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E30A8BD" w14:textId="4B0E7B8B" w:rsidR="00980E70" w:rsidRPr="007C5B83" w:rsidRDefault="00EE679C" w:rsidP="00FF775C">
      <w:pPr>
        <w:pStyle w:val="Subttulo"/>
      </w:pPr>
      <w:bookmarkStart w:id="0" w:name="_Hlk165308306"/>
      <w:bookmarkEnd w:id="0"/>
      <w:r w:rsidRPr="007C5B83">
        <w:t>Summary</w:t>
      </w:r>
    </w:p>
    <w:p w14:paraId="5788EFA7" w14:textId="226407FB" w:rsidR="00DC1C49" w:rsidRPr="00951DE6" w:rsidRDefault="00A73252" w:rsidP="00DC1C49">
      <w:pPr>
        <w:rPr>
          <w:highlight w:val="yellow"/>
        </w:rPr>
      </w:pPr>
      <w:r w:rsidRPr="00951DE6">
        <w:rPr>
          <w:highlight w:val="yellow"/>
        </w:rPr>
        <w:t>L</w:t>
      </w:r>
      <w:r w:rsidR="00DC1C49" w:rsidRPr="00951DE6">
        <w:rPr>
          <w:highlight w:val="yellow"/>
        </w:rPr>
        <w:t>ight</w:t>
      </w:r>
      <w:r w:rsidRPr="00951DE6">
        <w:rPr>
          <w:highlight w:val="yellow"/>
        </w:rPr>
        <w:t xml:space="preserve"> mobility</w:t>
      </w:r>
      <w:r w:rsidR="00DC1C49" w:rsidRPr="00951DE6">
        <w:rPr>
          <w:highlight w:val="yellow"/>
        </w:rPr>
        <w:t xml:space="preserve"> vehicles face</w:t>
      </w:r>
      <w:r w:rsidRPr="00951DE6">
        <w:rPr>
          <w:highlight w:val="yellow"/>
        </w:rPr>
        <w:t xml:space="preserve"> serious</w:t>
      </w:r>
      <w:r w:rsidR="00DC1C49" w:rsidRPr="00951DE6">
        <w:rPr>
          <w:highlight w:val="yellow"/>
        </w:rPr>
        <w:t xml:space="preserve"> </w:t>
      </w:r>
      <w:r w:rsidRPr="00951DE6">
        <w:rPr>
          <w:highlight w:val="yellow"/>
        </w:rPr>
        <w:t>safety</w:t>
      </w:r>
      <w:r w:rsidR="00DC1C49" w:rsidRPr="00951DE6">
        <w:rPr>
          <w:highlight w:val="yellow"/>
        </w:rPr>
        <w:t xml:space="preserve"> challenges in urban environments,</w:t>
      </w:r>
      <w:r w:rsidR="0066573C" w:rsidRPr="00951DE6">
        <w:rPr>
          <w:highlight w:val="yellow"/>
        </w:rPr>
        <w:t xml:space="preserve"> like</w:t>
      </w:r>
      <w:r w:rsidR="00DC1C49" w:rsidRPr="00951DE6">
        <w:rPr>
          <w:highlight w:val="yellow"/>
        </w:rPr>
        <w:t xml:space="preserve"> visibility </w:t>
      </w:r>
      <w:proofErr w:type="gramStart"/>
      <w:r w:rsidR="00DC1C49" w:rsidRPr="00951DE6">
        <w:rPr>
          <w:highlight w:val="yellow"/>
        </w:rPr>
        <w:t xml:space="preserve">issues </w:t>
      </w:r>
      <w:r w:rsidR="0066573C" w:rsidRPr="00951DE6">
        <w:rPr>
          <w:highlight w:val="yellow"/>
        </w:rPr>
        <w:t>,</w:t>
      </w:r>
      <w:proofErr w:type="gramEnd"/>
      <w:r w:rsidR="00DC1C49" w:rsidRPr="00951DE6">
        <w:rPr>
          <w:highlight w:val="yellow"/>
        </w:rPr>
        <w:t xml:space="preserve"> the complexity of navigation in large cities,</w:t>
      </w:r>
      <w:r w:rsidR="0066573C" w:rsidRPr="00951DE6">
        <w:rPr>
          <w:highlight w:val="yellow"/>
        </w:rPr>
        <w:t xml:space="preserve"> or interactions with other vehicles, for instance. T</w:t>
      </w:r>
      <w:r w:rsidR="00DC1C49" w:rsidRPr="00951DE6">
        <w:rPr>
          <w:highlight w:val="yellow"/>
        </w:rPr>
        <w:t>he implementation of this embedded platform will help address and mitigate these issues effectively.</w:t>
      </w:r>
    </w:p>
    <w:p w14:paraId="3C752440" w14:textId="485C7EEE" w:rsidR="00DC1C49" w:rsidRPr="00951DE6" w:rsidRDefault="00DC1C49" w:rsidP="00DC1C49">
      <w:pPr>
        <w:rPr>
          <w:highlight w:val="yellow"/>
        </w:rPr>
      </w:pPr>
      <w:r w:rsidRPr="00951DE6">
        <w:rPr>
          <w:highlight w:val="yellow"/>
        </w:rPr>
        <w:t xml:space="preserve">The project consists in the implementation of different sensors and actuators on a custom-designed PCB integrated with a NVIDIA Jetson Nano. Development environment will be Linux, with </w:t>
      </w:r>
      <w:r w:rsidR="00663EEF" w:rsidRPr="00951DE6">
        <w:rPr>
          <w:highlight w:val="yellow"/>
        </w:rPr>
        <w:t>programming</w:t>
      </w:r>
      <w:r w:rsidRPr="00951DE6">
        <w:rPr>
          <w:highlight w:val="yellow"/>
        </w:rPr>
        <w:t xml:space="preserve"> conducted in C/</w:t>
      </w:r>
      <w:proofErr w:type="gramStart"/>
      <w:r w:rsidRPr="00951DE6">
        <w:rPr>
          <w:highlight w:val="yellow"/>
        </w:rPr>
        <w:t xml:space="preserve">C++ </w:t>
      </w:r>
      <w:r w:rsidR="001A2775" w:rsidRPr="00951DE6">
        <w:rPr>
          <w:highlight w:val="yellow"/>
        </w:rPr>
        <w:t xml:space="preserve"> </w:t>
      </w:r>
      <w:r w:rsidRPr="00951DE6">
        <w:rPr>
          <w:highlight w:val="yellow"/>
        </w:rPr>
        <w:t>and</w:t>
      </w:r>
      <w:proofErr w:type="gramEnd"/>
      <w:r w:rsidRPr="00951DE6">
        <w:rPr>
          <w:highlight w:val="yellow"/>
        </w:rPr>
        <w:t xml:space="preserve"> Python. </w:t>
      </w:r>
    </w:p>
    <w:p w14:paraId="74FC84B6" w14:textId="77777777" w:rsidR="00DC1C49" w:rsidRPr="00951DE6" w:rsidRDefault="00DC1C49" w:rsidP="00DC1C49">
      <w:pPr>
        <w:rPr>
          <w:highlight w:val="yellow"/>
        </w:rPr>
      </w:pPr>
      <w:r w:rsidRPr="00951DE6">
        <w:rPr>
          <w:highlight w:val="yellow"/>
        </w:rPr>
        <w:t>Detection and visualization of the surroundings will be performed using a LiDAR and a camera.</w:t>
      </w:r>
    </w:p>
    <w:p w14:paraId="167C35AD" w14:textId="77777777" w:rsidR="00DC1C49" w:rsidRPr="00951DE6" w:rsidRDefault="00DC1C49" w:rsidP="00DC1C49">
      <w:pPr>
        <w:rPr>
          <w:highlight w:val="yellow"/>
        </w:rPr>
      </w:pPr>
      <w:r w:rsidRPr="00951DE6">
        <w:rPr>
          <w:highlight w:val="yellow"/>
        </w:rPr>
        <w:t>Localization and positioning of the vehicle will be determined by GPS, accelerometers and gyroscopes, along with additional information obtained by proximity and touch sensors.</w:t>
      </w:r>
    </w:p>
    <w:p w14:paraId="1C901BE9" w14:textId="7FE51FE5" w:rsidR="00DC1C49" w:rsidRPr="00951DE6" w:rsidRDefault="00DC1C49" w:rsidP="00DC1C49">
      <w:pPr>
        <w:rPr>
          <w:highlight w:val="yellow"/>
        </w:rPr>
      </w:pPr>
      <w:r w:rsidRPr="00951DE6">
        <w:rPr>
          <w:highlight w:val="yellow"/>
        </w:rPr>
        <w:t xml:space="preserve">Accident prevention will be facilitated </w:t>
      </w:r>
      <w:proofErr w:type="gramStart"/>
      <w:r w:rsidRPr="00951DE6">
        <w:rPr>
          <w:highlight w:val="yellow"/>
        </w:rPr>
        <w:t>by the use of</w:t>
      </w:r>
      <w:proofErr w:type="gramEnd"/>
      <w:r w:rsidRPr="00951DE6">
        <w:rPr>
          <w:highlight w:val="yellow"/>
        </w:rPr>
        <w:t xml:space="preserve"> a brake and motor manipulation, supplemented by alerting the user with lights and sound emitted from LEDs, displays, and alarms.</w:t>
      </w:r>
    </w:p>
    <w:p w14:paraId="5F8B6C85" w14:textId="744E843F" w:rsidR="00DC1C49" w:rsidRPr="007C5B83" w:rsidRDefault="00DC1C49" w:rsidP="00DC1C49">
      <w:r w:rsidRPr="00951DE6">
        <w:rPr>
          <w:highlight w:val="yellow"/>
        </w:rPr>
        <w:t>Safety enhancement features include obstacle detection of various kinds, such as pedestrians, cars, or urban objects. Additionally, the project has huge scalability, as it can be implemented in any kind of light vehicle, such as bikes, motorbikes, or electric scooters, with minimal adjustments required.</w:t>
      </w:r>
    </w:p>
    <w:p w14:paraId="079356E3" w14:textId="77777777" w:rsidR="00980E70" w:rsidRPr="007C5B83" w:rsidRDefault="00980E70"/>
    <w:p w14:paraId="3A78E682" w14:textId="5C1AFEC0" w:rsidR="00980E70" w:rsidRPr="007C5B83" w:rsidRDefault="00980E70" w:rsidP="00FF775C">
      <w:pPr>
        <w:pStyle w:val="Subttulo"/>
      </w:pPr>
      <w:r w:rsidRPr="007C5B83">
        <w:t>Descripto</w:t>
      </w:r>
      <w:r w:rsidR="00EE679C" w:rsidRPr="007C5B83">
        <w:t>rs</w:t>
      </w:r>
    </w:p>
    <w:p w14:paraId="4B2FCADD" w14:textId="00CB7B3D" w:rsidR="00980E70" w:rsidRPr="007C5B83" w:rsidRDefault="00EE679C" w:rsidP="00EA0397">
      <w:pPr>
        <w:pStyle w:val="Prrafodelista"/>
        <w:numPr>
          <w:ilvl w:val="0"/>
          <w:numId w:val="5"/>
        </w:numPr>
      </w:pPr>
      <w:r w:rsidRPr="007C5B83">
        <w:t>Embedded Linux</w:t>
      </w:r>
    </w:p>
    <w:p w14:paraId="4E576F79" w14:textId="333D62F2" w:rsidR="00EE679C" w:rsidRPr="007C5B83" w:rsidRDefault="00EA0397" w:rsidP="00EA0397">
      <w:pPr>
        <w:pStyle w:val="Prrafodelista"/>
        <w:numPr>
          <w:ilvl w:val="0"/>
          <w:numId w:val="5"/>
        </w:numPr>
      </w:pPr>
      <w:r w:rsidRPr="007C5B83">
        <w:t>IoT</w:t>
      </w:r>
    </w:p>
    <w:p w14:paraId="6F4BAAC2" w14:textId="40A80681" w:rsidR="00EA0397" w:rsidRPr="007C5B83" w:rsidRDefault="00EA0397" w:rsidP="00EA0397">
      <w:pPr>
        <w:pStyle w:val="Prrafodelista"/>
        <w:numPr>
          <w:ilvl w:val="0"/>
          <w:numId w:val="5"/>
        </w:numPr>
      </w:pPr>
      <w:r w:rsidRPr="007C5B83">
        <w:t>PCB Design</w:t>
      </w:r>
    </w:p>
    <w:p w14:paraId="2C691000" w14:textId="5424B826" w:rsidR="002470D0" w:rsidRPr="007C5B83" w:rsidRDefault="002470D0" w:rsidP="00EA0397">
      <w:pPr>
        <w:pStyle w:val="Prrafodelista"/>
        <w:numPr>
          <w:ilvl w:val="0"/>
          <w:numId w:val="5"/>
        </w:numPr>
      </w:pPr>
      <w:r w:rsidRPr="007C5B83">
        <w:t>Embedded system</w:t>
      </w:r>
    </w:p>
    <w:p w14:paraId="29276079" w14:textId="38852F65" w:rsidR="002470D0" w:rsidRPr="007C5B83" w:rsidRDefault="002470D0" w:rsidP="00EA0397">
      <w:pPr>
        <w:pStyle w:val="Prrafodelista"/>
        <w:numPr>
          <w:ilvl w:val="0"/>
          <w:numId w:val="5"/>
        </w:numPr>
      </w:pPr>
      <w:r w:rsidRPr="007C5B83">
        <w:t>Edge Computing</w:t>
      </w:r>
    </w:p>
    <w:p w14:paraId="06469FBB" w14:textId="77777777" w:rsidR="00EA0397" w:rsidRPr="007C5B83" w:rsidRDefault="00EA0397"/>
    <w:p w14:paraId="54E8C789" w14:textId="1E9DD90D" w:rsidR="00980E70" w:rsidRPr="007C5B83" w:rsidRDefault="00CC0160" w:rsidP="008A2ADE">
      <w:pPr>
        <w:spacing w:before="0" w:line="240" w:lineRule="auto"/>
        <w:jc w:val="left"/>
        <w:rPr>
          <w:rFonts w:ascii="Bookman Old Style" w:hAnsi="Bookman Old Style"/>
          <w:b/>
        </w:rPr>
      </w:pPr>
      <w:r w:rsidRPr="007C5B83">
        <w:br w:type="page"/>
      </w:r>
    </w:p>
    <w:sdt>
      <w:sdtPr>
        <w:rPr>
          <w:rFonts w:asciiTheme="minorHAnsi" w:eastAsia="Times New Roman" w:hAnsiTheme="minorHAnsi" w:cs="Times New Roman"/>
          <w:color w:val="auto"/>
          <w:sz w:val="24"/>
          <w:szCs w:val="20"/>
        </w:rPr>
        <w:id w:val="-153221457"/>
        <w:docPartObj>
          <w:docPartGallery w:val="Table of Contents"/>
          <w:docPartUnique/>
        </w:docPartObj>
      </w:sdtPr>
      <w:sdtEndPr>
        <w:rPr>
          <w:b/>
          <w:bCs/>
          <w:sz w:val="20"/>
        </w:rPr>
      </w:sdtEndPr>
      <w:sdtContent>
        <w:p w14:paraId="7A6E4967" w14:textId="497B98CB" w:rsidR="009E47B6" w:rsidRPr="007C5B83" w:rsidRDefault="00645F57" w:rsidP="00BC4297">
          <w:pPr>
            <w:pStyle w:val="TtuloTDC"/>
          </w:pPr>
          <w:r w:rsidRPr="007C5B83">
            <w:t>Index</w:t>
          </w:r>
        </w:p>
        <w:p w14:paraId="087840B5" w14:textId="4EC60E07" w:rsidR="00F4107D" w:rsidRDefault="009E47B6">
          <w:pPr>
            <w:pStyle w:val="TDC1"/>
            <w:rPr>
              <w:rFonts w:eastAsiaTheme="minorEastAsia" w:cstheme="minorBidi"/>
              <w:noProof/>
              <w:kern w:val="2"/>
              <w:sz w:val="24"/>
              <w:szCs w:val="24"/>
              <w:lang w:val="es-ES"/>
              <w14:ligatures w14:val="standardContextual"/>
            </w:rPr>
          </w:pPr>
          <w:r w:rsidRPr="007C5B83">
            <w:fldChar w:fldCharType="begin"/>
          </w:r>
          <w:r w:rsidRPr="007C5B83">
            <w:instrText xml:space="preserve"> TOC \o "1-3" \h \z \u </w:instrText>
          </w:r>
          <w:r w:rsidRPr="007C5B83">
            <w:fldChar w:fldCharType="separate"/>
          </w:r>
          <w:hyperlink w:anchor="_Toc169374336" w:history="1">
            <w:r w:rsidR="00F4107D" w:rsidRPr="00E56BDD">
              <w:rPr>
                <w:rStyle w:val="Hipervnculo"/>
                <w:noProof/>
              </w:rPr>
              <w:t>1.</w:t>
            </w:r>
            <w:r w:rsidR="00F4107D">
              <w:rPr>
                <w:rFonts w:eastAsiaTheme="minorEastAsia" w:cstheme="minorBidi"/>
                <w:noProof/>
                <w:kern w:val="2"/>
                <w:sz w:val="24"/>
                <w:szCs w:val="24"/>
                <w:lang w:val="es-ES"/>
                <w14:ligatures w14:val="standardContextual"/>
              </w:rPr>
              <w:tab/>
            </w:r>
            <w:r w:rsidR="00F4107D" w:rsidRPr="00E56BDD">
              <w:rPr>
                <w:rStyle w:val="Hipervnculo"/>
                <w:noProof/>
              </w:rPr>
              <w:t>Introduction</w:t>
            </w:r>
            <w:r w:rsidR="00F4107D">
              <w:rPr>
                <w:noProof/>
                <w:webHidden/>
              </w:rPr>
              <w:tab/>
            </w:r>
            <w:r w:rsidR="00F4107D">
              <w:rPr>
                <w:noProof/>
                <w:webHidden/>
              </w:rPr>
              <w:fldChar w:fldCharType="begin"/>
            </w:r>
            <w:r w:rsidR="00F4107D">
              <w:rPr>
                <w:noProof/>
                <w:webHidden/>
              </w:rPr>
              <w:instrText xml:space="preserve"> PAGEREF _Toc169374336 \h </w:instrText>
            </w:r>
            <w:r w:rsidR="00F4107D">
              <w:rPr>
                <w:noProof/>
                <w:webHidden/>
              </w:rPr>
            </w:r>
            <w:r w:rsidR="00F4107D">
              <w:rPr>
                <w:noProof/>
                <w:webHidden/>
              </w:rPr>
              <w:fldChar w:fldCharType="separate"/>
            </w:r>
            <w:r w:rsidR="00F4107D">
              <w:rPr>
                <w:noProof/>
                <w:webHidden/>
              </w:rPr>
              <w:t>10</w:t>
            </w:r>
            <w:r w:rsidR="00F4107D">
              <w:rPr>
                <w:noProof/>
                <w:webHidden/>
              </w:rPr>
              <w:fldChar w:fldCharType="end"/>
            </w:r>
          </w:hyperlink>
        </w:p>
        <w:p w14:paraId="08570838" w14:textId="39E5A279" w:rsidR="00F4107D" w:rsidRDefault="00F4107D">
          <w:pPr>
            <w:pStyle w:val="TDC2"/>
            <w:tabs>
              <w:tab w:val="left" w:pos="960"/>
              <w:tab w:val="right" w:leader="dot" w:pos="9061"/>
            </w:tabs>
            <w:rPr>
              <w:rFonts w:eastAsiaTheme="minorEastAsia" w:cstheme="minorBidi"/>
              <w:noProof/>
              <w:kern w:val="2"/>
              <w:sz w:val="24"/>
              <w:szCs w:val="24"/>
              <w:lang w:val="es-ES"/>
              <w14:ligatures w14:val="standardContextual"/>
            </w:rPr>
          </w:pPr>
          <w:hyperlink w:anchor="_Toc169374337" w:history="1">
            <w:r w:rsidRPr="00E56BDD">
              <w:rPr>
                <w:rStyle w:val="Hipervnculo"/>
                <w:noProof/>
              </w:rPr>
              <w:t>1.1</w:t>
            </w:r>
            <w:r>
              <w:rPr>
                <w:rFonts w:eastAsiaTheme="minorEastAsia" w:cstheme="minorBidi"/>
                <w:noProof/>
                <w:kern w:val="2"/>
                <w:sz w:val="24"/>
                <w:szCs w:val="24"/>
                <w:lang w:val="es-ES"/>
                <w14:ligatures w14:val="standardContextual"/>
              </w:rPr>
              <w:tab/>
            </w:r>
            <w:r w:rsidRPr="00E56BDD">
              <w:rPr>
                <w:rStyle w:val="Hipervnculo"/>
                <w:noProof/>
              </w:rPr>
              <w:t>Justification of the project</w:t>
            </w:r>
            <w:r>
              <w:rPr>
                <w:noProof/>
                <w:webHidden/>
              </w:rPr>
              <w:tab/>
            </w:r>
            <w:r>
              <w:rPr>
                <w:noProof/>
                <w:webHidden/>
              </w:rPr>
              <w:fldChar w:fldCharType="begin"/>
            </w:r>
            <w:r>
              <w:rPr>
                <w:noProof/>
                <w:webHidden/>
              </w:rPr>
              <w:instrText xml:space="preserve"> PAGEREF _Toc169374337 \h </w:instrText>
            </w:r>
            <w:r>
              <w:rPr>
                <w:noProof/>
                <w:webHidden/>
              </w:rPr>
            </w:r>
            <w:r>
              <w:rPr>
                <w:noProof/>
                <w:webHidden/>
              </w:rPr>
              <w:fldChar w:fldCharType="separate"/>
            </w:r>
            <w:r>
              <w:rPr>
                <w:noProof/>
                <w:webHidden/>
              </w:rPr>
              <w:t>10</w:t>
            </w:r>
            <w:r>
              <w:rPr>
                <w:noProof/>
                <w:webHidden/>
              </w:rPr>
              <w:fldChar w:fldCharType="end"/>
            </w:r>
          </w:hyperlink>
        </w:p>
        <w:p w14:paraId="0DE3031F" w14:textId="15EE5A7C" w:rsidR="00F4107D" w:rsidRDefault="00F4107D">
          <w:pPr>
            <w:pStyle w:val="TDC2"/>
            <w:tabs>
              <w:tab w:val="left" w:pos="960"/>
              <w:tab w:val="right" w:leader="dot" w:pos="9061"/>
            </w:tabs>
            <w:rPr>
              <w:rFonts w:eastAsiaTheme="minorEastAsia" w:cstheme="minorBidi"/>
              <w:noProof/>
              <w:kern w:val="2"/>
              <w:sz w:val="24"/>
              <w:szCs w:val="24"/>
              <w:lang w:val="es-ES"/>
              <w14:ligatures w14:val="standardContextual"/>
            </w:rPr>
          </w:pPr>
          <w:hyperlink w:anchor="_Toc169374338" w:history="1">
            <w:r w:rsidRPr="00E56BDD">
              <w:rPr>
                <w:rStyle w:val="Hipervnculo"/>
                <w:noProof/>
              </w:rPr>
              <w:t>1.2</w:t>
            </w:r>
            <w:r>
              <w:rPr>
                <w:rFonts w:eastAsiaTheme="minorEastAsia" w:cstheme="minorBidi"/>
                <w:noProof/>
                <w:kern w:val="2"/>
                <w:sz w:val="24"/>
                <w:szCs w:val="24"/>
                <w:lang w:val="es-ES"/>
                <w14:ligatures w14:val="standardContextual"/>
              </w:rPr>
              <w:tab/>
            </w:r>
            <w:r w:rsidRPr="00E56BDD">
              <w:rPr>
                <w:rStyle w:val="Hipervnculo"/>
                <w:noProof/>
              </w:rPr>
              <w:t>SCOPE of the project</w:t>
            </w:r>
            <w:r>
              <w:rPr>
                <w:noProof/>
                <w:webHidden/>
              </w:rPr>
              <w:tab/>
            </w:r>
            <w:r>
              <w:rPr>
                <w:noProof/>
                <w:webHidden/>
              </w:rPr>
              <w:fldChar w:fldCharType="begin"/>
            </w:r>
            <w:r>
              <w:rPr>
                <w:noProof/>
                <w:webHidden/>
              </w:rPr>
              <w:instrText xml:space="preserve"> PAGEREF _Toc169374338 \h </w:instrText>
            </w:r>
            <w:r>
              <w:rPr>
                <w:noProof/>
                <w:webHidden/>
              </w:rPr>
            </w:r>
            <w:r>
              <w:rPr>
                <w:noProof/>
                <w:webHidden/>
              </w:rPr>
              <w:fldChar w:fldCharType="separate"/>
            </w:r>
            <w:r>
              <w:rPr>
                <w:noProof/>
                <w:webHidden/>
              </w:rPr>
              <w:t>10</w:t>
            </w:r>
            <w:r>
              <w:rPr>
                <w:noProof/>
                <w:webHidden/>
              </w:rPr>
              <w:fldChar w:fldCharType="end"/>
            </w:r>
          </w:hyperlink>
        </w:p>
        <w:p w14:paraId="58FB6745" w14:textId="00C29CAF" w:rsidR="00F4107D" w:rsidRDefault="00F4107D">
          <w:pPr>
            <w:pStyle w:val="TDC2"/>
            <w:tabs>
              <w:tab w:val="left" w:pos="960"/>
              <w:tab w:val="right" w:leader="dot" w:pos="9061"/>
            </w:tabs>
            <w:rPr>
              <w:rFonts w:eastAsiaTheme="minorEastAsia" w:cstheme="minorBidi"/>
              <w:noProof/>
              <w:kern w:val="2"/>
              <w:sz w:val="24"/>
              <w:szCs w:val="24"/>
              <w:lang w:val="es-ES"/>
              <w14:ligatures w14:val="standardContextual"/>
            </w:rPr>
          </w:pPr>
          <w:hyperlink w:anchor="_Toc169374339" w:history="1">
            <w:r w:rsidRPr="00E56BDD">
              <w:rPr>
                <w:rStyle w:val="Hipervnculo"/>
                <w:noProof/>
              </w:rPr>
              <w:t>1.3</w:t>
            </w:r>
            <w:r>
              <w:rPr>
                <w:rFonts w:eastAsiaTheme="minorEastAsia" w:cstheme="minorBidi"/>
                <w:noProof/>
                <w:kern w:val="2"/>
                <w:sz w:val="24"/>
                <w:szCs w:val="24"/>
                <w:lang w:val="es-ES"/>
                <w14:ligatures w14:val="standardContextual"/>
              </w:rPr>
              <w:tab/>
            </w:r>
            <w:r w:rsidRPr="00E56BDD">
              <w:rPr>
                <w:rStyle w:val="Hipervnculo"/>
                <w:noProof/>
              </w:rPr>
              <w:t>State of Art</w:t>
            </w:r>
            <w:r>
              <w:rPr>
                <w:noProof/>
                <w:webHidden/>
              </w:rPr>
              <w:tab/>
            </w:r>
            <w:r>
              <w:rPr>
                <w:noProof/>
                <w:webHidden/>
              </w:rPr>
              <w:fldChar w:fldCharType="begin"/>
            </w:r>
            <w:r>
              <w:rPr>
                <w:noProof/>
                <w:webHidden/>
              </w:rPr>
              <w:instrText xml:space="preserve"> PAGEREF _Toc169374339 \h </w:instrText>
            </w:r>
            <w:r>
              <w:rPr>
                <w:noProof/>
                <w:webHidden/>
              </w:rPr>
            </w:r>
            <w:r>
              <w:rPr>
                <w:noProof/>
                <w:webHidden/>
              </w:rPr>
              <w:fldChar w:fldCharType="separate"/>
            </w:r>
            <w:r>
              <w:rPr>
                <w:noProof/>
                <w:webHidden/>
              </w:rPr>
              <w:t>13</w:t>
            </w:r>
            <w:r>
              <w:rPr>
                <w:noProof/>
                <w:webHidden/>
              </w:rPr>
              <w:fldChar w:fldCharType="end"/>
            </w:r>
          </w:hyperlink>
        </w:p>
        <w:p w14:paraId="3FB5A5F2" w14:textId="769381CA" w:rsidR="00F4107D" w:rsidRDefault="00F4107D">
          <w:pPr>
            <w:pStyle w:val="TDC3"/>
            <w:tabs>
              <w:tab w:val="left" w:pos="1200"/>
              <w:tab w:val="right" w:leader="dot" w:pos="9061"/>
            </w:tabs>
            <w:rPr>
              <w:rFonts w:eastAsiaTheme="minorEastAsia" w:cstheme="minorBidi"/>
              <w:noProof/>
              <w:kern w:val="2"/>
              <w:sz w:val="24"/>
              <w:szCs w:val="24"/>
              <w:lang w:val="es-ES"/>
              <w14:ligatures w14:val="standardContextual"/>
            </w:rPr>
          </w:pPr>
          <w:hyperlink w:anchor="_Toc169374340" w:history="1">
            <w:r w:rsidRPr="00E56BDD">
              <w:rPr>
                <w:rStyle w:val="Hipervnculo"/>
                <w:noProof/>
              </w:rPr>
              <w:t>1.3.1</w:t>
            </w:r>
            <w:r>
              <w:rPr>
                <w:rFonts w:eastAsiaTheme="minorEastAsia" w:cstheme="minorBidi"/>
                <w:noProof/>
                <w:kern w:val="2"/>
                <w:sz w:val="24"/>
                <w:szCs w:val="24"/>
                <w:lang w:val="es-ES"/>
                <w14:ligatures w14:val="standardContextual"/>
              </w:rPr>
              <w:tab/>
            </w:r>
            <w:r w:rsidRPr="00E56BDD">
              <w:rPr>
                <w:rStyle w:val="Hipervnculo"/>
                <w:noProof/>
                <w:shd w:val="clear" w:color="auto" w:fill="FFFFFF"/>
              </w:rPr>
              <w:t>Edge computing and Cloud computing</w:t>
            </w:r>
            <w:r>
              <w:rPr>
                <w:noProof/>
                <w:webHidden/>
              </w:rPr>
              <w:tab/>
            </w:r>
            <w:r>
              <w:rPr>
                <w:noProof/>
                <w:webHidden/>
              </w:rPr>
              <w:fldChar w:fldCharType="begin"/>
            </w:r>
            <w:r>
              <w:rPr>
                <w:noProof/>
                <w:webHidden/>
              </w:rPr>
              <w:instrText xml:space="preserve"> PAGEREF _Toc169374340 \h </w:instrText>
            </w:r>
            <w:r>
              <w:rPr>
                <w:noProof/>
                <w:webHidden/>
              </w:rPr>
            </w:r>
            <w:r>
              <w:rPr>
                <w:noProof/>
                <w:webHidden/>
              </w:rPr>
              <w:fldChar w:fldCharType="separate"/>
            </w:r>
            <w:r>
              <w:rPr>
                <w:noProof/>
                <w:webHidden/>
              </w:rPr>
              <w:t>13</w:t>
            </w:r>
            <w:r>
              <w:rPr>
                <w:noProof/>
                <w:webHidden/>
              </w:rPr>
              <w:fldChar w:fldCharType="end"/>
            </w:r>
          </w:hyperlink>
        </w:p>
        <w:p w14:paraId="36AC13A0" w14:textId="2584756D" w:rsidR="00F4107D" w:rsidRDefault="00F4107D">
          <w:pPr>
            <w:pStyle w:val="TDC3"/>
            <w:tabs>
              <w:tab w:val="left" w:pos="1200"/>
              <w:tab w:val="right" w:leader="dot" w:pos="9061"/>
            </w:tabs>
            <w:rPr>
              <w:rFonts w:eastAsiaTheme="minorEastAsia" w:cstheme="minorBidi"/>
              <w:noProof/>
              <w:kern w:val="2"/>
              <w:sz w:val="24"/>
              <w:szCs w:val="24"/>
              <w:lang w:val="es-ES"/>
              <w14:ligatures w14:val="standardContextual"/>
            </w:rPr>
          </w:pPr>
          <w:hyperlink w:anchor="_Toc169374341" w:history="1">
            <w:r w:rsidRPr="00E56BDD">
              <w:rPr>
                <w:rStyle w:val="Hipervnculo"/>
                <w:noProof/>
              </w:rPr>
              <w:t>1.3.2</w:t>
            </w:r>
            <w:r>
              <w:rPr>
                <w:rFonts w:eastAsiaTheme="minorEastAsia" w:cstheme="minorBidi"/>
                <w:noProof/>
                <w:kern w:val="2"/>
                <w:sz w:val="24"/>
                <w:szCs w:val="24"/>
                <w:lang w:val="es-ES"/>
                <w14:ligatures w14:val="standardContextual"/>
              </w:rPr>
              <w:tab/>
            </w:r>
            <w:r w:rsidRPr="00E56BDD">
              <w:rPr>
                <w:rStyle w:val="Hipervnculo"/>
                <w:noProof/>
              </w:rPr>
              <w:t>Internet of Things</w:t>
            </w:r>
            <w:r>
              <w:rPr>
                <w:noProof/>
                <w:webHidden/>
              </w:rPr>
              <w:tab/>
            </w:r>
            <w:r>
              <w:rPr>
                <w:noProof/>
                <w:webHidden/>
              </w:rPr>
              <w:fldChar w:fldCharType="begin"/>
            </w:r>
            <w:r>
              <w:rPr>
                <w:noProof/>
                <w:webHidden/>
              </w:rPr>
              <w:instrText xml:space="preserve"> PAGEREF _Toc169374341 \h </w:instrText>
            </w:r>
            <w:r>
              <w:rPr>
                <w:noProof/>
                <w:webHidden/>
              </w:rPr>
            </w:r>
            <w:r>
              <w:rPr>
                <w:noProof/>
                <w:webHidden/>
              </w:rPr>
              <w:fldChar w:fldCharType="separate"/>
            </w:r>
            <w:r>
              <w:rPr>
                <w:noProof/>
                <w:webHidden/>
              </w:rPr>
              <w:t>14</w:t>
            </w:r>
            <w:r>
              <w:rPr>
                <w:noProof/>
                <w:webHidden/>
              </w:rPr>
              <w:fldChar w:fldCharType="end"/>
            </w:r>
          </w:hyperlink>
        </w:p>
        <w:p w14:paraId="0279AB62" w14:textId="7A50964D" w:rsidR="00F4107D" w:rsidRDefault="00F4107D">
          <w:pPr>
            <w:pStyle w:val="TDC3"/>
            <w:tabs>
              <w:tab w:val="left" w:pos="1200"/>
              <w:tab w:val="right" w:leader="dot" w:pos="9061"/>
            </w:tabs>
            <w:rPr>
              <w:rFonts w:eastAsiaTheme="minorEastAsia" w:cstheme="minorBidi"/>
              <w:noProof/>
              <w:kern w:val="2"/>
              <w:sz w:val="24"/>
              <w:szCs w:val="24"/>
              <w:lang w:val="es-ES"/>
              <w14:ligatures w14:val="standardContextual"/>
            </w:rPr>
          </w:pPr>
          <w:hyperlink w:anchor="_Toc169374342" w:history="1">
            <w:r w:rsidRPr="00E56BDD">
              <w:rPr>
                <w:rStyle w:val="Hipervnculo"/>
                <w:noProof/>
              </w:rPr>
              <w:t>1.3.3</w:t>
            </w:r>
            <w:r>
              <w:rPr>
                <w:rFonts w:eastAsiaTheme="minorEastAsia" w:cstheme="minorBidi"/>
                <w:noProof/>
                <w:kern w:val="2"/>
                <w:sz w:val="24"/>
                <w:szCs w:val="24"/>
                <w:lang w:val="es-ES"/>
                <w14:ligatures w14:val="standardContextual"/>
              </w:rPr>
              <w:tab/>
            </w:r>
            <w:r w:rsidRPr="00E56BDD">
              <w:rPr>
                <w:rStyle w:val="Hipervnculo"/>
                <w:noProof/>
              </w:rPr>
              <w:t>Computation on vehicles</w:t>
            </w:r>
            <w:r>
              <w:rPr>
                <w:noProof/>
                <w:webHidden/>
              </w:rPr>
              <w:tab/>
            </w:r>
            <w:r>
              <w:rPr>
                <w:noProof/>
                <w:webHidden/>
              </w:rPr>
              <w:fldChar w:fldCharType="begin"/>
            </w:r>
            <w:r>
              <w:rPr>
                <w:noProof/>
                <w:webHidden/>
              </w:rPr>
              <w:instrText xml:space="preserve"> PAGEREF _Toc169374342 \h </w:instrText>
            </w:r>
            <w:r>
              <w:rPr>
                <w:noProof/>
                <w:webHidden/>
              </w:rPr>
            </w:r>
            <w:r>
              <w:rPr>
                <w:noProof/>
                <w:webHidden/>
              </w:rPr>
              <w:fldChar w:fldCharType="separate"/>
            </w:r>
            <w:r>
              <w:rPr>
                <w:noProof/>
                <w:webHidden/>
              </w:rPr>
              <w:t>16</w:t>
            </w:r>
            <w:r>
              <w:rPr>
                <w:noProof/>
                <w:webHidden/>
              </w:rPr>
              <w:fldChar w:fldCharType="end"/>
            </w:r>
          </w:hyperlink>
        </w:p>
        <w:p w14:paraId="10B0824E" w14:textId="666CBBA9" w:rsidR="00F4107D" w:rsidRDefault="00F4107D">
          <w:pPr>
            <w:pStyle w:val="TDC3"/>
            <w:tabs>
              <w:tab w:val="left" w:pos="1200"/>
              <w:tab w:val="right" w:leader="dot" w:pos="9061"/>
            </w:tabs>
            <w:rPr>
              <w:rFonts w:eastAsiaTheme="minorEastAsia" w:cstheme="minorBidi"/>
              <w:noProof/>
              <w:kern w:val="2"/>
              <w:sz w:val="24"/>
              <w:szCs w:val="24"/>
              <w:lang w:val="es-ES"/>
              <w14:ligatures w14:val="standardContextual"/>
            </w:rPr>
          </w:pPr>
          <w:hyperlink w:anchor="_Toc169374343" w:history="1">
            <w:r w:rsidRPr="00E56BDD">
              <w:rPr>
                <w:rStyle w:val="Hipervnculo"/>
                <w:noProof/>
              </w:rPr>
              <w:t>1.3.4</w:t>
            </w:r>
            <w:r>
              <w:rPr>
                <w:rFonts w:eastAsiaTheme="minorEastAsia" w:cstheme="minorBidi"/>
                <w:noProof/>
                <w:kern w:val="2"/>
                <w:sz w:val="24"/>
                <w:szCs w:val="24"/>
                <w:lang w:val="es-ES"/>
                <w14:ligatures w14:val="standardContextual"/>
              </w:rPr>
              <w:tab/>
            </w:r>
            <w:r w:rsidRPr="00E56BDD">
              <w:rPr>
                <w:rStyle w:val="Hipervnculo"/>
                <w:noProof/>
              </w:rPr>
              <w:t>Current state</w:t>
            </w:r>
            <w:r>
              <w:rPr>
                <w:noProof/>
                <w:webHidden/>
              </w:rPr>
              <w:tab/>
            </w:r>
            <w:r>
              <w:rPr>
                <w:noProof/>
                <w:webHidden/>
              </w:rPr>
              <w:fldChar w:fldCharType="begin"/>
            </w:r>
            <w:r>
              <w:rPr>
                <w:noProof/>
                <w:webHidden/>
              </w:rPr>
              <w:instrText xml:space="preserve"> PAGEREF _Toc169374343 \h </w:instrText>
            </w:r>
            <w:r>
              <w:rPr>
                <w:noProof/>
                <w:webHidden/>
              </w:rPr>
            </w:r>
            <w:r>
              <w:rPr>
                <w:noProof/>
                <w:webHidden/>
              </w:rPr>
              <w:fldChar w:fldCharType="separate"/>
            </w:r>
            <w:r>
              <w:rPr>
                <w:noProof/>
                <w:webHidden/>
              </w:rPr>
              <w:t>17</w:t>
            </w:r>
            <w:r>
              <w:rPr>
                <w:noProof/>
                <w:webHidden/>
              </w:rPr>
              <w:fldChar w:fldCharType="end"/>
            </w:r>
          </w:hyperlink>
        </w:p>
        <w:p w14:paraId="5E83AA8D" w14:textId="4CAB895C" w:rsidR="00F4107D" w:rsidRDefault="00F4107D">
          <w:pPr>
            <w:pStyle w:val="TDC1"/>
            <w:rPr>
              <w:rFonts w:eastAsiaTheme="minorEastAsia" w:cstheme="minorBidi"/>
              <w:noProof/>
              <w:kern w:val="2"/>
              <w:sz w:val="24"/>
              <w:szCs w:val="24"/>
              <w:lang w:val="es-ES"/>
              <w14:ligatures w14:val="standardContextual"/>
            </w:rPr>
          </w:pPr>
          <w:hyperlink w:anchor="_Toc169374344" w:history="1">
            <w:r w:rsidRPr="00E56BDD">
              <w:rPr>
                <w:rStyle w:val="Hipervnculo"/>
                <w:noProof/>
              </w:rPr>
              <w:t>2.</w:t>
            </w:r>
            <w:r>
              <w:rPr>
                <w:rFonts w:eastAsiaTheme="minorEastAsia" w:cstheme="minorBidi"/>
                <w:noProof/>
                <w:kern w:val="2"/>
                <w:sz w:val="24"/>
                <w:szCs w:val="24"/>
                <w:lang w:val="es-ES"/>
                <w14:ligatures w14:val="standardContextual"/>
              </w:rPr>
              <w:tab/>
            </w:r>
            <w:r w:rsidRPr="00E56BDD">
              <w:rPr>
                <w:rStyle w:val="Hipervnculo"/>
                <w:noProof/>
              </w:rPr>
              <w:t>Objectives</w:t>
            </w:r>
            <w:r>
              <w:rPr>
                <w:noProof/>
                <w:webHidden/>
              </w:rPr>
              <w:tab/>
            </w:r>
            <w:r>
              <w:rPr>
                <w:noProof/>
                <w:webHidden/>
              </w:rPr>
              <w:fldChar w:fldCharType="begin"/>
            </w:r>
            <w:r>
              <w:rPr>
                <w:noProof/>
                <w:webHidden/>
              </w:rPr>
              <w:instrText xml:space="preserve"> PAGEREF _Toc169374344 \h </w:instrText>
            </w:r>
            <w:r>
              <w:rPr>
                <w:noProof/>
                <w:webHidden/>
              </w:rPr>
            </w:r>
            <w:r>
              <w:rPr>
                <w:noProof/>
                <w:webHidden/>
              </w:rPr>
              <w:fldChar w:fldCharType="separate"/>
            </w:r>
            <w:r>
              <w:rPr>
                <w:noProof/>
                <w:webHidden/>
              </w:rPr>
              <w:t>18</w:t>
            </w:r>
            <w:r>
              <w:rPr>
                <w:noProof/>
                <w:webHidden/>
              </w:rPr>
              <w:fldChar w:fldCharType="end"/>
            </w:r>
          </w:hyperlink>
        </w:p>
        <w:p w14:paraId="7C32C740" w14:textId="2BC95AAD" w:rsidR="00F4107D" w:rsidRDefault="00F4107D">
          <w:pPr>
            <w:pStyle w:val="TDC2"/>
            <w:tabs>
              <w:tab w:val="left" w:pos="960"/>
              <w:tab w:val="right" w:leader="dot" w:pos="9061"/>
            </w:tabs>
            <w:rPr>
              <w:rFonts w:eastAsiaTheme="minorEastAsia" w:cstheme="minorBidi"/>
              <w:noProof/>
              <w:kern w:val="2"/>
              <w:sz w:val="24"/>
              <w:szCs w:val="24"/>
              <w:lang w:val="es-ES"/>
              <w14:ligatures w14:val="standardContextual"/>
            </w:rPr>
          </w:pPr>
          <w:hyperlink w:anchor="_Toc169374345" w:history="1">
            <w:r w:rsidRPr="00E56BDD">
              <w:rPr>
                <w:rStyle w:val="Hipervnculo"/>
                <w:noProof/>
              </w:rPr>
              <w:t>2.1</w:t>
            </w:r>
            <w:r>
              <w:rPr>
                <w:rFonts w:eastAsiaTheme="minorEastAsia" w:cstheme="minorBidi"/>
                <w:noProof/>
                <w:kern w:val="2"/>
                <w:sz w:val="24"/>
                <w:szCs w:val="24"/>
                <w:lang w:val="es-ES"/>
                <w14:ligatures w14:val="standardContextual"/>
              </w:rPr>
              <w:tab/>
            </w:r>
            <w:r w:rsidRPr="00E56BDD">
              <w:rPr>
                <w:rStyle w:val="Hipervnculo"/>
                <w:noProof/>
              </w:rPr>
              <w:t>Main objective</w:t>
            </w:r>
            <w:r>
              <w:rPr>
                <w:noProof/>
                <w:webHidden/>
              </w:rPr>
              <w:tab/>
            </w:r>
            <w:r>
              <w:rPr>
                <w:noProof/>
                <w:webHidden/>
              </w:rPr>
              <w:fldChar w:fldCharType="begin"/>
            </w:r>
            <w:r>
              <w:rPr>
                <w:noProof/>
                <w:webHidden/>
              </w:rPr>
              <w:instrText xml:space="preserve"> PAGEREF _Toc169374345 \h </w:instrText>
            </w:r>
            <w:r>
              <w:rPr>
                <w:noProof/>
                <w:webHidden/>
              </w:rPr>
            </w:r>
            <w:r>
              <w:rPr>
                <w:noProof/>
                <w:webHidden/>
              </w:rPr>
              <w:fldChar w:fldCharType="separate"/>
            </w:r>
            <w:r>
              <w:rPr>
                <w:noProof/>
                <w:webHidden/>
              </w:rPr>
              <w:t>18</w:t>
            </w:r>
            <w:r>
              <w:rPr>
                <w:noProof/>
                <w:webHidden/>
              </w:rPr>
              <w:fldChar w:fldCharType="end"/>
            </w:r>
          </w:hyperlink>
        </w:p>
        <w:p w14:paraId="4312CEE5" w14:textId="17F40E45" w:rsidR="00F4107D" w:rsidRDefault="00F4107D">
          <w:pPr>
            <w:pStyle w:val="TDC2"/>
            <w:tabs>
              <w:tab w:val="left" w:pos="720"/>
              <w:tab w:val="right" w:leader="dot" w:pos="9061"/>
            </w:tabs>
            <w:rPr>
              <w:rFonts w:eastAsiaTheme="minorEastAsia" w:cstheme="minorBidi"/>
              <w:noProof/>
              <w:kern w:val="2"/>
              <w:sz w:val="24"/>
              <w:szCs w:val="24"/>
              <w:lang w:val="es-ES"/>
              <w14:ligatures w14:val="standardContextual"/>
            </w:rPr>
          </w:pPr>
          <w:hyperlink w:anchor="_Toc169374346" w:history="1">
            <w:r>
              <w:rPr>
                <w:rFonts w:eastAsiaTheme="minorEastAsia" w:cstheme="minorBidi"/>
                <w:noProof/>
                <w:kern w:val="2"/>
                <w:sz w:val="24"/>
                <w:szCs w:val="24"/>
                <w:lang w:val="es-ES"/>
                <w14:ligatures w14:val="standardContextual"/>
              </w:rPr>
              <w:tab/>
            </w:r>
            <w:r w:rsidRPr="00E56BDD">
              <w:rPr>
                <w:rStyle w:val="Hipervnculo"/>
                <w:rFonts w:cstheme="minorHAnsi"/>
                <w:noProof/>
              </w:rPr>
              <w:t>The project’s main objective consists on the design and development of an onboard system capable of integrating the primary sensory sources required for the provisioning of intelligent services in the context of LMV safety. Deustotech’s Smart-Mobility reearch team considers the developed project fundamental, as the spearhead for a new research line in the field of urban mobility.</w:t>
            </w:r>
            <w:r>
              <w:rPr>
                <w:noProof/>
                <w:webHidden/>
              </w:rPr>
              <w:tab/>
            </w:r>
            <w:r>
              <w:rPr>
                <w:noProof/>
                <w:webHidden/>
              </w:rPr>
              <w:fldChar w:fldCharType="begin"/>
            </w:r>
            <w:r>
              <w:rPr>
                <w:noProof/>
                <w:webHidden/>
              </w:rPr>
              <w:instrText xml:space="preserve"> PAGEREF _Toc169374346 \h </w:instrText>
            </w:r>
            <w:r>
              <w:rPr>
                <w:noProof/>
                <w:webHidden/>
              </w:rPr>
            </w:r>
            <w:r>
              <w:rPr>
                <w:noProof/>
                <w:webHidden/>
              </w:rPr>
              <w:fldChar w:fldCharType="separate"/>
            </w:r>
            <w:r>
              <w:rPr>
                <w:noProof/>
                <w:webHidden/>
              </w:rPr>
              <w:t>18</w:t>
            </w:r>
            <w:r>
              <w:rPr>
                <w:noProof/>
                <w:webHidden/>
              </w:rPr>
              <w:fldChar w:fldCharType="end"/>
            </w:r>
          </w:hyperlink>
        </w:p>
        <w:p w14:paraId="43980FB7" w14:textId="46F4C811" w:rsidR="00F4107D" w:rsidRDefault="00F4107D">
          <w:pPr>
            <w:pStyle w:val="TDC2"/>
            <w:tabs>
              <w:tab w:val="left" w:pos="960"/>
              <w:tab w:val="right" w:leader="dot" w:pos="9061"/>
            </w:tabs>
            <w:rPr>
              <w:rFonts w:eastAsiaTheme="minorEastAsia" w:cstheme="minorBidi"/>
              <w:noProof/>
              <w:kern w:val="2"/>
              <w:sz w:val="24"/>
              <w:szCs w:val="24"/>
              <w:lang w:val="es-ES"/>
              <w14:ligatures w14:val="standardContextual"/>
            </w:rPr>
          </w:pPr>
          <w:hyperlink w:anchor="_Toc169374347" w:history="1">
            <w:r w:rsidRPr="00E56BDD">
              <w:rPr>
                <w:rStyle w:val="Hipervnculo"/>
                <w:noProof/>
              </w:rPr>
              <w:t>2.2</w:t>
            </w:r>
            <w:r>
              <w:rPr>
                <w:rFonts w:eastAsiaTheme="minorEastAsia" w:cstheme="minorBidi"/>
                <w:noProof/>
                <w:kern w:val="2"/>
                <w:sz w:val="24"/>
                <w:szCs w:val="24"/>
                <w:lang w:val="es-ES"/>
                <w14:ligatures w14:val="standardContextual"/>
              </w:rPr>
              <w:tab/>
            </w:r>
            <w:r w:rsidRPr="00E56BDD">
              <w:rPr>
                <w:rStyle w:val="Hipervnculo"/>
                <w:noProof/>
              </w:rPr>
              <w:t>Secondary objectives</w:t>
            </w:r>
            <w:r>
              <w:rPr>
                <w:noProof/>
                <w:webHidden/>
              </w:rPr>
              <w:tab/>
            </w:r>
            <w:r>
              <w:rPr>
                <w:noProof/>
                <w:webHidden/>
              </w:rPr>
              <w:fldChar w:fldCharType="begin"/>
            </w:r>
            <w:r>
              <w:rPr>
                <w:noProof/>
                <w:webHidden/>
              </w:rPr>
              <w:instrText xml:space="preserve"> PAGEREF _Toc169374347 \h </w:instrText>
            </w:r>
            <w:r>
              <w:rPr>
                <w:noProof/>
                <w:webHidden/>
              </w:rPr>
            </w:r>
            <w:r>
              <w:rPr>
                <w:noProof/>
                <w:webHidden/>
              </w:rPr>
              <w:fldChar w:fldCharType="separate"/>
            </w:r>
            <w:r>
              <w:rPr>
                <w:noProof/>
                <w:webHidden/>
              </w:rPr>
              <w:t>18</w:t>
            </w:r>
            <w:r>
              <w:rPr>
                <w:noProof/>
                <w:webHidden/>
              </w:rPr>
              <w:fldChar w:fldCharType="end"/>
            </w:r>
          </w:hyperlink>
        </w:p>
        <w:p w14:paraId="3B9FC83B" w14:textId="442A2036" w:rsidR="00F4107D" w:rsidRDefault="00F4107D">
          <w:pPr>
            <w:pStyle w:val="TDC1"/>
            <w:rPr>
              <w:rFonts w:eastAsiaTheme="minorEastAsia" w:cstheme="minorBidi"/>
              <w:noProof/>
              <w:kern w:val="2"/>
              <w:sz w:val="24"/>
              <w:szCs w:val="24"/>
              <w:lang w:val="es-ES"/>
              <w14:ligatures w14:val="standardContextual"/>
            </w:rPr>
          </w:pPr>
          <w:hyperlink w:anchor="_Toc169374348" w:history="1">
            <w:r w:rsidRPr="00E56BDD">
              <w:rPr>
                <w:rStyle w:val="Hipervnculo"/>
                <w:noProof/>
              </w:rPr>
              <w:t>3.</w:t>
            </w:r>
            <w:r>
              <w:rPr>
                <w:rFonts w:eastAsiaTheme="minorEastAsia" w:cstheme="minorBidi"/>
                <w:noProof/>
                <w:kern w:val="2"/>
                <w:sz w:val="24"/>
                <w:szCs w:val="24"/>
                <w:lang w:val="es-ES"/>
                <w14:ligatures w14:val="standardContextual"/>
              </w:rPr>
              <w:tab/>
            </w:r>
            <w:r w:rsidRPr="00E56BDD">
              <w:rPr>
                <w:rStyle w:val="Hipervnculo"/>
                <w:noProof/>
              </w:rPr>
              <w:t>Work Breakdown Structure</w:t>
            </w:r>
            <w:r>
              <w:rPr>
                <w:noProof/>
                <w:webHidden/>
              </w:rPr>
              <w:tab/>
            </w:r>
            <w:r>
              <w:rPr>
                <w:noProof/>
                <w:webHidden/>
              </w:rPr>
              <w:fldChar w:fldCharType="begin"/>
            </w:r>
            <w:r>
              <w:rPr>
                <w:noProof/>
                <w:webHidden/>
              </w:rPr>
              <w:instrText xml:space="preserve"> PAGEREF _Toc169374348 \h </w:instrText>
            </w:r>
            <w:r>
              <w:rPr>
                <w:noProof/>
                <w:webHidden/>
              </w:rPr>
            </w:r>
            <w:r>
              <w:rPr>
                <w:noProof/>
                <w:webHidden/>
              </w:rPr>
              <w:fldChar w:fldCharType="separate"/>
            </w:r>
            <w:r>
              <w:rPr>
                <w:noProof/>
                <w:webHidden/>
              </w:rPr>
              <w:t>21</w:t>
            </w:r>
            <w:r>
              <w:rPr>
                <w:noProof/>
                <w:webHidden/>
              </w:rPr>
              <w:fldChar w:fldCharType="end"/>
            </w:r>
          </w:hyperlink>
        </w:p>
        <w:p w14:paraId="7BD156B9" w14:textId="0AED8CA2" w:rsidR="00F4107D" w:rsidRDefault="00F4107D">
          <w:pPr>
            <w:pStyle w:val="TDC1"/>
            <w:rPr>
              <w:rFonts w:eastAsiaTheme="minorEastAsia" w:cstheme="minorBidi"/>
              <w:noProof/>
              <w:kern w:val="2"/>
              <w:sz w:val="24"/>
              <w:szCs w:val="24"/>
              <w:lang w:val="es-ES"/>
              <w14:ligatures w14:val="standardContextual"/>
            </w:rPr>
          </w:pPr>
          <w:hyperlink w:anchor="_Toc169374349" w:history="1">
            <w:r w:rsidRPr="00E56BDD">
              <w:rPr>
                <w:rStyle w:val="Hipervnculo"/>
                <w:noProof/>
              </w:rPr>
              <w:t>4.</w:t>
            </w:r>
            <w:r>
              <w:rPr>
                <w:rFonts w:eastAsiaTheme="minorEastAsia" w:cstheme="minorBidi"/>
                <w:noProof/>
                <w:kern w:val="2"/>
                <w:sz w:val="24"/>
                <w:szCs w:val="24"/>
                <w:lang w:val="es-ES"/>
                <w14:ligatures w14:val="standardContextual"/>
              </w:rPr>
              <w:tab/>
            </w:r>
            <w:r w:rsidRPr="00E56BDD">
              <w:rPr>
                <w:rStyle w:val="Hipervnculo"/>
                <w:noProof/>
              </w:rPr>
              <w:t>Technologies selection</w:t>
            </w:r>
            <w:r>
              <w:rPr>
                <w:noProof/>
                <w:webHidden/>
              </w:rPr>
              <w:tab/>
            </w:r>
            <w:r>
              <w:rPr>
                <w:noProof/>
                <w:webHidden/>
              </w:rPr>
              <w:fldChar w:fldCharType="begin"/>
            </w:r>
            <w:r>
              <w:rPr>
                <w:noProof/>
                <w:webHidden/>
              </w:rPr>
              <w:instrText xml:space="preserve"> PAGEREF _Toc169374349 \h </w:instrText>
            </w:r>
            <w:r>
              <w:rPr>
                <w:noProof/>
                <w:webHidden/>
              </w:rPr>
            </w:r>
            <w:r>
              <w:rPr>
                <w:noProof/>
                <w:webHidden/>
              </w:rPr>
              <w:fldChar w:fldCharType="separate"/>
            </w:r>
            <w:r>
              <w:rPr>
                <w:noProof/>
                <w:webHidden/>
              </w:rPr>
              <w:t>22</w:t>
            </w:r>
            <w:r>
              <w:rPr>
                <w:noProof/>
                <w:webHidden/>
              </w:rPr>
              <w:fldChar w:fldCharType="end"/>
            </w:r>
          </w:hyperlink>
        </w:p>
        <w:p w14:paraId="28F8E880" w14:textId="6E1ACD3A" w:rsidR="00F4107D" w:rsidRDefault="00F4107D">
          <w:pPr>
            <w:pStyle w:val="TDC2"/>
            <w:tabs>
              <w:tab w:val="left" w:pos="960"/>
              <w:tab w:val="right" w:leader="dot" w:pos="9061"/>
            </w:tabs>
            <w:rPr>
              <w:rFonts w:eastAsiaTheme="minorEastAsia" w:cstheme="minorBidi"/>
              <w:noProof/>
              <w:kern w:val="2"/>
              <w:sz w:val="24"/>
              <w:szCs w:val="24"/>
              <w:lang w:val="es-ES"/>
              <w14:ligatures w14:val="standardContextual"/>
            </w:rPr>
          </w:pPr>
          <w:hyperlink w:anchor="_Toc169374350" w:history="1">
            <w:r w:rsidRPr="00E56BDD">
              <w:rPr>
                <w:rStyle w:val="Hipervnculo"/>
                <w:noProof/>
              </w:rPr>
              <w:t>4.1</w:t>
            </w:r>
            <w:r>
              <w:rPr>
                <w:rFonts w:eastAsiaTheme="minorEastAsia" w:cstheme="minorBidi"/>
                <w:noProof/>
                <w:kern w:val="2"/>
                <w:sz w:val="24"/>
                <w:szCs w:val="24"/>
                <w:lang w:val="es-ES"/>
                <w14:ligatures w14:val="standardContextual"/>
              </w:rPr>
              <w:tab/>
            </w:r>
            <w:r w:rsidRPr="00E56BDD">
              <w:rPr>
                <w:rStyle w:val="Hipervnculo"/>
                <w:noProof/>
              </w:rPr>
              <w:t>Embedded platform</w:t>
            </w:r>
            <w:r>
              <w:rPr>
                <w:noProof/>
                <w:webHidden/>
              </w:rPr>
              <w:tab/>
            </w:r>
            <w:r>
              <w:rPr>
                <w:noProof/>
                <w:webHidden/>
              </w:rPr>
              <w:fldChar w:fldCharType="begin"/>
            </w:r>
            <w:r>
              <w:rPr>
                <w:noProof/>
                <w:webHidden/>
              </w:rPr>
              <w:instrText xml:space="preserve"> PAGEREF _Toc169374350 \h </w:instrText>
            </w:r>
            <w:r>
              <w:rPr>
                <w:noProof/>
                <w:webHidden/>
              </w:rPr>
            </w:r>
            <w:r>
              <w:rPr>
                <w:noProof/>
                <w:webHidden/>
              </w:rPr>
              <w:fldChar w:fldCharType="separate"/>
            </w:r>
            <w:r>
              <w:rPr>
                <w:noProof/>
                <w:webHidden/>
              </w:rPr>
              <w:t>22</w:t>
            </w:r>
            <w:r>
              <w:rPr>
                <w:noProof/>
                <w:webHidden/>
              </w:rPr>
              <w:fldChar w:fldCharType="end"/>
            </w:r>
          </w:hyperlink>
        </w:p>
        <w:p w14:paraId="6FFC428D" w14:textId="02929C8D" w:rsidR="00F4107D" w:rsidRDefault="00F4107D">
          <w:pPr>
            <w:pStyle w:val="TDC3"/>
            <w:tabs>
              <w:tab w:val="left" w:pos="1200"/>
              <w:tab w:val="right" w:leader="dot" w:pos="9061"/>
            </w:tabs>
            <w:rPr>
              <w:rFonts w:eastAsiaTheme="minorEastAsia" w:cstheme="minorBidi"/>
              <w:noProof/>
              <w:kern w:val="2"/>
              <w:sz w:val="24"/>
              <w:szCs w:val="24"/>
              <w:lang w:val="es-ES"/>
              <w14:ligatures w14:val="standardContextual"/>
            </w:rPr>
          </w:pPr>
          <w:hyperlink w:anchor="_Toc169374351" w:history="1">
            <w:r w:rsidRPr="00E56BDD">
              <w:rPr>
                <w:rStyle w:val="Hipervnculo"/>
                <w:noProof/>
              </w:rPr>
              <w:t>4.1.1</w:t>
            </w:r>
            <w:r>
              <w:rPr>
                <w:rFonts w:eastAsiaTheme="minorEastAsia" w:cstheme="minorBidi"/>
                <w:noProof/>
                <w:kern w:val="2"/>
                <w:sz w:val="24"/>
                <w:szCs w:val="24"/>
                <w:lang w:val="es-ES"/>
                <w14:ligatures w14:val="standardContextual"/>
              </w:rPr>
              <w:tab/>
            </w:r>
            <w:r w:rsidRPr="00E56BDD">
              <w:rPr>
                <w:rStyle w:val="Hipervnculo"/>
                <w:noProof/>
              </w:rPr>
              <w:t>STM32 F041RE Series</w:t>
            </w:r>
            <w:r>
              <w:rPr>
                <w:noProof/>
                <w:webHidden/>
              </w:rPr>
              <w:tab/>
            </w:r>
            <w:r>
              <w:rPr>
                <w:noProof/>
                <w:webHidden/>
              </w:rPr>
              <w:fldChar w:fldCharType="begin"/>
            </w:r>
            <w:r>
              <w:rPr>
                <w:noProof/>
                <w:webHidden/>
              </w:rPr>
              <w:instrText xml:space="preserve"> PAGEREF _Toc169374351 \h </w:instrText>
            </w:r>
            <w:r>
              <w:rPr>
                <w:noProof/>
                <w:webHidden/>
              </w:rPr>
            </w:r>
            <w:r>
              <w:rPr>
                <w:noProof/>
                <w:webHidden/>
              </w:rPr>
              <w:fldChar w:fldCharType="separate"/>
            </w:r>
            <w:r>
              <w:rPr>
                <w:noProof/>
                <w:webHidden/>
              </w:rPr>
              <w:t>22</w:t>
            </w:r>
            <w:r>
              <w:rPr>
                <w:noProof/>
                <w:webHidden/>
              </w:rPr>
              <w:fldChar w:fldCharType="end"/>
            </w:r>
          </w:hyperlink>
        </w:p>
        <w:p w14:paraId="3B920313" w14:textId="12A78F52" w:rsidR="00F4107D" w:rsidRDefault="00F4107D">
          <w:pPr>
            <w:pStyle w:val="TDC3"/>
            <w:tabs>
              <w:tab w:val="left" w:pos="1200"/>
              <w:tab w:val="right" w:leader="dot" w:pos="9061"/>
            </w:tabs>
            <w:rPr>
              <w:rFonts w:eastAsiaTheme="minorEastAsia" w:cstheme="minorBidi"/>
              <w:noProof/>
              <w:kern w:val="2"/>
              <w:sz w:val="24"/>
              <w:szCs w:val="24"/>
              <w:lang w:val="es-ES"/>
              <w14:ligatures w14:val="standardContextual"/>
            </w:rPr>
          </w:pPr>
          <w:hyperlink w:anchor="_Toc169374352" w:history="1">
            <w:r w:rsidRPr="00E56BDD">
              <w:rPr>
                <w:rStyle w:val="Hipervnculo"/>
                <w:noProof/>
              </w:rPr>
              <w:t>4.1.2</w:t>
            </w:r>
            <w:r>
              <w:rPr>
                <w:rFonts w:eastAsiaTheme="minorEastAsia" w:cstheme="minorBidi"/>
                <w:noProof/>
                <w:kern w:val="2"/>
                <w:sz w:val="24"/>
                <w:szCs w:val="24"/>
                <w:lang w:val="es-ES"/>
                <w14:ligatures w14:val="standardContextual"/>
              </w:rPr>
              <w:tab/>
            </w:r>
            <w:r w:rsidRPr="00E56BDD">
              <w:rPr>
                <w:rStyle w:val="Hipervnculo"/>
                <w:noProof/>
              </w:rPr>
              <w:t>Raspberry Pi 4</w:t>
            </w:r>
            <w:r>
              <w:rPr>
                <w:noProof/>
                <w:webHidden/>
              </w:rPr>
              <w:tab/>
            </w:r>
            <w:r>
              <w:rPr>
                <w:noProof/>
                <w:webHidden/>
              </w:rPr>
              <w:fldChar w:fldCharType="begin"/>
            </w:r>
            <w:r>
              <w:rPr>
                <w:noProof/>
                <w:webHidden/>
              </w:rPr>
              <w:instrText xml:space="preserve"> PAGEREF _Toc169374352 \h </w:instrText>
            </w:r>
            <w:r>
              <w:rPr>
                <w:noProof/>
                <w:webHidden/>
              </w:rPr>
            </w:r>
            <w:r>
              <w:rPr>
                <w:noProof/>
                <w:webHidden/>
              </w:rPr>
              <w:fldChar w:fldCharType="separate"/>
            </w:r>
            <w:r>
              <w:rPr>
                <w:noProof/>
                <w:webHidden/>
              </w:rPr>
              <w:t>23</w:t>
            </w:r>
            <w:r>
              <w:rPr>
                <w:noProof/>
                <w:webHidden/>
              </w:rPr>
              <w:fldChar w:fldCharType="end"/>
            </w:r>
          </w:hyperlink>
        </w:p>
        <w:p w14:paraId="6B8CC073" w14:textId="3F6D2BFF" w:rsidR="00F4107D" w:rsidRDefault="00F4107D">
          <w:pPr>
            <w:pStyle w:val="TDC3"/>
            <w:tabs>
              <w:tab w:val="left" w:pos="1200"/>
              <w:tab w:val="right" w:leader="dot" w:pos="9061"/>
            </w:tabs>
            <w:rPr>
              <w:rFonts w:eastAsiaTheme="minorEastAsia" w:cstheme="minorBidi"/>
              <w:noProof/>
              <w:kern w:val="2"/>
              <w:sz w:val="24"/>
              <w:szCs w:val="24"/>
              <w:lang w:val="es-ES"/>
              <w14:ligatures w14:val="standardContextual"/>
            </w:rPr>
          </w:pPr>
          <w:hyperlink w:anchor="_Toc169374353" w:history="1">
            <w:r w:rsidRPr="00E56BDD">
              <w:rPr>
                <w:rStyle w:val="Hipervnculo"/>
                <w:noProof/>
              </w:rPr>
              <w:t>4.1.3</w:t>
            </w:r>
            <w:r>
              <w:rPr>
                <w:rFonts w:eastAsiaTheme="minorEastAsia" w:cstheme="minorBidi"/>
                <w:noProof/>
                <w:kern w:val="2"/>
                <w:sz w:val="24"/>
                <w:szCs w:val="24"/>
                <w:lang w:val="es-ES"/>
                <w14:ligatures w14:val="standardContextual"/>
              </w:rPr>
              <w:tab/>
            </w:r>
            <w:r w:rsidRPr="00E56BDD">
              <w:rPr>
                <w:rStyle w:val="Hipervnculo"/>
                <w:noProof/>
              </w:rPr>
              <w:t>NVIDIA Jetson Nano 2GB Development Kit</w:t>
            </w:r>
            <w:r>
              <w:rPr>
                <w:noProof/>
                <w:webHidden/>
              </w:rPr>
              <w:tab/>
            </w:r>
            <w:r>
              <w:rPr>
                <w:noProof/>
                <w:webHidden/>
              </w:rPr>
              <w:fldChar w:fldCharType="begin"/>
            </w:r>
            <w:r>
              <w:rPr>
                <w:noProof/>
                <w:webHidden/>
              </w:rPr>
              <w:instrText xml:space="preserve"> PAGEREF _Toc169374353 \h </w:instrText>
            </w:r>
            <w:r>
              <w:rPr>
                <w:noProof/>
                <w:webHidden/>
              </w:rPr>
            </w:r>
            <w:r>
              <w:rPr>
                <w:noProof/>
                <w:webHidden/>
              </w:rPr>
              <w:fldChar w:fldCharType="separate"/>
            </w:r>
            <w:r>
              <w:rPr>
                <w:noProof/>
                <w:webHidden/>
              </w:rPr>
              <w:t>24</w:t>
            </w:r>
            <w:r>
              <w:rPr>
                <w:noProof/>
                <w:webHidden/>
              </w:rPr>
              <w:fldChar w:fldCharType="end"/>
            </w:r>
          </w:hyperlink>
        </w:p>
        <w:p w14:paraId="11BFDFBC" w14:textId="7310CD36" w:rsidR="00F4107D" w:rsidRDefault="00F4107D">
          <w:pPr>
            <w:pStyle w:val="TDC2"/>
            <w:tabs>
              <w:tab w:val="left" w:pos="960"/>
              <w:tab w:val="right" w:leader="dot" w:pos="9061"/>
            </w:tabs>
            <w:rPr>
              <w:rFonts w:eastAsiaTheme="minorEastAsia" w:cstheme="minorBidi"/>
              <w:noProof/>
              <w:kern w:val="2"/>
              <w:sz w:val="24"/>
              <w:szCs w:val="24"/>
              <w:lang w:val="es-ES"/>
              <w14:ligatures w14:val="standardContextual"/>
            </w:rPr>
          </w:pPr>
          <w:hyperlink w:anchor="_Toc169374354" w:history="1">
            <w:r w:rsidRPr="00E56BDD">
              <w:rPr>
                <w:rStyle w:val="Hipervnculo"/>
                <w:noProof/>
              </w:rPr>
              <w:t>4.2</w:t>
            </w:r>
            <w:r>
              <w:rPr>
                <w:rFonts w:eastAsiaTheme="minorEastAsia" w:cstheme="minorBidi"/>
                <w:noProof/>
                <w:kern w:val="2"/>
                <w:sz w:val="24"/>
                <w:szCs w:val="24"/>
                <w:lang w:val="es-ES"/>
                <w14:ligatures w14:val="standardContextual"/>
              </w:rPr>
              <w:tab/>
            </w:r>
            <w:r w:rsidRPr="00E56BDD">
              <w:rPr>
                <w:rStyle w:val="Hipervnculo"/>
                <w:noProof/>
              </w:rPr>
              <w:t>LiDAR</w:t>
            </w:r>
            <w:r>
              <w:rPr>
                <w:noProof/>
                <w:webHidden/>
              </w:rPr>
              <w:tab/>
            </w:r>
            <w:r>
              <w:rPr>
                <w:noProof/>
                <w:webHidden/>
              </w:rPr>
              <w:fldChar w:fldCharType="begin"/>
            </w:r>
            <w:r>
              <w:rPr>
                <w:noProof/>
                <w:webHidden/>
              </w:rPr>
              <w:instrText xml:space="preserve"> PAGEREF _Toc169374354 \h </w:instrText>
            </w:r>
            <w:r>
              <w:rPr>
                <w:noProof/>
                <w:webHidden/>
              </w:rPr>
            </w:r>
            <w:r>
              <w:rPr>
                <w:noProof/>
                <w:webHidden/>
              </w:rPr>
              <w:fldChar w:fldCharType="separate"/>
            </w:r>
            <w:r>
              <w:rPr>
                <w:noProof/>
                <w:webHidden/>
              </w:rPr>
              <w:t>25</w:t>
            </w:r>
            <w:r>
              <w:rPr>
                <w:noProof/>
                <w:webHidden/>
              </w:rPr>
              <w:fldChar w:fldCharType="end"/>
            </w:r>
          </w:hyperlink>
        </w:p>
        <w:p w14:paraId="08F6EEC4" w14:textId="23D54C4D" w:rsidR="00F4107D" w:rsidRDefault="00F4107D">
          <w:pPr>
            <w:pStyle w:val="TDC3"/>
            <w:tabs>
              <w:tab w:val="left" w:pos="1200"/>
              <w:tab w:val="right" w:leader="dot" w:pos="9061"/>
            </w:tabs>
            <w:rPr>
              <w:rFonts w:eastAsiaTheme="minorEastAsia" w:cstheme="minorBidi"/>
              <w:noProof/>
              <w:kern w:val="2"/>
              <w:sz w:val="24"/>
              <w:szCs w:val="24"/>
              <w:lang w:val="es-ES"/>
              <w14:ligatures w14:val="standardContextual"/>
            </w:rPr>
          </w:pPr>
          <w:hyperlink w:anchor="_Toc169374355" w:history="1">
            <w:r w:rsidRPr="00E56BDD">
              <w:rPr>
                <w:rStyle w:val="Hipervnculo"/>
                <w:noProof/>
              </w:rPr>
              <w:t>4.2.1</w:t>
            </w:r>
            <w:r>
              <w:rPr>
                <w:rFonts w:eastAsiaTheme="minorEastAsia" w:cstheme="minorBidi"/>
                <w:noProof/>
                <w:kern w:val="2"/>
                <w:sz w:val="24"/>
                <w:szCs w:val="24"/>
                <w:lang w:val="es-ES"/>
                <w14:ligatures w14:val="standardContextual"/>
              </w:rPr>
              <w:tab/>
            </w:r>
            <w:r w:rsidRPr="00E56BDD">
              <w:rPr>
                <w:rStyle w:val="Hipervnculo"/>
                <w:noProof/>
              </w:rPr>
              <w:t>Cygbot CygLIDAR D1</w:t>
            </w:r>
            <w:r>
              <w:rPr>
                <w:noProof/>
                <w:webHidden/>
              </w:rPr>
              <w:tab/>
            </w:r>
            <w:r>
              <w:rPr>
                <w:noProof/>
                <w:webHidden/>
              </w:rPr>
              <w:fldChar w:fldCharType="begin"/>
            </w:r>
            <w:r>
              <w:rPr>
                <w:noProof/>
                <w:webHidden/>
              </w:rPr>
              <w:instrText xml:space="preserve"> PAGEREF _Toc169374355 \h </w:instrText>
            </w:r>
            <w:r>
              <w:rPr>
                <w:noProof/>
                <w:webHidden/>
              </w:rPr>
            </w:r>
            <w:r>
              <w:rPr>
                <w:noProof/>
                <w:webHidden/>
              </w:rPr>
              <w:fldChar w:fldCharType="separate"/>
            </w:r>
            <w:r>
              <w:rPr>
                <w:noProof/>
                <w:webHidden/>
              </w:rPr>
              <w:t>25</w:t>
            </w:r>
            <w:r>
              <w:rPr>
                <w:noProof/>
                <w:webHidden/>
              </w:rPr>
              <w:fldChar w:fldCharType="end"/>
            </w:r>
          </w:hyperlink>
        </w:p>
        <w:p w14:paraId="043282EA" w14:textId="2658DD98" w:rsidR="00F4107D" w:rsidRDefault="00F4107D">
          <w:pPr>
            <w:pStyle w:val="TDC3"/>
            <w:tabs>
              <w:tab w:val="left" w:pos="1200"/>
              <w:tab w:val="right" w:leader="dot" w:pos="9061"/>
            </w:tabs>
            <w:rPr>
              <w:rFonts w:eastAsiaTheme="minorEastAsia" w:cstheme="minorBidi"/>
              <w:noProof/>
              <w:kern w:val="2"/>
              <w:sz w:val="24"/>
              <w:szCs w:val="24"/>
              <w:lang w:val="es-ES"/>
              <w14:ligatures w14:val="standardContextual"/>
            </w:rPr>
          </w:pPr>
          <w:hyperlink w:anchor="_Toc169374356" w:history="1">
            <w:r w:rsidRPr="00E56BDD">
              <w:rPr>
                <w:rStyle w:val="Hipervnculo"/>
                <w:noProof/>
              </w:rPr>
              <w:t>4.2.2</w:t>
            </w:r>
            <w:r>
              <w:rPr>
                <w:rFonts w:eastAsiaTheme="minorEastAsia" w:cstheme="minorBidi"/>
                <w:noProof/>
                <w:kern w:val="2"/>
                <w:sz w:val="24"/>
                <w:szCs w:val="24"/>
                <w:lang w:val="es-ES"/>
                <w14:ligatures w14:val="standardContextual"/>
              </w:rPr>
              <w:tab/>
            </w:r>
            <w:r w:rsidRPr="00E56BDD">
              <w:rPr>
                <w:rStyle w:val="Hipervnculo"/>
                <w:noProof/>
              </w:rPr>
              <w:t>Lightware SF45/B</w:t>
            </w:r>
            <w:r>
              <w:rPr>
                <w:noProof/>
                <w:webHidden/>
              </w:rPr>
              <w:tab/>
            </w:r>
            <w:r>
              <w:rPr>
                <w:noProof/>
                <w:webHidden/>
              </w:rPr>
              <w:fldChar w:fldCharType="begin"/>
            </w:r>
            <w:r>
              <w:rPr>
                <w:noProof/>
                <w:webHidden/>
              </w:rPr>
              <w:instrText xml:space="preserve"> PAGEREF _Toc169374356 \h </w:instrText>
            </w:r>
            <w:r>
              <w:rPr>
                <w:noProof/>
                <w:webHidden/>
              </w:rPr>
            </w:r>
            <w:r>
              <w:rPr>
                <w:noProof/>
                <w:webHidden/>
              </w:rPr>
              <w:fldChar w:fldCharType="separate"/>
            </w:r>
            <w:r>
              <w:rPr>
                <w:noProof/>
                <w:webHidden/>
              </w:rPr>
              <w:t>26</w:t>
            </w:r>
            <w:r>
              <w:rPr>
                <w:noProof/>
                <w:webHidden/>
              </w:rPr>
              <w:fldChar w:fldCharType="end"/>
            </w:r>
          </w:hyperlink>
        </w:p>
        <w:p w14:paraId="20D4F6D8" w14:textId="1467C8A1" w:rsidR="00F4107D" w:rsidRDefault="00F4107D">
          <w:pPr>
            <w:pStyle w:val="TDC2"/>
            <w:tabs>
              <w:tab w:val="left" w:pos="960"/>
              <w:tab w:val="right" w:leader="dot" w:pos="9061"/>
            </w:tabs>
            <w:rPr>
              <w:rFonts w:eastAsiaTheme="minorEastAsia" w:cstheme="minorBidi"/>
              <w:noProof/>
              <w:kern w:val="2"/>
              <w:sz w:val="24"/>
              <w:szCs w:val="24"/>
              <w:lang w:val="es-ES"/>
              <w14:ligatures w14:val="standardContextual"/>
            </w:rPr>
          </w:pPr>
          <w:hyperlink w:anchor="_Toc169374357" w:history="1">
            <w:r w:rsidRPr="00E56BDD">
              <w:rPr>
                <w:rStyle w:val="Hipervnculo"/>
                <w:noProof/>
              </w:rPr>
              <w:t>4.3</w:t>
            </w:r>
            <w:r>
              <w:rPr>
                <w:rFonts w:eastAsiaTheme="minorEastAsia" w:cstheme="minorBidi"/>
                <w:noProof/>
                <w:kern w:val="2"/>
                <w:sz w:val="24"/>
                <w:szCs w:val="24"/>
                <w:lang w:val="es-ES"/>
                <w14:ligatures w14:val="standardContextual"/>
              </w:rPr>
              <w:tab/>
            </w:r>
            <w:r w:rsidRPr="00E56BDD">
              <w:rPr>
                <w:rStyle w:val="Hipervnculo"/>
                <w:noProof/>
              </w:rPr>
              <w:t>Camera</w:t>
            </w:r>
            <w:r>
              <w:rPr>
                <w:noProof/>
                <w:webHidden/>
              </w:rPr>
              <w:tab/>
            </w:r>
            <w:r>
              <w:rPr>
                <w:noProof/>
                <w:webHidden/>
              </w:rPr>
              <w:fldChar w:fldCharType="begin"/>
            </w:r>
            <w:r>
              <w:rPr>
                <w:noProof/>
                <w:webHidden/>
              </w:rPr>
              <w:instrText xml:space="preserve"> PAGEREF _Toc169374357 \h </w:instrText>
            </w:r>
            <w:r>
              <w:rPr>
                <w:noProof/>
                <w:webHidden/>
              </w:rPr>
            </w:r>
            <w:r>
              <w:rPr>
                <w:noProof/>
                <w:webHidden/>
              </w:rPr>
              <w:fldChar w:fldCharType="separate"/>
            </w:r>
            <w:r>
              <w:rPr>
                <w:noProof/>
                <w:webHidden/>
              </w:rPr>
              <w:t>26</w:t>
            </w:r>
            <w:r>
              <w:rPr>
                <w:noProof/>
                <w:webHidden/>
              </w:rPr>
              <w:fldChar w:fldCharType="end"/>
            </w:r>
          </w:hyperlink>
        </w:p>
        <w:p w14:paraId="250E79E9" w14:textId="403366D6" w:rsidR="00F4107D" w:rsidRDefault="00F4107D">
          <w:pPr>
            <w:pStyle w:val="TDC3"/>
            <w:tabs>
              <w:tab w:val="left" w:pos="1200"/>
              <w:tab w:val="right" w:leader="dot" w:pos="9061"/>
            </w:tabs>
            <w:rPr>
              <w:rFonts w:eastAsiaTheme="minorEastAsia" w:cstheme="minorBidi"/>
              <w:noProof/>
              <w:kern w:val="2"/>
              <w:sz w:val="24"/>
              <w:szCs w:val="24"/>
              <w:lang w:val="es-ES"/>
              <w14:ligatures w14:val="standardContextual"/>
            </w:rPr>
          </w:pPr>
          <w:hyperlink w:anchor="_Toc169374358" w:history="1">
            <w:r w:rsidRPr="00E56BDD">
              <w:rPr>
                <w:rStyle w:val="Hipervnculo"/>
                <w:noProof/>
              </w:rPr>
              <w:t>4.3.1</w:t>
            </w:r>
            <w:r>
              <w:rPr>
                <w:rFonts w:eastAsiaTheme="minorEastAsia" w:cstheme="minorBidi"/>
                <w:noProof/>
                <w:kern w:val="2"/>
                <w:sz w:val="24"/>
                <w:szCs w:val="24"/>
                <w:lang w:val="es-ES"/>
                <w14:ligatures w14:val="standardContextual"/>
              </w:rPr>
              <w:tab/>
            </w:r>
            <w:r w:rsidRPr="00E56BDD">
              <w:rPr>
                <w:rStyle w:val="Hipervnculo"/>
                <w:noProof/>
              </w:rPr>
              <w:t>Arducam Synchronized Dual Camera</w:t>
            </w:r>
            <w:r>
              <w:rPr>
                <w:noProof/>
                <w:webHidden/>
              </w:rPr>
              <w:tab/>
            </w:r>
            <w:r>
              <w:rPr>
                <w:noProof/>
                <w:webHidden/>
              </w:rPr>
              <w:fldChar w:fldCharType="begin"/>
            </w:r>
            <w:r>
              <w:rPr>
                <w:noProof/>
                <w:webHidden/>
              </w:rPr>
              <w:instrText xml:space="preserve"> PAGEREF _Toc169374358 \h </w:instrText>
            </w:r>
            <w:r>
              <w:rPr>
                <w:noProof/>
                <w:webHidden/>
              </w:rPr>
            </w:r>
            <w:r>
              <w:rPr>
                <w:noProof/>
                <w:webHidden/>
              </w:rPr>
              <w:fldChar w:fldCharType="separate"/>
            </w:r>
            <w:r>
              <w:rPr>
                <w:noProof/>
                <w:webHidden/>
              </w:rPr>
              <w:t>26</w:t>
            </w:r>
            <w:r>
              <w:rPr>
                <w:noProof/>
                <w:webHidden/>
              </w:rPr>
              <w:fldChar w:fldCharType="end"/>
            </w:r>
          </w:hyperlink>
        </w:p>
        <w:p w14:paraId="3767B763" w14:textId="68995FD6" w:rsidR="00F4107D" w:rsidRDefault="00F4107D">
          <w:pPr>
            <w:pStyle w:val="TDC3"/>
            <w:tabs>
              <w:tab w:val="left" w:pos="1200"/>
              <w:tab w:val="right" w:leader="dot" w:pos="9061"/>
            </w:tabs>
            <w:rPr>
              <w:rFonts w:eastAsiaTheme="minorEastAsia" w:cstheme="minorBidi"/>
              <w:noProof/>
              <w:kern w:val="2"/>
              <w:sz w:val="24"/>
              <w:szCs w:val="24"/>
              <w:lang w:val="es-ES"/>
              <w14:ligatures w14:val="standardContextual"/>
            </w:rPr>
          </w:pPr>
          <w:hyperlink w:anchor="_Toc169374359" w:history="1">
            <w:r w:rsidRPr="00E56BDD">
              <w:rPr>
                <w:rStyle w:val="Hipervnculo"/>
                <w:noProof/>
              </w:rPr>
              <w:t>4.3.2</w:t>
            </w:r>
            <w:r>
              <w:rPr>
                <w:rFonts w:eastAsiaTheme="minorEastAsia" w:cstheme="minorBidi"/>
                <w:noProof/>
                <w:kern w:val="2"/>
                <w:sz w:val="24"/>
                <w:szCs w:val="24"/>
                <w:lang w:val="es-ES"/>
                <w14:ligatures w14:val="standardContextual"/>
              </w:rPr>
              <w:tab/>
            </w:r>
            <w:r w:rsidRPr="00E56BDD">
              <w:rPr>
                <w:rStyle w:val="Hipervnculo"/>
                <w:noProof/>
              </w:rPr>
              <w:t>ADLINK NEON-202A-JNX Kit</w:t>
            </w:r>
            <w:r>
              <w:rPr>
                <w:noProof/>
                <w:webHidden/>
              </w:rPr>
              <w:tab/>
            </w:r>
            <w:r>
              <w:rPr>
                <w:noProof/>
                <w:webHidden/>
              </w:rPr>
              <w:fldChar w:fldCharType="begin"/>
            </w:r>
            <w:r>
              <w:rPr>
                <w:noProof/>
                <w:webHidden/>
              </w:rPr>
              <w:instrText xml:space="preserve"> PAGEREF _Toc169374359 \h </w:instrText>
            </w:r>
            <w:r>
              <w:rPr>
                <w:noProof/>
                <w:webHidden/>
              </w:rPr>
            </w:r>
            <w:r>
              <w:rPr>
                <w:noProof/>
                <w:webHidden/>
              </w:rPr>
              <w:fldChar w:fldCharType="separate"/>
            </w:r>
            <w:r>
              <w:rPr>
                <w:noProof/>
                <w:webHidden/>
              </w:rPr>
              <w:t>27</w:t>
            </w:r>
            <w:r>
              <w:rPr>
                <w:noProof/>
                <w:webHidden/>
              </w:rPr>
              <w:fldChar w:fldCharType="end"/>
            </w:r>
          </w:hyperlink>
        </w:p>
        <w:p w14:paraId="20F31F58" w14:textId="24D3E7C1" w:rsidR="00F4107D" w:rsidRDefault="00F4107D">
          <w:pPr>
            <w:pStyle w:val="TDC3"/>
            <w:tabs>
              <w:tab w:val="left" w:pos="1200"/>
              <w:tab w:val="right" w:leader="dot" w:pos="9061"/>
            </w:tabs>
            <w:rPr>
              <w:rFonts w:eastAsiaTheme="minorEastAsia" w:cstheme="minorBidi"/>
              <w:noProof/>
              <w:kern w:val="2"/>
              <w:sz w:val="24"/>
              <w:szCs w:val="24"/>
              <w:lang w:val="es-ES"/>
              <w14:ligatures w14:val="standardContextual"/>
            </w:rPr>
          </w:pPr>
          <w:hyperlink w:anchor="_Toc169374360" w:history="1">
            <w:r w:rsidRPr="00E56BDD">
              <w:rPr>
                <w:rStyle w:val="Hipervnculo"/>
                <w:noProof/>
              </w:rPr>
              <w:t>4.3.3</w:t>
            </w:r>
            <w:r>
              <w:rPr>
                <w:rFonts w:eastAsiaTheme="minorEastAsia" w:cstheme="minorBidi"/>
                <w:noProof/>
                <w:kern w:val="2"/>
                <w:sz w:val="24"/>
                <w:szCs w:val="24"/>
                <w:lang w:val="es-ES"/>
                <w14:ligatures w14:val="standardContextual"/>
              </w:rPr>
              <w:tab/>
            </w:r>
            <w:r w:rsidRPr="00E56BDD">
              <w:rPr>
                <w:rStyle w:val="Hipervnculo"/>
                <w:noProof/>
              </w:rPr>
              <w:t>Logitech C170</w:t>
            </w:r>
            <w:r>
              <w:rPr>
                <w:noProof/>
                <w:webHidden/>
              </w:rPr>
              <w:tab/>
            </w:r>
            <w:r>
              <w:rPr>
                <w:noProof/>
                <w:webHidden/>
              </w:rPr>
              <w:fldChar w:fldCharType="begin"/>
            </w:r>
            <w:r>
              <w:rPr>
                <w:noProof/>
                <w:webHidden/>
              </w:rPr>
              <w:instrText xml:space="preserve"> PAGEREF _Toc169374360 \h </w:instrText>
            </w:r>
            <w:r>
              <w:rPr>
                <w:noProof/>
                <w:webHidden/>
              </w:rPr>
            </w:r>
            <w:r>
              <w:rPr>
                <w:noProof/>
                <w:webHidden/>
              </w:rPr>
              <w:fldChar w:fldCharType="separate"/>
            </w:r>
            <w:r>
              <w:rPr>
                <w:noProof/>
                <w:webHidden/>
              </w:rPr>
              <w:t>28</w:t>
            </w:r>
            <w:r>
              <w:rPr>
                <w:noProof/>
                <w:webHidden/>
              </w:rPr>
              <w:fldChar w:fldCharType="end"/>
            </w:r>
          </w:hyperlink>
        </w:p>
        <w:p w14:paraId="2A06264C" w14:textId="7C9605D7" w:rsidR="00F4107D" w:rsidRDefault="00F4107D">
          <w:pPr>
            <w:pStyle w:val="TDC2"/>
            <w:tabs>
              <w:tab w:val="left" w:pos="960"/>
              <w:tab w:val="right" w:leader="dot" w:pos="9061"/>
            </w:tabs>
            <w:rPr>
              <w:rFonts w:eastAsiaTheme="minorEastAsia" w:cstheme="minorBidi"/>
              <w:noProof/>
              <w:kern w:val="2"/>
              <w:sz w:val="24"/>
              <w:szCs w:val="24"/>
              <w:lang w:val="es-ES"/>
              <w14:ligatures w14:val="standardContextual"/>
            </w:rPr>
          </w:pPr>
          <w:hyperlink w:anchor="_Toc169374361" w:history="1">
            <w:r w:rsidRPr="00E56BDD">
              <w:rPr>
                <w:rStyle w:val="Hipervnculo"/>
                <w:noProof/>
              </w:rPr>
              <w:t>4.4</w:t>
            </w:r>
            <w:r>
              <w:rPr>
                <w:rFonts w:eastAsiaTheme="minorEastAsia" w:cstheme="minorBidi"/>
                <w:noProof/>
                <w:kern w:val="2"/>
                <w:sz w:val="24"/>
                <w:szCs w:val="24"/>
                <w:lang w:val="es-ES"/>
                <w14:ligatures w14:val="standardContextual"/>
              </w:rPr>
              <w:tab/>
            </w:r>
            <w:r w:rsidRPr="00E56BDD">
              <w:rPr>
                <w:rStyle w:val="Hipervnculo"/>
                <w:noProof/>
              </w:rPr>
              <w:t>GPS</w:t>
            </w:r>
            <w:r>
              <w:rPr>
                <w:noProof/>
                <w:webHidden/>
              </w:rPr>
              <w:tab/>
            </w:r>
            <w:r>
              <w:rPr>
                <w:noProof/>
                <w:webHidden/>
              </w:rPr>
              <w:fldChar w:fldCharType="begin"/>
            </w:r>
            <w:r>
              <w:rPr>
                <w:noProof/>
                <w:webHidden/>
              </w:rPr>
              <w:instrText xml:space="preserve"> PAGEREF _Toc169374361 \h </w:instrText>
            </w:r>
            <w:r>
              <w:rPr>
                <w:noProof/>
                <w:webHidden/>
              </w:rPr>
            </w:r>
            <w:r>
              <w:rPr>
                <w:noProof/>
                <w:webHidden/>
              </w:rPr>
              <w:fldChar w:fldCharType="separate"/>
            </w:r>
            <w:r>
              <w:rPr>
                <w:noProof/>
                <w:webHidden/>
              </w:rPr>
              <w:t>28</w:t>
            </w:r>
            <w:r>
              <w:rPr>
                <w:noProof/>
                <w:webHidden/>
              </w:rPr>
              <w:fldChar w:fldCharType="end"/>
            </w:r>
          </w:hyperlink>
        </w:p>
        <w:p w14:paraId="48F7F558" w14:textId="21EC9C10" w:rsidR="00F4107D" w:rsidRDefault="00F4107D">
          <w:pPr>
            <w:pStyle w:val="TDC3"/>
            <w:tabs>
              <w:tab w:val="left" w:pos="1200"/>
              <w:tab w:val="right" w:leader="dot" w:pos="9061"/>
            </w:tabs>
            <w:rPr>
              <w:rFonts w:eastAsiaTheme="minorEastAsia" w:cstheme="minorBidi"/>
              <w:noProof/>
              <w:kern w:val="2"/>
              <w:sz w:val="24"/>
              <w:szCs w:val="24"/>
              <w:lang w:val="es-ES"/>
              <w14:ligatures w14:val="standardContextual"/>
            </w:rPr>
          </w:pPr>
          <w:hyperlink w:anchor="_Toc169374362" w:history="1">
            <w:r w:rsidRPr="00E56BDD">
              <w:rPr>
                <w:rStyle w:val="Hipervnculo"/>
                <w:noProof/>
              </w:rPr>
              <w:t>4.4.1</w:t>
            </w:r>
            <w:r>
              <w:rPr>
                <w:rFonts w:eastAsiaTheme="minorEastAsia" w:cstheme="minorBidi"/>
                <w:noProof/>
                <w:kern w:val="2"/>
                <w:sz w:val="24"/>
                <w:szCs w:val="24"/>
                <w:lang w:val="es-ES"/>
                <w14:ligatures w14:val="standardContextual"/>
              </w:rPr>
              <w:tab/>
            </w:r>
            <w:r w:rsidRPr="00E56BDD">
              <w:rPr>
                <w:rStyle w:val="Hipervnculo"/>
                <w:noProof/>
              </w:rPr>
              <w:t>Parallax GPS Receiver Module</w:t>
            </w:r>
            <w:r>
              <w:rPr>
                <w:noProof/>
                <w:webHidden/>
              </w:rPr>
              <w:tab/>
            </w:r>
            <w:r>
              <w:rPr>
                <w:noProof/>
                <w:webHidden/>
              </w:rPr>
              <w:fldChar w:fldCharType="begin"/>
            </w:r>
            <w:r>
              <w:rPr>
                <w:noProof/>
                <w:webHidden/>
              </w:rPr>
              <w:instrText xml:space="preserve"> PAGEREF _Toc169374362 \h </w:instrText>
            </w:r>
            <w:r>
              <w:rPr>
                <w:noProof/>
                <w:webHidden/>
              </w:rPr>
            </w:r>
            <w:r>
              <w:rPr>
                <w:noProof/>
                <w:webHidden/>
              </w:rPr>
              <w:fldChar w:fldCharType="separate"/>
            </w:r>
            <w:r>
              <w:rPr>
                <w:noProof/>
                <w:webHidden/>
              </w:rPr>
              <w:t>29</w:t>
            </w:r>
            <w:r>
              <w:rPr>
                <w:noProof/>
                <w:webHidden/>
              </w:rPr>
              <w:fldChar w:fldCharType="end"/>
            </w:r>
          </w:hyperlink>
        </w:p>
        <w:p w14:paraId="6B8C1299" w14:textId="41773FDA" w:rsidR="00F4107D" w:rsidRDefault="00F4107D">
          <w:pPr>
            <w:pStyle w:val="TDC2"/>
            <w:tabs>
              <w:tab w:val="left" w:pos="960"/>
              <w:tab w:val="right" w:leader="dot" w:pos="9061"/>
            </w:tabs>
            <w:rPr>
              <w:rFonts w:eastAsiaTheme="minorEastAsia" w:cstheme="minorBidi"/>
              <w:noProof/>
              <w:kern w:val="2"/>
              <w:sz w:val="24"/>
              <w:szCs w:val="24"/>
              <w:lang w:val="es-ES"/>
              <w14:ligatures w14:val="standardContextual"/>
            </w:rPr>
          </w:pPr>
          <w:hyperlink w:anchor="_Toc169374363" w:history="1">
            <w:r w:rsidRPr="00E56BDD">
              <w:rPr>
                <w:rStyle w:val="Hipervnculo"/>
                <w:noProof/>
              </w:rPr>
              <w:t>4.5</w:t>
            </w:r>
            <w:r>
              <w:rPr>
                <w:rFonts w:eastAsiaTheme="minorEastAsia" w:cstheme="minorBidi"/>
                <w:noProof/>
                <w:kern w:val="2"/>
                <w:sz w:val="24"/>
                <w:szCs w:val="24"/>
                <w:lang w:val="es-ES"/>
                <w14:ligatures w14:val="standardContextual"/>
              </w:rPr>
              <w:tab/>
            </w:r>
            <w:r w:rsidRPr="00E56BDD">
              <w:rPr>
                <w:rStyle w:val="Hipervnculo"/>
                <w:noProof/>
              </w:rPr>
              <w:t>Light Mobility Vehicle</w:t>
            </w:r>
            <w:r>
              <w:rPr>
                <w:noProof/>
                <w:webHidden/>
              </w:rPr>
              <w:tab/>
            </w:r>
            <w:r>
              <w:rPr>
                <w:noProof/>
                <w:webHidden/>
              </w:rPr>
              <w:fldChar w:fldCharType="begin"/>
            </w:r>
            <w:r>
              <w:rPr>
                <w:noProof/>
                <w:webHidden/>
              </w:rPr>
              <w:instrText xml:space="preserve"> PAGEREF _Toc169374363 \h </w:instrText>
            </w:r>
            <w:r>
              <w:rPr>
                <w:noProof/>
                <w:webHidden/>
              </w:rPr>
            </w:r>
            <w:r>
              <w:rPr>
                <w:noProof/>
                <w:webHidden/>
              </w:rPr>
              <w:fldChar w:fldCharType="separate"/>
            </w:r>
            <w:r>
              <w:rPr>
                <w:noProof/>
                <w:webHidden/>
              </w:rPr>
              <w:t>29</w:t>
            </w:r>
            <w:r>
              <w:rPr>
                <w:noProof/>
                <w:webHidden/>
              </w:rPr>
              <w:fldChar w:fldCharType="end"/>
            </w:r>
          </w:hyperlink>
        </w:p>
        <w:p w14:paraId="77B26B6B" w14:textId="6C6E9545" w:rsidR="00F4107D" w:rsidRDefault="00F4107D">
          <w:pPr>
            <w:pStyle w:val="TDC2"/>
            <w:tabs>
              <w:tab w:val="left" w:pos="960"/>
              <w:tab w:val="right" w:leader="dot" w:pos="9061"/>
            </w:tabs>
            <w:rPr>
              <w:rFonts w:eastAsiaTheme="minorEastAsia" w:cstheme="minorBidi"/>
              <w:noProof/>
              <w:kern w:val="2"/>
              <w:sz w:val="24"/>
              <w:szCs w:val="24"/>
              <w:lang w:val="es-ES"/>
              <w14:ligatures w14:val="standardContextual"/>
            </w:rPr>
          </w:pPr>
          <w:hyperlink w:anchor="_Toc169374364" w:history="1">
            <w:r w:rsidRPr="00E56BDD">
              <w:rPr>
                <w:rStyle w:val="Hipervnculo"/>
                <w:noProof/>
              </w:rPr>
              <w:t>4.6</w:t>
            </w:r>
            <w:r>
              <w:rPr>
                <w:rFonts w:eastAsiaTheme="minorEastAsia" w:cstheme="minorBidi"/>
                <w:noProof/>
                <w:kern w:val="2"/>
                <w:sz w:val="24"/>
                <w:szCs w:val="24"/>
                <w:lang w:val="es-ES"/>
                <w14:ligatures w14:val="standardContextual"/>
              </w:rPr>
              <w:tab/>
            </w:r>
            <w:r w:rsidRPr="00E56BDD">
              <w:rPr>
                <w:rStyle w:val="Hipervnculo"/>
                <w:noProof/>
              </w:rPr>
              <w:t>Software selection</w:t>
            </w:r>
            <w:r>
              <w:rPr>
                <w:noProof/>
                <w:webHidden/>
              </w:rPr>
              <w:tab/>
            </w:r>
            <w:r>
              <w:rPr>
                <w:noProof/>
                <w:webHidden/>
              </w:rPr>
              <w:fldChar w:fldCharType="begin"/>
            </w:r>
            <w:r>
              <w:rPr>
                <w:noProof/>
                <w:webHidden/>
              </w:rPr>
              <w:instrText xml:space="preserve"> PAGEREF _Toc169374364 \h </w:instrText>
            </w:r>
            <w:r>
              <w:rPr>
                <w:noProof/>
                <w:webHidden/>
              </w:rPr>
            </w:r>
            <w:r>
              <w:rPr>
                <w:noProof/>
                <w:webHidden/>
              </w:rPr>
              <w:fldChar w:fldCharType="separate"/>
            </w:r>
            <w:r>
              <w:rPr>
                <w:noProof/>
                <w:webHidden/>
              </w:rPr>
              <w:t>30</w:t>
            </w:r>
            <w:r>
              <w:rPr>
                <w:noProof/>
                <w:webHidden/>
              </w:rPr>
              <w:fldChar w:fldCharType="end"/>
            </w:r>
          </w:hyperlink>
        </w:p>
        <w:p w14:paraId="12CFE12F" w14:textId="06176C84" w:rsidR="00F4107D" w:rsidRDefault="00F4107D">
          <w:pPr>
            <w:pStyle w:val="TDC3"/>
            <w:tabs>
              <w:tab w:val="left" w:pos="1200"/>
              <w:tab w:val="right" w:leader="dot" w:pos="9061"/>
            </w:tabs>
            <w:rPr>
              <w:rFonts w:eastAsiaTheme="minorEastAsia" w:cstheme="minorBidi"/>
              <w:noProof/>
              <w:kern w:val="2"/>
              <w:sz w:val="24"/>
              <w:szCs w:val="24"/>
              <w:lang w:val="es-ES"/>
              <w14:ligatures w14:val="standardContextual"/>
            </w:rPr>
          </w:pPr>
          <w:hyperlink w:anchor="_Toc169374365" w:history="1">
            <w:r w:rsidRPr="00E56BDD">
              <w:rPr>
                <w:rStyle w:val="Hipervnculo"/>
                <w:noProof/>
              </w:rPr>
              <w:t>4.6.1</w:t>
            </w:r>
            <w:r>
              <w:rPr>
                <w:rFonts w:eastAsiaTheme="minorEastAsia" w:cstheme="minorBidi"/>
                <w:noProof/>
                <w:kern w:val="2"/>
                <w:sz w:val="24"/>
                <w:szCs w:val="24"/>
                <w:lang w:val="es-ES"/>
                <w14:ligatures w14:val="standardContextual"/>
              </w:rPr>
              <w:tab/>
            </w:r>
            <w:r w:rsidRPr="00E56BDD">
              <w:rPr>
                <w:rStyle w:val="Hipervnculo"/>
                <w:noProof/>
              </w:rPr>
              <w:t>Kubernetes</w:t>
            </w:r>
            <w:r>
              <w:rPr>
                <w:noProof/>
                <w:webHidden/>
              </w:rPr>
              <w:tab/>
            </w:r>
            <w:r>
              <w:rPr>
                <w:noProof/>
                <w:webHidden/>
              </w:rPr>
              <w:fldChar w:fldCharType="begin"/>
            </w:r>
            <w:r>
              <w:rPr>
                <w:noProof/>
                <w:webHidden/>
              </w:rPr>
              <w:instrText xml:space="preserve"> PAGEREF _Toc169374365 \h </w:instrText>
            </w:r>
            <w:r>
              <w:rPr>
                <w:noProof/>
                <w:webHidden/>
              </w:rPr>
            </w:r>
            <w:r>
              <w:rPr>
                <w:noProof/>
                <w:webHidden/>
              </w:rPr>
              <w:fldChar w:fldCharType="separate"/>
            </w:r>
            <w:r>
              <w:rPr>
                <w:noProof/>
                <w:webHidden/>
              </w:rPr>
              <w:t>30</w:t>
            </w:r>
            <w:r>
              <w:rPr>
                <w:noProof/>
                <w:webHidden/>
              </w:rPr>
              <w:fldChar w:fldCharType="end"/>
            </w:r>
          </w:hyperlink>
        </w:p>
        <w:p w14:paraId="4BFE7E8C" w14:textId="6AAAD62E" w:rsidR="00F4107D" w:rsidRDefault="00F4107D">
          <w:pPr>
            <w:pStyle w:val="TDC3"/>
            <w:tabs>
              <w:tab w:val="left" w:pos="1200"/>
              <w:tab w:val="right" w:leader="dot" w:pos="9061"/>
            </w:tabs>
            <w:rPr>
              <w:rFonts w:eastAsiaTheme="minorEastAsia" w:cstheme="minorBidi"/>
              <w:noProof/>
              <w:kern w:val="2"/>
              <w:sz w:val="24"/>
              <w:szCs w:val="24"/>
              <w:lang w:val="es-ES"/>
              <w14:ligatures w14:val="standardContextual"/>
            </w:rPr>
          </w:pPr>
          <w:hyperlink w:anchor="_Toc169374366" w:history="1">
            <w:r w:rsidRPr="00E56BDD">
              <w:rPr>
                <w:rStyle w:val="Hipervnculo"/>
                <w:noProof/>
              </w:rPr>
              <w:t>4.6.2</w:t>
            </w:r>
            <w:r>
              <w:rPr>
                <w:rFonts w:eastAsiaTheme="minorEastAsia" w:cstheme="minorBidi"/>
                <w:noProof/>
                <w:kern w:val="2"/>
                <w:sz w:val="24"/>
                <w:szCs w:val="24"/>
                <w:lang w:val="es-ES"/>
                <w14:ligatures w14:val="standardContextual"/>
              </w:rPr>
              <w:tab/>
            </w:r>
            <w:r w:rsidRPr="00E56BDD">
              <w:rPr>
                <w:rStyle w:val="Hipervnculo"/>
                <w:noProof/>
              </w:rPr>
              <w:t>Docker</w:t>
            </w:r>
            <w:r>
              <w:rPr>
                <w:noProof/>
                <w:webHidden/>
              </w:rPr>
              <w:tab/>
            </w:r>
            <w:r>
              <w:rPr>
                <w:noProof/>
                <w:webHidden/>
              </w:rPr>
              <w:fldChar w:fldCharType="begin"/>
            </w:r>
            <w:r>
              <w:rPr>
                <w:noProof/>
                <w:webHidden/>
              </w:rPr>
              <w:instrText xml:space="preserve"> PAGEREF _Toc169374366 \h </w:instrText>
            </w:r>
            <w:r>
              <w:rPr>
                <w:noProof/>
                <w:webHidden/>
              </w:rPr>
            </w:r>
            <w:r>
              <w:rPr>
                <w:noProof/>
                <w:webHidden/>
              </w:rPr>
              <w:fldChar w:fldCharType="separate"/>
            </w:r>
            <w:r>
              <w:rPr>
                <w:noProof/>
                <w:webHidden/>
              </w:rPr>
              <w:t>30</w:t>
            </w:r>
            <w:r>
              <w:rPr>
                <w:noProof/>
                <w:webHidden/>
              </w:rPr>
              <w:fldChar w:fldCharType="end"/>
            </w:r>
          </w:hyperlink>
        </w:p>
        <w:p w14:paraId="7D499CB8" w14:textId="56E7031F" w:rsidR="00F4107D" w:rsidRDefault="00F4107D">
          <w:pPr>
            <w:pStyle w:val="TDC3"/>
            <w:tabs>
              <w:tab w:val="left" w:pos="1200"/>
              <w:tab w:val="right" w:leader="dot" w:pos="9061"/>
            </w:tabs>
            <w:rPr>
              <w:rFonts w:eastAsiaTheme="minorEastAsia" w:cstheme="minorBidi"/>
              <w:noProof/>
              <w:kern w:val="2"/>
              <w:sz w:val="24"/>
              <w:szCs w:val="24"/>
              <w:lang w:val="es-ES"/>
              <w14:ligatures w14:val="standardContextual"/>
            </w:rPr>
          </w:pPr>
          <w:hyperlink w:anchor="_Toc169374367" w:history="1">
            <w:r w:rsidRPr="00E56BDD">
              <w:rPr>
                <w:rStyle w:val="Hipervnculo"/>
                <w:noProof/>
              </w:rPr>
              <w:t>4.6.3</w:t>
            </w:r>
            <w:r>
              <w:rPr>
                <w:rFonts w:eastAsiaTheme="minorEastAsia" w:cstheme="minorBidi"/>
                <w:noProof/>
                <w:kern w:val="2"/>
                <w:sz w:val="24"/>
                <w:szCs w:val="24"/>
                <w:lang w:val="es-ES"/>
                <w14:ligatures w14:val="standardContextual"/>
              </w:rPr>
              <w:tab/>
            </w:r>
            <w:r w:rsidRPr="00E56BDD">
              <w:rPr>
                <w:rStyle w:val="Hipervnculo"/>
                <w:noProof/>
              </w:rPr>
              <w:t>Node-Red</w:t>
            </w:r>
            <w:r>
              <w:rPr>
                <w:noProof/>
                <w:webHidden/>
              </w:rPr>
              <w:tab/>
            </w:r>
            <w:r>
              <w:rPr>
                <w:noProof/>
                <w:webHidden/>
              </w:rPr>
              <w:fldChar w:fldCharType="begin"/>
            </w:r>
            <w:r>
              <w:rPr>
                <w:noProof/>
                <w:webHidden/>
              </w:rPr>
              <w:instrText xml:space="preserve"> PAGEREF _Toc169374367 \h </w:instrText>
            </w:r>
            <w:r>
              <w:rPr>
                <w:noProof/>
                <w:webHidden/>
              </w:rPr>
            </w:r>
            <w:r>
              <w:rPr>
                <w:noProof/>
                <w:webHidden/>
              </w:rPr>
              <w:fldChar w:fldCharType="separate"/>
            </w:r>
            <w:r>
              <w:rPr>
                <w:noProof/>
                <w:webHidden/>
              </w:rPr>
              <w:t>31</w:t>
            </w:r>
            <w:r>
              <w:rPr>
                <w:noProof/>
                <w:webHidden/>
              </w:rPr>
              <w:fldChar w:fldCharType="end"/>
            </w:r>
          </w:hyperlink>
        </w:p>
        <w:p w14:paraId="0C0E3336" w14:textId="1E7A32F4" w:rsidR="00F4107D" w:rsidRDefault="00F4107D">
          <w:pPr>
            <w:pStyle w:val="TDC3"/>
            <w:tabs>
              <w:tab w:val="left" w:pos="1200"/>
              <w:tab w:val="right" w:leader="dot" w:pos="9061"/>
            </w:tabs>
            <w:rPr>
              <w:rFonts w:eastAsiaTheme="minorEastAsia" w:cstheme="minorBidi"/>
              <w:noProof/>
              <w:kern w:val="2"/>
              <w:sz w:val="24"/>
              <w:szCs w:val="24"/>
              <w:lang w:val="es-ES"/>
              <w14:ligatures w14:val="standardContextual"/>
            </w:rPr>
          </w:pPr>
          <w:hyperlink w:anchor="_Toc169374368" w:history="1">
            <w:r w:rsidRPr="00E56BDD">
              <w:rPr>
                <w:rStyle w:val="Hipervnculo"/>
                <w:noProof/>
              </w:rPr>
              <w:t>4.6.4</w:t>
            </w:r>
            <w:r>
              <w:rPr>
                <w:rFonts w:eastAsiaTheme="minorEastAsia" w:cstheme="minorBidi"/>
                <w:noProof/>
                <w:kern w:val="2"/>
                <w:sz w:val="24"/>
                <w:szCs w:val="24"/>
                <w:lang w:val="es-ES"/>
                <w14:ligatures w14:val="standardContextual"/>
              </w:rPr>
              <w:tab/>
            </w:r>
            <w:r w:rsidRPr="00E56BDD">
              <w:rPr>
                <w:rStyle w:val="Hipervnculo"/>
                <w:noProof/>
              </w:rPr>
              <w:t>InfluxDB</w:t>
            </w:r>
            <w:r>
              <w:rPr>
                <w:noProof/>
                <w:webHidden/>
              </w:rPr>
              <w:tab/>
            </w:r>
            <w:r>
              <w:rPr>
                <w:noProof/>
                <w:webHidden/>
              </w:rPr>
              <w:fldChar w:fldCharType="begin"/>
            </w:r>
            <w:r>
              <w:rPr>
                <w:noProof/>
                <w:webHidden/>
              </w:rPr>
              <w:instrText xml:space="preserve"> PAGEREF _Toc169374368 \h </w:instrText>
            </w:r>
            <w:r>
              <w:rPr>
                <w:noProof/>
                <w:webHidden/>
              </w:rPr>
            </w:r>
            <w:r>
              <w:rPr>
                <w:noProof/>
                <w:webHidden/>
              </w:rPr>
              <w:fldChar w:fldCharType="separate"/>
            </w:r>
            <w:r>
              <w:rPr>
                <w:noProof/>
                <w:webHidden/>
              </w:rPr>
              <w:t>31</w:t>
            </w:r>
            <w:r>
              <w:rPr>
                <w:noProof/>
                <w:webHidden/>
              </w:rPr>
              <w:fldChar w:fldCharType="end"/>
            </w:r>
          </w:hyperlink>
        </w:p>
        <w:p w14:paraId="17CF558B" w14:textId="14C5A28D" w:rsidR="00F4107D" w:rsidRDefault="00F4107D">
          <w:pPr>
            <w:pStyle w:val="TDC3"/>
            <w:tabs>
              <w:tab w:val="left" w:pos="1200"/>
              <w:tab w:val="right" w:leader="dot" w:pos="9061"/>
            </w:tabs>
            <w:rPr>
              <w:rFonts w:eastAsiaTheme="minorEastAsia" w:cstheme="minorBidi"/>
              <w:noProof/>
              <w:kern w:val="2"/>
              <w:sz w:val="24"/>
              <w:szCs w:val="24"/>
              <w:lang w:val="es-ES"/>
              <w14:ligatures w14:val="standardContextual"/>
            </w:rPr>
          </w:pPr>
          <w:hyperlink w:anchor="_Toc169374369" w:history="1">
            <w:r w:rsidRPr="00E56BDD">
              <w:rPr>
                <w:rStyle w:val="Hipervnculo"/>
                <w:noProof/>
              </w:rPr>
              <w:t>4.6.5</w:t>
            </w:r>
            <w:r>
              <w:rPr>
                <w:rFonts w:eastAsiaTheme="minorEastAsia" w:cstheme="minorBidi"/>
                <w:noProof/>
                <w:kern w:val="2"/>
                <w:sz w:val="24"/>
                <w:szCs w:val="24"/>
                <w:lang w:val="es-ES"/>
                <w14:ligatures w14:val="standardContextual"/>
              </w:rPr>
              <w:tab/>
            </w:r>
            <w:r w:rsidRPr="00E56BDD">
              <w:rPr>
                <w:rStyle w:val="Hipervnculo"/>
                <w:noProof/>
              </w:rPr>
              <w:t>Mosquitto</w:t>
            </w:r>
            <w:r>
              <w:rPr>
                <w:noProof/>
                <w:webHidden/>
              </w:rPr>
              <w:tab/>
            </w:r>
            <w:r>
              <w:rPr>
                <w:noProof/>
                <w:webHidden/>
              </w:rPr>
              <w:fldChar w:fldCharType="begin"/>
            </w:r>
            <w:r>
              <w:rPr>
                <w:noProof/>
                <w:webHidden/>
              </w:rPr>
              <w:instrText xml:space="preserve"> PAGEREF _Toc169374369 \h </w:instrText>
            </w:r>
            <w:r>
              <w:rPr>
                <w:noProof/>
                <w:webHidden/>
              </w:rPr>
            </w:r>
            <w:r>
              <w:rPr>
                <w:noProof/>
                <w:webHidden/>
              </w:rPr>
              <w:fldChar w:fldCharType="separate"/>
            </w:r>
            <w:r>
              <w:rPr>
                <w:noProof/>
                <w:webHidden/>
              </w:rPr>
              <w:t>32</w:t>
            </w:r>
            <w:r>
              <w:rPr>
                <w:noProof/>
                <w:webHidden/>
              </w:rPr>
              <w:fldChar w:fldCharType="end"/>
            </w:r>
          </w:hyperlink>
        </w:p>
        <w:p w14:paraId="08116E72" w14:textId="7CCD9411" w:rsidR="00F4107D" w:rsidRDefault="00F4107D">
          <w:pPr>
            <w:pStyle w:val="TDC3"/>
            <w:tabs>
              <w:tab w:val="left" w:pos="1200"/>
              <w:tab w:val="right" w:leader="dot" w:pos="9061"/>
            </w:tabs>
            <w:rPr>
              <w:rFonts w:eastAsiaTheme="minorEastAsia" w:cstheme="minorBidi"/>
              <w:noProof/>
              <w:kern w:val="2"/>
              <w:sz w:val="24"/>
              <w:szCs w:val="24"/>
              <w:lang w:val="es-ES"/>
              <w14:ligatures w14:val="standardContextual"/>
            </w:rPr>
          </w:pPr>
          <w:hyperlink w:anchor="_Toc169374370" w:history="1">
            <w:r w:rsidRPr="00E56BDD">
              <w:rPr>
                <w:rStyle w:val="Hipervnculo"/>
                <w:noProof/>
              </w:rPr>
              <w:t>4.6.6</w:t>
            </w:r>
            <w:r>
              <w:rPr>
                <w:rFonts w:eastAsiaTheme="minorEastAsia" w:cstheme="minorBidi"/>
                <w:noProof/>
                <w:kern w:val="2"/>
                <w:sz w:val="24"/>
                <w:szCs w:val="24"/>
                <w:lang w:val="es-ES"/>
                <w14:ligatures w14:val="standardContextual"/>
              </w:rPr>
              <w:tab/>
            </w:r>
            <w:r w:rsidRPr="00E56BDD">
              <w:rPr>
                <w:rStyle w:val="Hipervnculo"/>
                <w:noProof/>
              </w:rPr>
              <w:t>Kafka</w:t>
            </w:r>
            <w:r>
              <w:rPr>
                <w:noProof/>
                <w:webHidden/>
              </w:rPr>
              <w:tab/>
            </w:r>
            <w:r>
              <w:rPr>
                <w:noProof/>
                <w:webHidden/>
              </w:rPr>
              <w:fldChar w:fldCharType="begin"/>
            </w:r>
            <w:r>
              <w:rPr>
                <w:noProof/>
                <w:webHidden/>
              </w:rPr>
              <w:instrText xml:space="preserve"> PAGEREF _Toc169374370 \h </w:instrText>
            </w:r>
            <w:r>
              <w:rPr>
                <w:noProof/>
                <w:webHidden/>
              </w:rPr>
            </w:r>
            <w:r>
              <w:rPr>
                <w:noProof/>
                <w:webHidden/>
              </w:rPr>
              <w:fldChar w:fldCharType="separate"/>
            </w:r>
            <w:r>
              <w:rPr>
                <w:noProof/>
                <w:webHidden/>
              </w:rPr>
              <w:t>33</w:t>
            </w:r>
            <w:r>
              <w:rPr>
                <w:noProof/>
                <w:webHidden/>
              </w:rPr>
              <w:fldChar w:fldCharType="end"/>
            </w:r>
          </w:hyperlink>
        </w:p>
        <w:p w14:paraId="1FC6C0B1" w14:textId="4A6F9BF6" w:rsidR="00F4107D" w:rsidRDefault="00F4107D">
          <w:pPr>
            <w:pStyle w:val="TDC3"/>
            <w:tabs>
              <w:tab w:val="left" w:pos="1200"/>
              <w:tab w:val="right" w:leader="dot" w:pos="9061"/>
            </w:tabs>
            <w:rPr>
              <w:rFonts w:eastAsiaTheme="minorEastAsia" w:cstheme="minorBidi"/>
              <w:noProof/>
              <w:kern w:val="2"/>
              <w:sz w:val="24"/>
              <w:szCs w:val="24"/>
              <w:lang w:val="es-ES"/>
              <w14:ligatures w14:val="standardContextual"/>
            </w:rPr>
          </w:pPr>
          <w:hyperlink w:anchor="_Toc169374371" w:history="1">
            <w:r w:rsidRPr="00E56BDD">
              <w:rPr>
                <w:rStyle w:val="Hipervnculo"/>
                <w:noProof/>
              </w:rPr>
              <w:t>4.6.7</w:t>
            </w:r>
            <w:r>
              <w:rPr>
                <w:rFonts w:eastAsiaTheme="minorEastAsia" w:cstheme="minorBidi"/>
                <w:noProof/>
                <w:kern w:val="2"/>
                <w:sz w:val="24"/>
                <w:szCs w:val="24"/>
                <w:lang w:val="es-ES"/>
                <w14:ligatures w14:val="standardContextual"/>
              </w:rPr>
              <w:tab/>
            </w:r>
            <w:r w:rsidRPr="00E56BDD">
              <w:rPr>
                <w:rStyle w:val="Hipervnculo"/>
                <w:noProof/>
              </w:rPr>
              <w:t>Grafana</w:t>
            </w:r>
            <w:r>
              <w:rPr>
                <w:noProof/>
                <w:webHidden/>
              </w:rPr>
              <w:tab/>
            </w:r>
            <w:r>
              <w:rPr>
                <w:noProof/>
                <w:webHidden/>
              </w:rPr>
              <w:fldChar w:fldCharType="begin"/>
            </w:r>
            <w:r>
              <w:rPr>
                <w:noProof/>
                <w:webHidden/>
              </w:rPr>
              <w:instrText xml:space="preserve"> PAGEREF _Toc169374371 \h </w:instrText>
            </w:r>
            <w:r>
              <w:rPr>
                <w:noProof/>
                <w:webHidden/>
              </w:rPr>
            </w:r>
            <w:r>
              <w:rPr>
                <w:noProof/>
                <w:webHidden/>
              </w:rPr>
              <w:fldChar w:fldCharType="separate"/>
            </w:r>
            <w:r>
              <w:rPr>
                <w:noProof/>
                <w:webHidden/>
              </w:rPr>
              <w:t>33</w:t>
            </w:r>
            <w:r>
              <w:rPr>
                <w:noProof/>
                <w:webHidden/>
              </w:rPr>
              <w:fldChar w:fldCharType="end"/>
            </w:r>
          </w:hyperlink>
        </w:p>
        <w:p w14:paraId="26DAFF66" w14:textId="3387C0BB" w:rsidR="00F4107D" w:rsidRDefault="00F4107D">
          <w:pPr>
            <w:pStyle w:val="TDC3"/>
            <w:tabs>
              <w:tab w:val="left" w:pos="1200"/>
              <w:tab w:val="right" w:leader="dot" w:pos="9061"/>
            </w:tabs>
            <w:rPr>
              <w:rFonts w:eastAsiaTheme="minorEastAsia" w:cstheme="minorBidi"/>
              <w:noProof/>
              <w:kern w:val="2"/>
              <w:sz w:val="24"/>
              <w:szCs w:val="24"/>
              <w:lang w:val="es-ES"/>
              <w14:ligatures w14:val="standardContextual"/>
            </w:rPr>
          </w:pPr>
          <w:hyperlink w:anchor="_Toc169374372" w:history="1">
            <w:r w:rsidRPr="00E56BDD">
              <w:rPr>
                <w:rStyle w:val="Hipervnculo"/>
                <w:noProof/>
              </w:rPr>
              <w:t>4.6.8</w:t>
            </w:r>
            <w:r>
              <w:rPr>
                <w:rFonts w:eastAsiaTheme="minorEastAsia" w:cstheme="minorBidi"/>
                <w:noProof/>
                <w:kern w:val="2"/>
                <w:sz w:val="24"/>
                <w:szCs w:val="24"/>
                <w:lang w:val="es-ES"/>
                <w14:ligatures w14:val="standardContextual"/>
              </w:rPr>
              <w:tab/>
            </w:r>
            <w:r w:rsidRPr="00E56BDD">
              <w:rPr>
                <w:rStyle w:val="Hipervnculo"/>
                <w:noProof/>
              </w:rPr>
              <w:t>NVIDIA DeepStream SDK</w:t>
            </w:r>
            <w:r>
              <w:rPr>
                <w:noProof/>
                <w:webHidden/>
              </w:rPr>
              <w:tab/>
            </w:r>
            <w:r>
              <w:rPr>
                <w:noProof/>
                <w:webHidden/>
              </w:rPr>
              <w:fldChar w:fldCharType="begin"/>
            </w:r>
            <w:r>
              <w:rPr>
                <w:noProof/>
                <w:webHidden/>
              </w:rPr>
              <w:instrText xml:space="preserve"> PAGEREF _Toc169374372 \h </w:instrText>
            </w:r>
            <w:r>
              <w:rPr>
                <w:noProof/>
                <w:webHidden/>
              </w:rPr>
            </w:r>
            <w:r>
              <w:rPr>
                <w:noProof/>
                <w:webHidden/>
              </w:rPr>
              <w:fldChar w:fldCharType="separate"/>
            </w:r>
            <w:r>
              <w:rPr>
                <w:noProof/>
                <w:webHidden/>
              </w:rPr>
              <w:t>34</w:t>
            </w:r>
            <w:r>
              <w:rPr>
                <w:noProof/>
                <w:webHidden/>
              </w:rPr>
              <w:fldChar w:fldCharType="end"/>
            </w:r>
          </w:hyperlink>
        </w:p>
        <w:p w14:paraId="3A84AF44" w14:textId="3B7BA09D" w:rsidR="00F4107D" w:rsidRDefault="00F4107D">
          <w:pPr>
            <w:pStyle w:val="TDC1"/>
            <w:rPr>
              <w:rFonts w:eastAsiaTheme="minorEastAsia" w:cstheme="minorBidi"/>
              <w:noProof/>
              <w:kern w:val="2"/>
              <w:sz w:val="24"/>
              <w:szCs w:val="24"/>
              <w:lang w:val="es-ES"/>
              <w14:ligatures w14:val="standardContextual"/>
            </w:rPr>
          </w:pPr>
          <w:hyperlink w:anchor="_Toc169374373" w:history="1">
            <w:r w:rsidRPr="00E56BDD">
              <w:rPr>
                <w:rStyle w:val="Hipervnculo"/>
                <w:noProof/>
              </w:rPr>
              <w:t>5.</w:t>
            </w:r>
            <w:r>
              <w:rPr>
                <w:rFonts w:eastAsiaTheme="minorEastAsia" w:cstheme="minorBidi"/>
                <w:noProof/>
                <w:kern w:val="2"/>
                <w:sz w:val="24"/>
                <w:szCs w:val="24"/>
                <w:lang w:val="es-ES"/>
                <w14:ligatures w14:val="standardContextual"/>
              </w:rPr>
              <w:tab/>
            </w:r>
            <w:r w:rsidRPr="00E56BDD">
              <w:rPr>
                <w:rStyle w:val="Hipervnculo"/>
                <w:noProof/>
              </w:rPr>
              <w:t>Project design</w:t>
            </w:r>
            <w:r>
              <w:rPr>
                <w:noProof/>
                <w:webHidden/>
              </w:rPr>
              <w:tab/>
            </w:r>
            <w:r>
              <w:rPr>
                <w:noProof/>
                <w:webHidden/>
              </w:rPr>
              <w:fldChar w:fldCharType="begin"/>
            </w:r>
            <w:r>
              <w:rPr>
                <w:noProof/>
                <w:webHidden/>
              </w:rPr>
              <w:instrText xml:space="preserve"> PAGEREF _Toc169374373 \h </w:instrText>
            </w:r>
            <w:r>
              <w:rPr>
                <w:noProof/>
                <w:webHidden/>
              </w:rPr>
            </w:r>
            <w:r>
              <w:rPr>
                <w:noProof/>
                <w:webHidden/>
              </w:rPr>
              <w:fldChar w:fldCharType="separate"/>
            </w:r>
            <w:r>
              <w:rPr>
                <w:noProof/>
                <w:webHidden/>
              </w:rPr>
              <w:t>37</w:t>
            </w:r>
            <w:r>
              <w:rPr>
                <w:noProof/>
                <w:webHidden/>
              </w:rPr>
              <w:fldChar w:fldCharType="end"/>
            </w:r>
          </w:hyperlink>
        </w:p>
        <w:p w14:paraId="0F449AEC" w14:textId="4E8C216E" w:rsidR="00F4107D" w:rsidRDefault="00F4107D">
          <w:pPr>
            <w:pStyle w:val="TDC2"/>
            <w:tabs>
              <w:tab w:val="left" w:pos="960"/>
              <w:tab w:val="right" w:leader="dot" w:pos="9061"/>
            </w:tabs>
            <w:rPr>
              <w:rFonts w:eastAsiaTheme="minorEastAsia" w:cstheme="minorBidi"/>
              <w:noProof/>
              <w:kern w:val="2"/>
              <w:sz w:val="24"/>
              <w:szCs w:val="24"/>
              <w:lang w:val="es-ES"/>
              <w14:ligatures w14:val="standardContextual"/>
            </w:rPr>
          </w:pPr>
          <w:hyperlink w:anchor="_Toc169374374" w:history="1">
            <w:r w:rsidRPr="00E56BDD">
              <w:rPr>
                <w:rStyle w:val="Hipervnculo"/>
                <w:noProof/>
              </w:rPr>
              <w:t>5.1</w:t>
            </w:r>
            <w:r>
              <w:rPr>
                <w:rFonts w:eastAsiaTheme="minorEastAsia" w:cstheme="minorBidi"/>
                <w:noProof/>
                <w:kern w:val="2"/>
                <w:sz w:val="24"/>
                <w:szCs w:val="24"/>
                <w:lang w:val="es-ES"/>
                <w14:ligatures w14:val="standardContextual"/>
              </w:rPr>
              <w:tab/>
            </w:r>
            <w:r w:rsidRPr="00E56BDD">
              <w:rPr>
                <w:rStyle w:val="Hipervnculo"/>
                <w:noProof/>
              </w:rPr>
              <w:t>PCB Design considerations</w:t>
            </w:r>
            <w:r>
              <w:rPr>
                <w:noProof/>
                <w:webHidden/>
              </w:rPr>
              <w:tab/>
            </w:r>
            <w:r>
              <w:rPr>
                <w:noProof/>
                <w:webHidden/>
              </w:rPr>
              <w:fldChar w:fldCharType="begin"/>
            </w:r>
            <w:r>
              <w:rPr>
                <w:noProof/>
                <w:webHidden/>
              </w:rPr>
              <w:instrText xml:space="preserve"> PAGEREF _Toc169374374 \h </w:instrText>
            </w:r>
            <w:r>
              <w:rPr>
                <w:noProof/>
                <w:webHidden/>
              </w:rPr>
            </w:r>
            <w:r>
              <w:rPr>
                <w:noProof/>
                <w:webHidden/>
              </w:rPr>
              <w:fldChar w:fldCharType="separate"/>
            </w:r>
            <w:r>
              <w:rPr>
                <w:noProof/>
                <w:webHidden/>
              </w:rPr>
              <w:t>37</w:t>
            </w:r>
            <w:r>
              <w:rPr>
                <w:noProof/>
                <w:webHidden/>
              </w:rPr>
              <w:fldChar w:fldCharType="end"/>
            </w:r>
          </w:hyperlink>
        </w:p>
        <w:p w14:paraId="55F813B1" w14:textId="002A7350" w:rsidR="00F4107D" w:rsidRDefault="00F4107D">
          <w:pPr>
            <w:pStyle w:val="TDC2"/>
            <w:tabs>
              <w:tab w:val="left" w:pos="960"/>
              <w:tab w:val="right" w:leader="dot" w:pos="9061"/>
            </w:tabs>
            <w:rPr>
              <w:rFonts w:eastAsiaTheme="minorEastAsia" w:cstheme="minorBidi"/>
              <w:noProof/>
              <w:kern w:val="2"/>
              <w:sz w:val="24"/>
              <w:szCs w:val="24"/>
              <w:lang w:val="es-ES"/>
              <w14:ligatures w14:val="standardContextual"/>
            </w:rPr>
          </w:pPr>
          <w:hyperlink w:anchor="_Toc169374375" w:history="1">
            <w:r w:rsidRPr="00E56BDD">
              <w:rPr>
                <w:rStyle w:val="Hipervnculo"/>
                <w:noProof/>
              </w:rPr>
              <w:t>5.2</w:t>
            </w:r>
            <w:r>
              <w:rPr>
                <w:rFonts w:eastAsiaTheme="minorEastAsia" w:cstheme="minorBidi"/>
                <w:noProof/>
                <w:kern w:val="2"/>
                <w:sz w:val="24"/>
                <w:szCs w:val="24"/>
                <w:lang w:val="es-ES"/>
                <w14:ligatures w14:val="standardContextual"/>
              </w:rPr>
              <w:tab/>
            </w:r>
            <w:r w:rsidRPr="00E56BDD">
              <w:rPr>
                <w:rStyle w:val="Hipervnculo"/>
                <w:noProof/>
              </w:rPr>
              <w:t>Design of v2i Infraestructure</w:t>
            </w:r>
            <w:r>
              <w:rPr>
                <w:noProof/>
                <w:webHidden/>
              </w:rPr>
              <w:tab/>
            </w:r>
            <w:r>
              <w:rPr>
                <w:noProof/>
                <w:webHidden/>
              </w:rPr>
              <w:fldChar w:fldCharType="begin"/>
            </w:r>
            <w:r>
              <w:rPr>
                <w:noProof/>
                <w:webHidden/>
              </w:rPr>
              <w:instrText xml:space="preserve"> PAGEREF _Toc169374375 \h </w:instrText>
            </w:r>
            <w:r>
              <w:rPr>
                <w:noProof/>
                <w:webHidden/>
              </w:rPr>
            </w:r>
            <w:r>
              <w:rPr>
                <w:noProof/>
                <w:webHidden/>
              </w:rPr>
              <w:fldChar w:fldCharType="separate"/>
            </w:r>
            <w:r>
              <w:rPr>
                <w:noProof/>
                <w:webHidden/>
              </w:rPr>
              <w:t>38</w:t>
            </w:r>
            <w:r>
              <w:rPr>
                <w:noProof/>
                <w:webHidden/>
              </w:rPr>
              <w:fldChar w:fldCharType="end"/>
            </w:r>
          </w:hyperlink>
        </w:p>
        <w:p w14:paraId="291863D7" w14:textId="4B1A0F6A" w:rsidR="00F4107D" w:rsidRDefault="00F4107D">
          <w:pPr>
            <w:pStyle w:val="TDC2"/>
            <w:tabs>
              <w:tab w:val="left" w:pos="960"/>
              <w:tab w:val="right" w:leader="dot" w:pos="9061"/>
            </w:tabs>
            <w:rPr>
              <w:rFonts w:eastAsiaTheme="minorEastAsia" w:cstheme="minorBidi"/>
              <w:noProof/>
              <w:kern w:val="2"/>
              <w:sz w:val="24"/>
              <w:szCs w:val="24"/>
              <w:lang w:val="es-ES"/>
              <w14:ligatures w14:val="standardContextual"/>
            </w:rPr>
          </w:pPr>
          <w:hyperlink w:anchor="_Toc169374376" w:history="1">
            <w:r w:rsidRPr="00E56BDD">
              <w:rPr>
                <w:rStyle w:val="Hipervnculo"/>
                <w:noProof/>
              </w:rPr>
              <w:t>5.3</w:t>
            </w:r>
            <w:r>
              <w:rPr>
                <w:rFonts w:eastAsiaTheme="minorEastAsia" w:cstheme="minorBidi"/>
                <w:noProof/>
                <w:kern w:val="2"/>
                <w:sz w:val="24"/>
                <w:szCs w:val="24"/>
                <w:lang w:val="es-ES"/>
                <w14:ligatures w14:val="standardContextual"/>
              </w:rPr>
              <w:tab/>
            </w:r>
            <w:r w:rsidRPr="00E56BDD">
              <w:rPr>
                <w:rStyle w:val="Hipervnculo"/>
                <w:noProof/>
              </w:rPr>
              <w:t>Distributed Framework Design</w:t>
            </w:r>
            <w:r>
              <w:rPr>
                <w:noProof/>
                <w:webHidden/>
              </w:rPr>
              <w:tab/>
            </w:r>
            <w:r>
              <w:rPr>
                <w:noProof/>
                <w:webHidden/>
              </w:rPr>
              <w:fldChar w:fldCharType="begin"/>
            </w:r>
            <w:r>
              <w:rPr>
                <w:noProof/>
                <w:webHidden/>
              </w:rPr>
              <w:instrText xml:space="preserve"> PAGEREF _Toc169374376 \h </w:instrText>
            </w:r>
            <w:r>
              <w:rPr>
                <w:noProof/>
                <w:webHidden/>
              </w:rPr>
            </w:r>
            <w:r>
              <w:rPr>
                <w:noProof/>
                <w:webHidden/>
              </w:rPr>
              <w:fldChar w:fldCharType="separate"/>
            </w:r>
            <w:r>
              <w:rPr>
                <w:noProof/>
                <w:webHidden/>
              </w:rPr>
              <w:t>39</w:t>
            </w:r>
            <w:r>
              <w:rPr>
                <w:noProof/>
                <w:webHidden/>
              </w:rPr>
              <w:fldChar w:fldCharType="end"/>
            </w:r>
          </w:hyperlink>
        </w:p>
        <w:p w14:paraId="27BAF038" w14:textId="14A87237" w:rsidR="00F4107D" w:rsidRDefault="00F4107D">
          <w:pPr>
            <w:pStyle w:val="TDC2"/>
            <w:tabs>
              <w:tab w:val="left" w:pos="960"/>
              <w:tab w:val="right" w:leader="dot" w:pos="9061"/>
            </w:tabs>
            <w:rPr>
              <w:rFonts w:eastAsiaTheme="minorEastAsia" w:cstheme="minorBidi"/>
              <w:noProof/>
              <w:kern w:val="2"/>
              <w:sz w:val="24"/>
              <w:szCs w:val="24"/>
              <w:lang w:val="es-ES"/>
              <w14:ligatures w14:val="standardContextual"/>
            </w:rPr>
          </w:pPr>
          <w:hyperlink w:anchor="_Toc169374377" w:history="1">
            <w:r w:rsidRPr="00E56BDD">
              <w:rPr>
                <w:rStyle w:val="Hipervnculo"/>
                <w:noProof/>
              </w:rPr>
              <w:t>5.4</w:t>
            </w:r>
            <w:r>
              <w:rPr>
                <w:rFonts w:eastAsiaTheme="minorEastAsia" w:cstheme="minorBidi"/>
                <w:noProof/>
                <w:kern w:val="2"/>
                <w:sz w:val="24"/>
                <w:szCs w:val="24"/>
                <w:lang w:val="es-ES"/>
                <w14:ligatures w14:val="standardContextual"/>
              </w:rPr>
              <w:tab/>
            </w:r>
            <w:r w:rsidRPr="00E56BDD">
              <w:rPr>
                <w:rStyle w:val="Hipervnculo"/>
                <w:noProof/>
              </w:rPr>
              <w:t>Integration of Intelligent Services</w:t>
            </w:r>
            <w:r>
              <w:rPr>
                <w:noProof/>
                <w:webHidden/>
              </w:rPr>
              <w:tab/>
            </w:r>
            <w:r>
              <w:rPr>
                <w:noProof/>
                <w:webHidden/>
              </w:rPr>
              <w:fldChar w:fldCharType="begin"/>
            </w:r>
            <w:r>
              <w:rPr>
                <w:noProof/>
                <w:webHidden/>
              </w:rPr>
              <w:instrText xml:space="preserve"> PAGEREF _Toc169374377 \h </w:instrText>
            </w:r>
            <w:r>
              <w:rPr>
                <w:noProof/>
                <w:webHidden/>
              </w:rPr>
            </w:r>
            <w:r>
              <w:rPr>
                <w:noProof/>
                <w:webHidden/>
              </w:rPr>
              <w:fldChar w:fldCharType="separate"/>
            </w:r>
            <w:r>
              <w:rPr>
                <w:noProof/>
                <w:webHidden/>
              </w:rPr>
              <w:t>40</w:t>
            </w:r>
            <w:r>
              <w:rPr>
                <w:noProof/>
                <w:webHidden/>
              </w:rPr>
              <w:fldChar w:fldCharType="end"/>
            </w:r>
          </w:hyperlink>
        </w:p>
        <w:p w14:paraId="499E6843" w14:textId="18A1E8F5" w:rsidR="00F4107D" w:rsidRDefault="00F4107D">
          <w:pPr>
            <w:pStyle w:val="TDC2"/>
            <w:tabs>
              <w:tab w:val="left" w:pos="960"/>
              <w:tab w:val="right" w:leader="dot" w:pos="9061"/>
            </w:tabs>
            <w:rPr>
              <w:rFonts w:eastAsiaTheme="minorEastAsia" w:cstheme="minorBidi"/>
              <w:noProof/>
              <w:kern w:val="2"/>
              <w:sz w:val="24"/>
              <w:szCs w:val="24"/>
              <w:lang w:val="es-ES"/>
              <w14:ligatures w14:val="standardContextual"/>
            </w:rPr>
          </w:pPr>
          <w:hyperlink w:anchor="_Toc169374378" w:history="1">
            <w:r w:rsidRPr="00E56BDD">
              <w:rPr>
                <w:rStyle w:val="Hipervnculo"/>
                <w:noProof/>
              </w:rPr>
              <w:t>5.5</w:t>
            </w:r>
            <w:r>
              <w:rPr>
                <w:rFonts w:eastAsiaTheme="minorEastAsia" w:cstheme="minorBidi"/>
                <w:noProof/>
                <w:kern w:val="2"/>
                <w:sz w:val="24"/>
                <w:szCs w:val="24"/>
                <w:lang w:val="es-ES"/>
                <w14:ligatures w14:val="standardContextual"/>
              </w:rPr>
              <w:tab/>
            </w:r>
            <w:r w:rsidRPr="00E56BDD">
              <w:rPr>
                <w:rStyle w:val="Hipervnculo"/>
                <w:noProof/>
              </w:rPr>
              <w:t>Assembly Design</w:t>
            </w:r>
            <w:r>
              <w:rPr>
                <w:noProof/>
                <w:webHidden/>
              </w:rPr>
              <w:tab/>
            </w:r>
            <w:r>
              <w:rPr>
                <w:noProof/>
                <w:webHidden/>
              </w:rPr>
              <w:fldChar w:fldCharType="begin"/>
            </w:r>
            <w:r>
              <w:rPr>
                <w:noProof/>
                <w:webHidden/>
              </w:rPr>
              <w:instrText xml:space="preserve"> PAGEREF _Toc169374378 \h </w:instrText>
            </w:r>
            <w:r>
              <w:rPr>
                <w:noProof/>
                <w:webHidden/>
              </w:rPr>
            </w:r>
            <w:r>
              <w:rPr>
                <w:noProof/>
                <w:webHidden/>
              </w:rPr>
              <w:fldChar w:fldCharType="separate"/>
            </w:r>
            <w:r>
              <w:rPr>
                <w:noProof/>
                <w:webHidden/>
              </w:rPr>
              <w:t>43</w:t>
            </w:r>
            <w:r>
              <w:rPr>
                <w:noProof/>
                <w:webHidden/>
              </w:rPr>
              <w:fldChar w:fldCharType="end"/>
            </w:r>
          </w:hyperlink>
        </w:p>
        <w:p w14:paraId="5D12BCF6" w14:textId="2DDE0682" w:rsidR="00F4107D" w:rsidRDefault="00F4107D">
          <w:pPr>
            <w:pStyle w:val="TDC1"/>
            <w:rPr>
              <w:rFonts w:eastAsiaTheme="minorEastAsia" w:cstheme="minorBidi"/>
              <w:noProof/>
              <w:kern w:val="2"/>
              <w:sz w:val="24"/>
              <w:szCs w:val="24"/>
              <w:lang w:val="es-ES"/>
              <w14:ligatures w14:val="standardContextual"/>
            </w:rPr>
          </w:pPr>
          <w:hyperlink w:anchor="_Toc169374379" w:history="1">
            <w:r w:rsidRPr="00E56BDD">
              <w:rPr>
                <w:rStyle w:val="Hipervnculo"/>
                <w:noProof/>
              </w:rPr>
              <w:t>6.</w:t>
            </w:r>
            <w:r>
              <w:rPr>
                <w:rFonts w:eastAsiaTheme="minorEastAsia" w:cstheme="minorBidi"/>
                <w:noProof/>
                <w:kern w:val="2"/>
                <w:sz w:val="24"/>
                <w:szCs w:val="24"/>
                <w:lang w:val="es-ES"/>
                <w14:ligatures w14:val="standardContextual"/>
              </w:rPr>
              <w:tab/>
            </w:r>
            <w:r w:rsidRPr="00E56BDD">
              <w:rPr>
                <w:rStyle w:val="Hipervnculo"/>
                <w:noProof/>
              </w:rPr>
              <w:t>Project Development</w:t>
            </w:r>
            <w:r>
              <w:rPr>
                <w:noProof/>
                <w:webHidden/>
              </w:rPr>
              <w:tab/>
            </w:r>
            <w:r>
              <w:rPr>
                <w:noProof/>
                <w:webHidden/>
              </w:rPr>
              <w:fldChar w:fldCharType="begin"/>
            </w:r>
            <w:r>
              <w:rPr>
                <w:noProof/>
                <w:webHidden/>
              </w:rPr>
              <w:instrText xml:space="preserve"> PAGEREF _Toc169374379 \h </w:instrText>
            </w:r>
            <w:r>
              <w:rPr>
                <w:noProof/>
                <w:webHidden/>
              </w:rPr>
            </w:r>
            <w:r>
              <w:rPr>
                <w:noProof/>
                <w:webHidden/>
              </w:rPr>
              <w:fldChar w:fldCharType="separate"/>
            </w:r>
            <w:r>
              <w:rPr>
                <w:noProof/>
                <w:webHidden/>
              </w:rPr>
              <w:t>44</w:t>
            </w:r>
            <w:r>
              <w:rPr>
                <w:noProof/>
                <w:webHidden/>
              </w:rPr>
              <w:fldChar w:fldCharType="end"/>
            </w:r>
          </w:hyperlink>
        </w:p>
        <w:p w14:paraId="32E8156A" w14:textId="0DD4356A" w:rsidR="00F4107D" w:rsidRDefault="00F4107D">
          <w:pPr>
            <w:pStyle w:val="TDC2"/>
            <w:tabs>
              <w:tab w:val="left" w:pos="960"/>
              <w:tab w:val="right" w:leader="dot" w:pos="9061"/>
            </w:tabs>
            <w:rPr>
              <w:rFonts w:eastAsiaTheme="minorEastAsia" w:cstheme="minorBidi"/>
              <w:noProof/>
              <w:kern w:val="2"/>
              <w:sz w:val="24"/>
              <w:szCs w:val="24"/>
              <w:lang w:val="es-ES"/>
              <w14:ligatures w14:val="standardContextual"/>
            </w:rPr>
          </w:pPr>
          <w:hyperlink w:anchor="_Toc169374380" w:history="1">
            <w:r w:rsidRPr="00E56BDD">
              <w:rPr>
                <w:rStyle w:val="Hipervnculo"/>
                <w:noProof/>
              </w:rPr>
              <w:t>6.1</w:t>
            </w:r>
            <w:r>
              <w:rPr>
                <w:rFonts w:eastAsiaTheme="minorEastAsia" w:cstheme="minorBidi"/>
                <w:noProof/>
                <w:kern w:val="2"/>
                <w:sz w:val="24"/>
                <w:szCs w:val="24"/>
                <w:lang w:val="es-ES"/>
                <w14:ligatures w14:val="standardContextual"/>
              </w:rPr>
              <w:tab/>
            </w:r>
            <w:r w:rsidRPr="00E56BDD">
              <w:rPr>
                <w:rStyle w:val="Hipervnculo"/>
                <w:noProof/>
              </w:rPr>
              <w:t>Software Development</w:t>
            </w:r>
            <w:r>
              <w:rPr>
                <w:noProof/>
                <w:webHidden/>
              </w:rPr>
              <w:tab/>
            </w:r>
            <w:r>
              <w:rPr>
                <w:noProof/>
                <w:webHidden/>
              </w:rPr>
              <w:fldChar w:fldCharType="begin"/>
            </w:r>
            <w:r>
              <w:rPr>
                <w:noProof/>
                <w:webHidden/>
              </w:rPr>
              <w:instrText xml:space="preserve"> PAGEREF _Toc169374380 \h </w:instrText>
            </w:r>
            <w:r>
              <w:rPr>
                <w:noProof/>
                <w:webHidden/>
              </w:rPr>
            </w:r>
            <w:r>
              <w:rPr>
                <w:noProof/>
                <w:webHidden/>
              </w:rPr>
              <w:fldChar w:fldCharType="separate"/>
            </w:r>
            <w:r>
              <w:rPr>
                <w:noProof/>
                <w:webHidden/>
              </w:rPr>
              <w:t>44</w:t>
            </w:r>
            <w:r>
              <w:rPr>
                <w:noProof/>
                <w:webHidden/>
              </w:rPr>
              <w:fldChar w:fldCharType="end"/>
            </w:r>
          </w:hyperlink>
        </w:p>
        <w:p w14:paraId="0C8A5A81" w14:textId="4A7347A0" w:rsidR="00F4107D" w:rsidRDefault="00F4107D">
          <w:pPr>
            <w:pStyle w:val="TDC3"/>
            <w:tabs>
              <w:tab w:val="left" w:pos="1200"/>
              <w:tab w:val="right" w:leader="dot" w:pos="9061"/>
            </w:tabs>
            <w:rPr>
              <w:rFonts w:eastAsiaTheme="minorEastAsia" w:cstheme="minorBidi"/>
              <w:noProof/>
              <w:kern w:val="2"/>
              <w:sz w:val="24"/>
              <w:szCs w:val="24"/>
              <w:lang w:val="es-ES"/>
              <w14:ligatures w14:val="standardContextual"/>
            </w:rPr>
          </w:pPr>
          <w:hyperlink w:anchor="_Toc169374381" w:history="1">
            <w:r w:rsidRPr="00E56BDD">
              <w:rPr>
                <w:rStyle w:val="Hipervnculo"/>
                <w:noProof/>
              </w:rPr>
              <w:t>6.1.1</w:t>
            </w:r>
            <w:r>
              <w:rPr>
                <w:rFonts w:eastAsiaTheme="minorEastAsia" w:cstheme="minorBidi"/>
                <w:noProof/>
                <w:kern w:val="2"/>
                <w:sz w:val="24"/>
                <w:szCs w:val="24"/>
                <w:lang w:val="es-ES"/>
                <w14:ligatures w14:val="standardContextual"/>
              </w:rPr>
              <w:tab/>
            </w:r>
            <w:r w:rsidRPr="00E56BDD">
              <w:rPr>
                <w:rStyle w:val="Hipervnculo"/>
                <w:noProof/>
              </w:rPr>
              <w:t>GPS Programming</w:t>
            </w:r>
            <w:r>
              <w:rPr>
                <w:noProof/>
                <w:webHidden/>
              </w:rPr>
              <w:tab/>
            </w:r>
            <w:r>
              <w:rPr>
                <w:noProof/>
                <w:webHidden/>
              </w:rPr>
              <w:fldChar w:fldCharType="begin"/>
            </w:r>
            <w:r>
              <w:rPr>
                <w:noProof/>
                <w:webHidden/>
              </w:rPr>
              <w:instrText xml:space="preserve"> PAGEREF _Toc169374381 \h </w:instrText>
            </w:r>
            <w:r>
              <w:rPr>
                <w:noProof/>
                <w:webHidden/>
              </w:rPr>
            </w:r>
            <w:r>
              <w:rPr>
                <w:noProof/>
                <w:webHidden/>
              </w:rPr>
              <w:fldChar w:fldCharType="separate"/>
            </w:r>
            <w:r>
              <w:rPr>
                <w:noProof/>
                <w:webHidden/>
              </w:rPr>
              <w:t>44</w:t>
            </w:r>
            <w:r>
              <w:rPr>
                <w:noProof/>
                <w:webHidden/>
              </w:rPr>
              <w:fldChar w:fldCharType="end"/>
            </w:r>
          </w:hyperlink>
        </w:p>
        <w:p w14:paraId="32BEB5EB" w14:textId="12000939" w:rsidR="00F4107D" w:rsidRDefault="00F4107D">
          <w:pPr>
            <w:pStyle w:val="TDC3"/>
            <w:tabs>
              <w:tab w:val="left" w:pos="1200"/>
              <w:tab w:val="right" w:leader="dot" w:pos="9061"/>
            </w:tabs>
            <w:rPr>
              <w:rFonts w:eastAsiaTheme="minorEastAsia" w:cstheme="minorBidi"/>
              <w:noProof/>
              <w:kern w:val="2"/>
              <w:sz w:val="24"/>
              <w:szCs w:val="24"/>
              <w:lang w:val="es-ES"/>
              <w14:ligatures w14:val="standardContextual"/>
            </w:rPr>
          </w:pPr>
          <w:hyperlink w:anchor="_Toc169374382" w:history="1">
            <w:r w:rsidRPr="00E56BDD">
              <w:rPr>
                <w:rStyle w:val="Hipervnculo"/>
                <w:noProof/>
              </w:rPr>
              <w:t>6.1.2</w:t>
            </w:r>
            <w:r>
              <w:rPr>
                <w:rFonts w:eastAsiaTheme="minorEastAsia" w:cstheme="minorBidi"/>
                <w:noProof/>
                <w:kern w:val="2"/>
                <w:sz w:val="24"/>
                <w:szCs w:val="24"/>
                <w:lang w:val="es-ES"/>
                <w14:ligatures w14:val="standardContextual"/>
              </w:rPr>
              <w:tab/>
            </w:r>
            <w:r w:rsidRPr="00E56BDD">
              <w:rPr>
                <w:rStyle w:val="Hipervnculo"/>
                <w:noProof/>
              </w:rPr>
              <w:t>AI Vision Programming</w:t>
            </w:r>
            <w:r>
              <w:rPr>
                <w:noProof/>
                <w:webHidden/>
              </w:rPr>
              <w:tab/>
            </w:r>
            <w:r>
              <w:rPr>
                <w:noProof/>
                <w:webHidden/>
              </w:rPr>
              <w:fldChar w:fldCharType="begin"/>
            </w:r>
            <w:r>
              <w:rPr>
                <w:noProof/>
                <w:webHidden/>
              </w:rPr>
              <w:instrText xml:space="preserve"> PAGEREF _Toc169374382 \h </w:instrText>
            </w:r>
            <w:r>
              <w:rPr>
                <w:noProof/>
                <w:webHidden/>
              </w:rPr>
            </w:r>
            <w:r>
              <w:rPr>
                <w:noProof/>
                <w:webHidden/>
              </w:rPr>
              <w:fldChar w:fldCharType="separate"/>
            </w:r>
            <w:r>
              <w:rPr>
                <w:noProof/>
                <w:webHidden/>
              </w:rPr>
              <w:t>47</w:t>
            </w:r>
            <w:r>
              <w:rPr>
                <w:noProof/>
                <w:webHidden/>
              </w:rPr>
              <w:fldChar w:fldCharType="end"/>
            </w:r>
          </w:hyperlink>
        </w:p>
        <w:p w14:paraId="5955D4E8" w14:textId="27205BA9" w:rsidR="00F4107D" w:rsidRDefault="00F4107D">
          <w:pPr>
            <w:pStyle w:val="TDC3"/>
            <w:tabs>
              <w:tab w:val="left" w:pos="1200"/>
              <w:tab w:val="right" w:leader="dot" w:pos="9061"/>
            </w:tabs>
            <w:rPr>
              <w:rFonts w:eastAsiaTheme="minorEastAsia" w:cstheme="minorBidi"/>
              <w:noProof/>
              <w:kern w:val="2"/>
              <w:sz w:val="24"/>
              <w:szCs w:val="24"/>
              <w:lang w:val="es-ES"/>
              <w14:ligatures w14:val="standardContextual"/>
            </w:rPr>
          </w:pPr>
          <w:hyperlink w:anchor="_Toc169374383" w:history="1">
            <w:r w:rsidRPr="00E56BDD">
              <w:rPr>
                <w:rStyle w:val="Hipervnculo"/>
                <w:noProof/>
              </w:rPr>
              <w:t>6.1.3</w:t>
            </w:r>
            <w:r>
              <w:rPr>
                <w:rFonts w:eastAsiaTheme="minorEastAsia" w:cstheme="minorBidi"/>
                <w:noProof/>
                <w:kern w:val="2"/>
                <w:sz w:val="24"/>
                <w:szCs w:val="24"/>
                <w:lang w:val="es-ES"/>
                <w14:ligatures w14:val="standardContextual"/>
              </w:rPr>
              <w:tab/>
            </w:r>
            <w:r w:rsidRPr="00E56BDD">
              <w:rPr>
                <w:rStyle w:val="Hipervnculo"/>
                <w:noProof/>
              </w:rPr>
              <w:t>LiDAR Programming</w:t>
            </w:r>
            <w:r>
              <w:rPr>
                <w:noProof/>
                <w:webHidden/>
              </w:rPr>
              <w:tab/>
            </w:r>
            <w:r>
              <w:rPr>
                <w:noProof/>
                <w:webHidden/>
              </w:rPr>
              <w:fldChar w:fldCharType="begin"/>
            </w:r>
            <w:r>
              <w:rPr>
                <w:noProof/>
                <w:webHidden/>
              </w:rPr>
              <w:instrText xml:space="preserve"> PAGEREF _Toc169374383 \h </w:instrText>
            </w:r>
            <w:r>
              <w:rPr>
                <w:noProof/>
                <w:webHidden/>
              </w:rPr>
            </w:r>
            <w:r>
              <w:rPr>
                <w:noProof/>
                <w:webHidden/>
              </w:rPr>
              <w:fldChar w:fldCharType="separate"/>
            </w:r>
            <w:r>
              <w:rPr>
                <w:noProof/>
                <w:webHidden/>
              </w:rPr>
              <w:t>49</w:t>
            </w:r>
            <w:r>
              <w:rPr>
                <w:noProof/>
                <w:webHidden/>
              </w:rPr>
              <w:fldChar w:fldCharType="end"/>
            </w:r>
          </w:hyperlink>
        </w:p>
        <w:p w14:paraId="4CD5AEA2" w14:textId="2ABA6C32" w:rsidR="00F4107D" w:rsidRDefault="00F4107D">
          <w:pPr>
            <w:pStyle w:val="TDC3"/>
            <w:tabs>
              <w:tab w:val="left" w:pos="1200"/>
              <w:tab w:val="right" w:leader="dot" w:pos="9061"/>
            </w:tabs>
            <w:rPr>
              <w:rFonts w:eastAsiaTheme="minorEastAsia" w:cstheme="minorBidi"/>
              <w:noProof/>
              <w:kern w:val="2"/>
              <w:sz w:val="24"/>
              <w:szCs w:val="24"/>
              <w:lang w:val="es-ES"/>
              <w14:ligatures w14:val="standardContextual"/>
            </w:rPr>
          </w:pPr>
          <w:hyperlink w:anchor="_Toc169374384" w:history="1">
            <w:r w:rsidRPr="00E56BDD">
              <w:rPr>
                <w:rStyle w:val="Hipervnculo"/>
                <w:noProof/>
              </w:rPr>
              <w:t>6.1.4</w:t>
            </w:r>
            <w:r>
              <w:rPr>
                <w:rFonts w:eastAsiaTheme="minorEastAsia" w:cstheme="minorBidi"/>
                <w:noProof/>
                <w:kern w:val="2"/>
                <w:sz w:val="24"/>
                <w:szCs w:val="24"/>
                <w:lang w:val="es-ES"/>
                <w14:ligatures w14:val="standardContextual"/>
              </w:rPr>
              <w:tab/>
            </w:r>
            <w:r w:rsidRPr="00E56BDD">
              <w:rPr>
                <w:rStyle w:val="Hipervnculo"/>
                <w:noProof/>
              </w:rPr>
              <w:t>Docker</w:t>
            </w:r>
            <w:r>
              <w:rPr>
                <w:noProof/>
                <w:webHidden/>
              </w:rPr>
              <w:tab/>
            </w:r>
            <w:r>
              <w:rPr>
                <w:noProof/>
                <w:webHidden/>
              </w:rPr>
              <w:fldChar w:fldCharType="begin"/>
            </w:r>
            <w:r>
              <w:rPr>
                <w:noProof/>
                <w:webHidden/>
              </w:rPr>
              <w:instrText xml:space="preserve"> PAGEREF _Toc169374384 \h </w:instrText>
            </w:r>
            <w:r>
              <w:rPr>
                <w:noProof/>
                <w:webHidden/>
              </w:rPr>
            </w:r>
            <w:r>
              <w:rPr>
                <w:noProof/>
                <w:webHidden/>
              </w:rPr>
              <w:fldChar w:fldCharType="separate"/>
            </w:r>
            <w:r>
              <w:rPr>
                <w:noProof/>
                <w:webHidden/>
              </w:rPr>
              <w:t>52</w:t>
            </w:r>
            <w:r>
              <w:rPr>
                <w:noProof/>
                <w:webHidden/>
              </w:rPr>
              <w:fldChar w:fldCharType="end"/>
            </w:r>
          </w:hyperlink>
        </w:p>
        <w:p w14:paraId="3C995B56" w14:textId="6FBD5AB0" w:rsidR="00F4107D" w:rsidRDefault="00F4107D">
          <w:pPr>
            <w:pStyle w:val="TDC3"/>
            <w:tabs>
              <w:tab w:val="left" w:pos="1200"/>
              <w:tab w:val="right" w:leader="dot" w:pos="9061"/>
            </w:tabs>
            <w:rPr>
              <w:rFonts w:eastAsiaTheme="minorEastAsia" w:cstheme="minorBidi"/>
              <w:noProof/>
              <w:kern w:val="2"/>
              <w:sz w:val="24"/>
              <w:szCs w:val="24"/>
              <w:lang w:val="es-ES"/>
              <w14:ligatures w14:val="standardContextual"/>
            </w:rPr>
          </w:pPr>
          <w:hyperlink w:anchor="_Toc169374385" w:history="1">
            <w:r w:rsidRPr="00E56BDD">
              <w:rPr>
                <w:rStyle w:val="Hipervnculo"/>
                <w:noProof/>
              </w:rPr>
              <w:t>6.1.5</w:t>
            </w:r>
            <w:r>
              <w:rPr>
                <w:rFonts w:eastAsiaTheme="minorEastAsia" w:cstheme="minorBidi"/>
                <w:noProof/>
                <w:kern w:val="2"/>
                <w:sz w:val="24"/>
                <w:szCs w:val="24"/>
                <w:lang w:val="es-ES"/>
                <w14:ligatures w14:val="standardContextual"/>
              </w:rPr>
              <w:tab/>
            </w:r>
            <w:r w:rsidRPr="00E56BDD">
              <w:rPr>
                <w:rStyle w:val="Hipervnculo"/>
                <w:noProof/>
              </w:rPr>
              <w:t>I2C Communication Protocol</w:t>
            </w:r>
            <w:r>
              <w:rPr>
                <w:noProof/>
                <w:webHidden/>
              </w:rPr>
              <w:tab/>
            </w:r>
            <w:r>
              <w:rPr>
                <w:noProof/>
                <w:webHidden/>
              </w:rPr>
              <w:fldChar w:fldCharType="begin"/>
            </w:r>
            <w:r>
              <w:rPr>
                <w:noProof/>
                <w:webHidden/>
              </w:rPr>
              <w:instrText xml:space="preserve"> PAGEREF _Toc169374385 \h </w:instrText>
            </w:r>
            <w:r>
              <w:rPr>
                <w:noProof/>
                <w:webHidden/>
              </w:rPr>
            </w:r>
            <w:r>
              <w:rPr>
                <w:noProof/>
                <w:webHidden/>
              </w:rPr>
              <w:fldChar w:fldCharType="separate"/>
            </w:r>
            <w:r>
              <w:rPr>
                <w:noProof/>
                <w:webHidden/>
              </w:rPr>
              <w:t>56</w:t>
            </w:r>
            <w:r>
              <w:rPr>
                <w:noProof/>
                <w:webHidden/>
              </w:rPr>
              <w:fldChar w:fldCharType="end"/>
            </w:r>
          </w:hyperlink>
        </w:p>
        <w:p w14:paraId="6251CDF4" w14:textId="214B8E31" w:rsidR="00F4107D" w:rsidRDefault="00F4107D">
          <w:pPr>
            <w:pStyle w:val="TDC2"/>
            <w:tabs>
              <w:tab w:val="left" w:pos="960"/>
              <w:tab w:val="right" w:leader="dot" w:pos="9061"/>
            </w:tabs>
            <w:rPr>
              <w:rFonts w:eastAsiaTheme="minorEastAsia" w:cstheme="minorBidi"/>
              <w:noProof/>
              <w:kern w:val="2"/>
              <w:sz w:val="24"/>
              <w:szCs w:val="24"/>
              <w:lang w:val="es-ES"/>
              <w14:ligatures w14:val="standardContextual"/>
            </w:rPr>
          </w:pPr>
          <w:hyperlink w:anchor="_Toc169374386" w:history="1">
            <w:r w:rsidRPr="00E56BDD">
              <w:rPr>
                <w:rStyle w:val="Hipervnculo"/>
                <w:noProof/>
              </w:rPr>
              <w:t>6.2</w:t>
            </w:r>
            <w:r>
              <w:rPr>
                <w:rFonts w:eastAsiaTheme="minorEastAsia" w:cstheme="minorBidi"/>
                <w:noProof/>
                <w:kern w:val="2"/>
                <w:sz w:val="24"/>
                <w:szCs w:val="24"/>
                <w:lang w:val="es-ES"/>
                <w14:ligatures w14:val="standardContextual"/>
              </w:rPr>
              <w:tab/>
            </w:r>
            <w:r w:rsidRPr="00E56BDD">
              <w:rPr>
                <w:rStyle w:val="Hipervnculo"/>
                <w:noProof/>
              </w:rPr>
              <w:t>Hardware Development</w:t>
            </w:r>
            <w:r>
              <w:rPr>
                <w:noProof/>
                <w:webHidden/>
              </w:rPr>
              <w:tab/>
            </w:r>
            <w:r>
              <w:rPr>
                <w:noProof/>
                <w:webHidden/>
              </w:rPr>
              <w:fldChar w:fldCharType="begin"/>
            </w:r>
            <w:r>
              <w:rPr>
                <w:noProof/>
                <w:webHidden/>
              </w:rPr>
              <w:instrText xml:space="preserve"> PAGEREF _Toc169374386 \h </w:instrText>
            </w:r>
            <w:r>
              <w:rPr>
                <w:noProof/>
                <w:webHidden/>
              </w:rPr>
            </w:r>
            <w:r>
              <w:rPr>
                <w:noProof/>
                <w:webHidden/>
              </w:rPr>
              <w:fldChar w:fldCharType="separate"/>
            </w:r>
            <w:r>
              <w:rPr>
                <w:noProof/>
                <w:webHidden/>
              </w:rPr>
              <w:t>60</w:t>
            </w:r>
            <w:r>
              <w:rPr>
                <w:noProof/>
                <w:webHidden/>
              </w:rPr>
              <w:fldChar w:fldCharType="end"/>
            </w:r>
          </w:hyperlink>
        </w:p>
        <w:p w14:paraId="7756F011" w14:textId="5AFE7351" w:rsidR="00F4107D" w:rsidRDefault="00F4107D">
          <w:pPr>
            <w:pStyle w:val="TDC3"/>
            <w:tabs>
              <w:tab w:val="left" w:pos="1200"/>
              <w:tab w:val="right" w:leader="dot" w:pos="9061"/>
            </w:tabs>
            <w:rPr>
              <w:rFonts w:eastAsiaTheme="minorEastAsia" w:cstheme="minorBidi"/>
              <w:noProof/>
              <w:kern w:val="2"/>
              <w:sz w:val="24"/>
              <w:szCs w:val="24"/>
              <w:lang w:val="es-ES"/>
              <w14:ligatures w14:val="standardContextual"/>
            </w:rPr>
          </w:pPr>
          <w:hyperlink w:anchor="_Toc169374387" w:history="1">
            <w:r w:rsidRPr="00E56BDD">
              <w:rPr>
                <w:rStyle w:val="Hipervnculo"/>
                <w:noProof/>
              </w:rPr>
              <w:t>6.2.1</w:t>
            </w:r>
            <w:r>
              <w:rPr>
                <w:rFonts w:eastAsiaTheme="minorEastAsia" w:cstheme="minorBidi"/>
                <w:noProof/>
                <w:kern w:val="2"/>
                <w:sz w:val="24"/>
                <w:szCs w:val="24"/>
                <w:lang w:val="es-ES"/>
                <w14:ligatures w14:val="standardContextual"/>
              </w:rPr>
              <w:tab/>
            </w:r>
            <w:r w:rsidRPr="00E56BDD">
              <w:rPr>
                <w:rStyle w:val="Hipervnculo"/>
                <w:noProof/>
              </w:rPr>
              <w:t>PCB Design</w:t>
            </w:r>
            <w:r>
              <w:rPr>
                <w:noProof/>
                <w:webHidden/>
              </w:rPr>
              <w:tab/>
            </w:r>
            <w:r>
              <w:rPr>
                <w:noProof/>
                <w:webHidden/>
              </w:rPr>
              <w:fldChar w:fldCharType="begin"/>
            </w:r>
            <w:r>
              <w:rPr>
                <w:noProof/>
                <w:webHidden/>
              </w:rPr>
              <w:instrText xml:space="preserve"> PAGEREF _Toc169374387 \h </w:instrText>
            </w:r>
            <w:r>
              <w:rPr>
                <w:noProof/>
                <w:webHidden/>
              </w:rPr>
            </w:r>
            <w:r>
              <w:rPr>
                <w:noProof/>
                <w:webHidden/>
              </w:rPr>
              <w:fldChar w:fldCharType="separate"/>
            </w:r>
            <w:r>
              <w:rPr>
                <w:noProof/>
                <w:webHidden/>
              </w:rPr>
              <w:t>60</w:t>
            </w:r>
            <w:r>
              <w:rPr>
                <w:noProof/>
                <w:webHidden/>
              </w:rPr>
              <w:fldChar w:fldCharType="end"/>
            </w:r>
          </w:hyperlink>
        </w:p>
        <w:p w14:paraId="5D44A1A1" w14:textId="0D4372BD" w:rsidR="00F4107D" w:rsidRDefault="00F4107D">
          <w:pPr>
            <w:pStyle w:val="TDC3"/>
            <w:tabs>
              <w:tab w:val="left" w:pos="1200"/>
              <w:tab w:val="right" w:leader="dot" w:pos="9061"/>
            </w:tabs>
            <w:rPr>
              <w:rFonts w:eastAsiaTheme="minorEastAsia" w:cstheme="minorBidi"/>
              <w:noProof/>
              <w:kern w:val="2"/>
              <w:sz w:val="24"/>
              <w:szCs w:val="24"/>
              <w:lang w:val="es-ES"/>
              <w14:ligatures w14:val="standardContextual"/>
            </w:rPr>
          </w:pPr>
          <w:hyperlink w:anchor="_Toc169374388" w:history="1">
            <w:r w:rsidRPr="00E56BDD">
              <w:rPr>
                <w:rStyle w:val="Hipervnculo"/>
                <w:noProof/>
              </w:rPr>
              <w:t>6.2.2</w:t>
            </w:r>
            <w:r>
              <w:rPr>
                <w:rFonts w:eastAsiaTheme="minorEastAsia" w:cstheme="minorBidi"/>
                <w:noProof/>
                <w:kern w:val="2"/>
                <w:sz w:val="24"/>
                <w:szCs w:val="24"/>
                <w:lang w:val="es-ES"/>
                <w14:ligatures w14:val="standardContextual"/>
              </w:rPr>
              <w:tab/>
            </w:r>
            <w:r w:rsidRPr="00E56BDD">
              <w:rPr>
                <w:rStyle w:val="Hipervnculo"/>
                <w:noProof/>
              </w:rPr>
              <w:t>3D Pieces Design</w:t>
            </w:r>
            <w:r>
              <w:rPr>
                <w:noProof/>
                <w:webHidden/>
              </w:rPr>
              <w:tab/>
            </w:r>
            <w:r>
              <w:rPr>
                <w:noProof/>
                <w:webHidden/>
              </w:rPr>
              <w:fldChar w:fldCharType="begin"/>
            </w:r>
            <w:r>
              <w:rPr>
                <w:noProof/>
                <w:webHidden/>
              </w:rPr>
              <w:instrText xml:space="preserve"> PAGEREF _Toc169374388 \h </w:instrText>
            </w:r>
            <w:r>
              <w:rPr>
                <w:noProof/>
                <w:webHidden/>
              </w:rPr>
            </w:r>
            <w:r>
              <w:rPr>
                <w:noProof/>
                <w:webHidden/>
              </w:rPr>
              <w:fldChar w:fldCharType="separate"/>
            </w:r>
            <w:r>
              <w:rPr>
                <w:noProof/>
                <w:webHidden/>
              </w:rPr>
              <w:t>69</w:t>
            </w:r>
            <w:r>
              <w:rPr>
                <w:noProof/>
                <w:webHidden/>
              </w:rPr>
              <w:fldChar w:fldCharType="end"/>
            </w:r>
          </w:hyperlink>
        </w:p>
        <w:p w14:paraId="2CF9753B" w14:textId="2099FC2D" w:rsidR="00F4107D" w:rsidRDefault="00F4107D">
          <w:pPr>
            <w:pStyle w:val="TDC3"/>
            <w:tabs>
              <w:tab w:val="left" w:pos="1200"/>
              <w:tab w:val="right" w:leader="dot" w:pos="9061"/>
            </w:tabs>
            <w:rPr>
              <w:rFonts w:eastAsiaTheme="minorEastAsia" w:cstheme="minorBidi"/>
              <w:noProof/>
              <w:kern w:val="2"/>
              <w:sz w:val="24"/>
              <w:szCs w:val="24"/>
              <w:lang w:val="es-ES"/>
              <w14:ligatures w14:val="standardContextual"/>
            </w:rPr>
          </w:pPr>
          <w:hyperlink w:anchor="_Toc169374389" w:history="1">
            <w:r w:rsidRPr="00E56BDD">
              <w:rPr>
                <w:rStyle w:val="Hipervnculo"/>
                <w:noProof/>
              </w:rPr>
              <w:t>6.2.3</w:t>
            </w:r>
            <w:r>
              <w:rPr>
                <w:rFonts w:eastAsiaTheme="minorEastAsia" w:cstheme="minorBidi"/>
                <w:noProof/>
                <w:kern w:val="2"/>
                <w:sz w:val="24"/>
                <w:szCs w:val="24"/>
                <w:lang w:val="es-ES"/>
                <w14:ligatures w14:val="standardContextual"/>
              </w:rPr>
              <w:tab/>
            </w:r>
            <w:r w:rsidRPr="00E56BDD">
              <w:rPr>
                <w:rStyle w:val="Hipervnculo"/>
                <w:noProof/>
              </w:rPr>
              <w:t>Prototype Fabrication</w:t>
            </w:r>
            <w:r>
              <w:rPr>
                <w:noProof/>
                <w:webHidden/>
              </w:rPr>
              <w:tab/>
            </w:r>
            <w:r>
              <w:rPr>
                <w:noProof/>
                <w:webHidden/>
              </w:rPr>
              <w:fldChar w:fldCharType="begin"/>
            </w:r>
            <w:r>
              <w:rPr>
                <w:noProof/>
                <w:webHidden/>
              </w:rPr>
              <w:instrText xml:space="preserve"> PAGEREF _Toc169374389 \h </w:instrText>
            </w:r>
            <w:r>
              <w:rPr>
                <w:noProof/>
                <w:webHidden/>
              </w:rPr>
            </w:r>
            <w:r>
              <w:rPr>
                <w:noProof/>
                <w:webHidden/>
              </w:rPr>
              <w:fldChar w:fldCharType="separate"/>
            </w:r>
            <w:r>
              <w:rPr>
                <w:noProof/>
                <w:webHidden/>
              </w:rPr>
              <w:t>74</w:t>
            </w:r>
            <w:r>
              <w:rPr>
                <w:noProof/>
                <w:webHidden/>
              </w:rPr>
              <w:fldChar w:fldCharType="end"/>
            </w:r>
          </w:hyperlink>
        </w:p>
        <w:p w14:paraId="791326CE" w14:textId="5B6B28FF" w:rsidR="00F4107D" w:rsidRDefault="00F4107D">
          <w:pPr>
            <w:pStyle w:val="TDC1"/>
            <w:rPr>
              <w:rFonts w:eastAsiaTheme="minorEastAsia" w:cstheme="minorBidi"/>
              <w:noProof/>
              <w:kern w:val="2"/>
              <w:sz w:val="24"/>
              <w:szCs w:val="24"/>
              <w:lang w:val="es-ES"/>
              <w14:ligatures w14:val="standardContextual"/>
            </w:rPr>
          </w:pPr>
          <w:hyperlink w:anchor="_Toc169374390" w:history="1">
            <w:r w:rsidRPr="00E56BDD">
              <w:rPr>
                <w:rStyle w:val="Hipervnculo"/>
                <w:noProof/>
                <w:highlight w:val="yellow"/>
              </w:rPr>
              <w:t>7.</w:t>
            </w:r>
            <w:r>
              <w:rPr>
                <w:rFonts w:eastAsiaTheme="minorEastAsia" w:cstheme="minorBidi"/>
                <w:noProof/>
                <w:kern w:val="2"/>
                <w:sz w:val="24"/>
                <w:szCs w:val="24"/>
                <w:lang w:val="es-ES"/>
                <w14:ligatures w14:val="standardContextual"/>
              </w:rPr>
              <w:tab/>
            </w:r>
            <w:r w:rsidRPr="00E56BDD">
              <w:rPr>
                <w:rStyle w:val="Hipervnculo"/>
                <w:noProof/>
                <w:highlight w:val="yellow"/>
              </w:rPr>
              <w:t>Validation</w:t>
            </w:r>
            <w:r>
              <w:rPr>
                <w:noProof/>
                <w:webHidden/>
              </w:rPr>
              <w:tab/>
            </w:r>
            <w:r>
              <w:rPr>
                <w:noProof/>
                <w:webHidden/>
              </w:rPr>
              <w:fldChar w:fldCharType="begin"/>
            </w:r>
            <w:r>
              <w:rPr>
                <w:noProof/>
                <w:webHidden/>
              </w:rPr>
              <w:instrText xml:space="preserve"> PAGEREF _Toc169374390 \h </w:instrText>
            </w:r>
            <w:r>
              <w:rPr>
                <w:noProof/>
                <w:webHidden/>
              </w:rPr>
            </w:r>
            <w:r>
              <w:rPr>
                <w:noProof/>
                <w:webHidden/>
              </w:rPr>
              <w:fldChar w:fldCharType="separate"/>
            </w:r>
            <w:r>
              <w:rPr>
                <w:noProof/>
                <w:webHidden/>
              </w:rPr>
              <w:t>76</w:t>
            </w:r>
            <w:r>
              <w:rPr>
                <w:noProof/>
                <w:webHidden/>
              </w:rPr>
              <w:fldChar w:fldCharType="end"/>
            </w:r>
          </w:hyperlink>
        </w:p>
        <w:p w14:paraId="6EC4ACE3" w14:textId="61B6EDE3" w:rsidR="00F4107D" w:rsidRDefault="00F4107D">
          <w:pPr>
            <w:pStyle w:val="TDC1"/>
            <w:rPr>
              <w:rFonts w:eastAsiaTheme="minorEastAsia" w:cstheme="minorBidi"/>
              <w:noProof/>
              <w:kern w:val="2"/>
              <w:sz w:val="24"/>
              <w:szCs w:val="24"/>
              <w:lang w:val="es-ES"/>
              <w14:ligatures w14:val="standardContextual"/>
            </w:rPr>
          </w:pPr>
          <w:hyperlink w:anchor="_Toc169374391" w:history="1">
            <w:r w:rsidRPr="00E56BDD">
              <w:rPr>
                <w:rStyle w:val="Hipervnculo"/>
                <w:noProof/>
              </w:rPr>
              <w:t>8.</w:t>
            </w:r>
            <w:r>
              <w:rPr>
                <w:rFonts w:eastAsiaTheme="minorEastAsia" w:cstheme="minorBidi"/>
                <w:noProof/>
                <w:kern w:val="2"/>
                <w:sz w:val="24"/>
                <w:szCs w:val="24"/>
                <w:lang w:val="es-ES"/>
                <w14:ligatures w14:val="standardContextual"/>
              </w:rPr>
              <w:tab/>
            </w:r>
            <w:r w:rsidRPr="00E56BDD">
              <w:rPr>
                <w:rStyle w:val="Hipervnculo"/>
                <w:noProof/>
              </w:rPr>
              <w:t>Budget</w:t>
            </w:r>
            <w:r>
              <w:rPr>
                <w:noProof/>
                <w:webHidden/>
              </w:rPr>
              <w:tab/>
            </w:r>
            <w:r>
              <w:rPr>
                <w:noProof/>
                <w:webHidden/>
              </w:rPr>
              <w:fldChar w:fldCharType="begin"/>
            </w:r>
            <w:r>
              <w:rPr>
                <w:noProof/>
                <w:webHidden/>
              </w:rPr>
              <w:instrText xml:space="preserve"> PAGEREF _Toc169374391 \h </w:instrText>
            </w:r>
            <w:r>
              <w:rPr>
                <w:noProof/>
                <w:webHidden/>
              </w:rPr>
            </w:r>
            <w:r>
              <w:rPr>
                <w:noProof/>
                <w:webHidden/>
              </w:rPr>
              <w:fldChar w:fldCharType="separate"/>
            </w:r>
            <w:r>
              <w:rPr>
                <w:noProof/>
                <w:webHidden/>
              </w:rPr>
              <w:t>77</w:t>
            </w:r>
            <w:r>
              <w:rPr>
                <w:noProof/>
                <w:webHidden/>
              </w:rPr>
              <w:fldChar w:fldCharType="end"/>
            </w:r>
          </w:hyperlink>
        </w:p>
        <w:p w14:paraId="0A296AA4" w14:textId="3A845E2D" w:rsidR="00F4107D" w:rsidRDefault="00F4107D">
          <w:pPr>
            <w:pStyle w:val="TDC2"/>
            <w:tabs>
              <w:tab w:val="left" w:pos="960"/>
              <w:tab w:val="right" w:leader="dot" w:pos="9061"/>
            </w:tabs>
            <w:rPr>
              <w:rFonts w:eastAsiaTheme="minorEastAsia" w:cstheme="minorBidi"/>
              <w:noProof/>
              <w:kern w:val="2"/>
              <w:sz w:val="24"/>
              <w:szCs w:val="24"/>
              <w:lang w:val="es-ES"/>
              <w14:ligatures w14:val="standardContextual"/>
            </w:rPr>
          </w:pPr>
          <w:hyperlink w:anchor="_Toc169374392" w:history="1">
            <w:r w:rsidRPr="00E56BDD">
              <w:rPr>
                <w:rStyle w:val="Hipervnculo"/>
                <w:noProof/>
              </w:rPr>
              <w:t>8.1</w:t>
            </w:r>
            <w:r>
              <w:rPr>
                <w:rFonts w:eastAsiaTheme="minorEastAsia" w:cstheme="minorBidi"/>
                <w:noProof/>
                <w:kern w:val="2"/>
                <w:sz w:val="24"/>
                <w:szCs w:val="24"/>
                <w:lang w:val="es-ES"/>
                <w14:ligatures w14:val="standardContextual"/>
              </w:rPr>
              <w:tab/>
            </w:r>
            <w:r w:rsidRPr="00E56BDD">
              <w:rPr>
                <w:rStyle w:val="Hipervnculo"/>
                <w:noProof/>
              </w:rPr>
              <w:t>Hardware Estimated Costs</w:t>
            </w:r>
            <w:r>
              <w:rPr>
                <w:noProof/>
                <w:webHidden/>
              </w:rPr>
              <w:tab/>
            </w:r>
            <w:r>
              <w:rPr>
                <w:noProof/>
                <w:webHidden/>
              </w:rPr>
              <w:fldChar w:fldCharType="begin"/>
            </w:r>
            <w:r>
              <w:rPr>
                <w:noProof/>
                <w:webHidden/>
              </w:rPr>
              <w:instrText xml:space="preserve"> PAGEREF _Toc169374392 \h </w:instrText>
            </w:r>
            <w:r>
              <w:rPr>
                <w:noProof/>
                <w:webHidden/>
              </w:rPr>
            </w:r>
            <w:r>
              <w:rPr>
                <w:noProof/>
                <w:webHidden/>
              </w:rPr>
              <w:fldChar w:fldCharType="separate"/>
            </w:r>
            <w:r>
              <w:rPr>
                <w:noProof/>
                <w:webHidden/>
              </w:rPr>
              <w:t>77</w:t>
            </w:r>
            <w:r>
              <w:rPr>
                <w:noProof/>
                <w:webHidden/>
              </w:rPr>
              <w:fldChar w:fldCharType="end"/>
            </w:r>
          </w:hyperlink>
        </w:p>
        <w:p w14:paraId="71ECD7E3" w14:textId="2F7E26BE" w:rsidR="00F4107D" w:rsidRDefault="00F4107D">
          <w:pPr>
            <w:pStyle w:val="TDC2"/>
            <w:tabs>
              <w:tab w:val="left" w:pos="960"/>
              <w:tab w:val="right" w:leader="dot" w:pos="9061"/>
            </w:tabs>
            <w:rPr>
              <w:rFonts w:eastAsiaTheme="minorEastAsia" w:cstheme="minorBidi"/>
              <w:noProof/>
              <w:kern w:val="2"/>
              <w:sz w:val="24"/>
              <w:szCs w:val="24"/>
              <w:lang w:val="es-ES"/>
              <w14:ligatures w14:val="standardContextual"/>
            </w:rPr>
          </w:pPr>
          <w:hyperlink w:anchor="_Toc169374393" w:history="1">
            <w:r w:rsidRPr="00E56BDD">
              <w:rPr>
                <w:rStyle w:val="Hipervnculo"/>
                <w:noProof/>
              </w:rPr>
              <w:t>8.2</w:t>
            </w:r>
            <w:r>
              <w:rPr>
                <w:rFonts w:eastAsiaTheme="minorEastAsia" w:cstheme="minorBidi"/>
                <w:noProof/>
                <w:kern w:val="2"/>
                <w:sz w:val="24"/>
                <w:szCs w:val="24"/>
                <w:lang w:val="es-ES"/>
                <w14:ligatures w14:val="standardContextual"/>
              </w:rPr>
              <w:tab/>
            </w:r>
            <w:r w:rsidRPr="00E56BDD">
              <w:rPr>
                <w:rStyle w:val="Hipervnculo"/>
                <w:noProof/>
              </w:rPr>
              <w:t>Software Estimated Costs</w:t>
            </w:r>
            <w:r>
              <w:rPr>
                <w:noProof/>
                <w:webHidden/>
              </w:rPr>
              <w:tab/>
            </w:r>
            <w:r>
              <w:rPr>
                <w:noProof/>
                <w:webHidden/>
              </w:rPr>
              <w:fldChar w:fldCharType="begin"/>
            </w:r>
            <w:r>
              <w:rPr>
                <w:noProof/>
                <w:webHidden/>
              </w:rPr>
              <w:instrText xml:space="preserve"> PAGEREF _Toc169374393 \h </w:instrText>
            </w:r>
            <w:r>
              <w:rPr>
                <w:noProof/>
                <w:webHidden/>
              </w:rPr>
            </w:r>
            <w:r>
              <w:rPr>
                <w:noProof/>
                <w:webHidden/>
              </w:rPr>
              <w:fldChar w:fldCharType="separate"/>
            </w:r>
            <w:r>
              <w:rPr>
                <w:noProof/>
                <w:webHidden/>
              </w:rPr>
              <w:t>78</w:t>
            </w:r>
            <w:r>
              <w:rPr>
                <w:noProof/>
                <w:webHidden/>
              </w:rPr>
              <w:fldChar w:fldCharType="end"/>
            </w:r>
          </w:hyperlink>
        </w:p>
        <w:p w14:paraId="26231627" w14:textId="3C6121B3" w:rsidR="00F4107D" w:rsidRDefault="00F4107D">
          <w:pPr>
            <w:pStyle w:val="TDC2"/>
            <w:tabs>
              <w:tab w:val="left" w:pos="960"/>
              <w:tab w:val="right" w:leader="dot" w:pos="9061"/>
            </w:tabs>
            <w:rPr>
              <w:rFonts w:eastAsiaTheme="minorEastAsia" w:cstheme="minorBidi"/>
              <w:noProof/>
              <w:kern w:val="2"/>
              <w:sz w:val="24"/>
              <w:szCs w:val="24"/>
              <w:lang w:val="es-ES"/>
              <w14:ligatures w14:val="standardContextual"/>
            </w:rPr>
          </w:pPr>
          <w:hyperlink w:anchor="_Toc169374394" w:history="1">
            <w:r w:rsidRPr="00E56BDD">
              <w:rPr>
                <w:rStyle w:val="Hipervnculo"/>
                <w:noProof/>
              </w:rPr>
              <w:t>8.3</w:t>
            </w:r>
            <w:r>
              <w:rPr>
                <w:rFonts w:eastAsiaTheme="minorEastAsia" w:cstheme="minorBidi"/>
                <w:noProof/>
                <w:kern w:val="2"/>
                <w:sz w:val="24"/>
                <w:szCs w:val="24"/>
                <w:lang w:val="es-ES"/>
                <w14:ligatures w14:val="standardContextual"/>
              </w:rPr>
              <w:tab/>
            </w:r>
            <w:r w:rsidRPr="00E56BDD">
              <w:rPr>
                <w:rStyle w:val="Hipervnculo"/>
                <w:noProof/>
              </w:rPr>
              <w:t>Human Resources Estimated Costs</w:t>
            </w:r>
            <w:r>
              <w:rPr>
                <w:noProof/>
                <w:webHidden/>
              </w:rPr>
              <w:tab/>
            </w:r>
            <w:r>
              <w:rPr>
                <w:noProof/>
                <w:webHidden/>
              </w:rPr>
              <w:fldChar w:fldCharType="begin"/>
            </w:r>
            <w:r>
              <w:rPr>
                <w:noProof/>
                <w:webHidden/>
              </w:rPr>
              <w:instrText xml:space="preserve"> PAGEREF _Toc169374394 \h </w:instrText>
            </w:r>
            <w:r>
              <w:rPr>
                <w:noProof/>
                <w:webHidden/>
              </w:rPr>
            </w:r>
            <w:r>
              <w:rPr>
                <w:noProof/>
                <w:webHidden/>
              </w:rPr>
              <w:fldChar w:fldCharType="separate"/>
            </w:r>
            <w:r>
              <w:rPr>
                <w:noProof/>
                <w:webHidden/>
              </w:rPr>
              <w:t>78</w:t>
            </w:r>
            <w:r>
              <w:rPr>
                <w:noProof/>
                <w:webHidden/>
              </w:rPr>
              <w:fldChar w:fldCharType="end"/>
            </w:r>
          </w:hyperlink>
        </w:p>
        <w:p w14:paraId="2B15A538" w14:textId="79625CC3" w:rsidR="00F4107D" w:rsidRDefault="00F4107D">
          <w:pPr>
            <w:pStyle w:val="TDC1"/>
            <w:rPr>
              <w:rFonts w:eastAsiaTheme="minorEastAsia" w:cstheme="minorBidi"/>
              <w:noProof/>
              <w:kern w:val="2"/>
              <w:sz w:val="24"/>
              <w:szCs w:val="24"/>
              <w:lang w:val="es-ES"/>
              <w14:ligatures w14:val="standardContextual"/>
            </w:rPr>
          </w:pPr>
          <w:hyperlink w:anchor="_Toc169374395" w:history="1">
            <w:r w:rsidRPr="00E56BDD">
              <w:rPr>
                <w:rStyle w:val="Hipervnculo"/>
                <w:noProof/>
              </w:rPr>
              <w:t>9.</w:t>
            </w:r>
            <w:r>
              <w:rPr>
                <w:rFonts w:eastAsiaTheme="minorEastAsia" w:cstheme="minorBidi"/>
                <w:noProof/>
                <w:kern w:val="2"/>
                <w:sz w:val="24"/>
                <w:szCs w:val="24"/>
                <w:lang w:val="es-ES"/>
                <w14:ligatures w14:val="standardContextual"/>
              </w:rPr>
              <w:tab/>
            </w:r>
            <w:r w:rsidRPr="00E56BDD">
              <w:rPr>
                <w:rStyle w:val="Hipervnculo"/>
                <w:noProof/>
              </w:rPr>
              <w:t>Ethical Validation</w:t>
            </w:r>
            <w:r>
              <w:rPr>
                <w:noProof/>
                <w:webHidden/>
              </w:rPr>
              <w:tab/>
            </w:r>
            <w:r>
              <w:rPr>
                <w:noProof/>
                <w:webHidden/>
              </w:rPr>
              <w:fldChar w:fldCharType="begin"/>
            </w:r>
            <w:r>
              <w:rPr>
                <w:noProof/>
                <w:webHidden/>
              </w:rPr>
              <w:instrText xml:space="preserve"> PAGEREF _Toc169374395 \h </w:instrText>
            </w:r>
            <w:r>
              <w:rPr>
                <w:noProof/>
                <w:webHidden/>
              </w:rPr>
            </w:r>
            <w:r>
              <w:rPr>
                <w:noProof/>
                <w:webHidden/>
              </w:rPr>
              <w:fldChar w:fldCharType="separate"/>
            </w:r>
            <w:r>
              <w:rPr>
                <w:noProof/>
                <w:webHidden/>
              </w:rPr>
              <w:t>79</w:t>
            </w:r>
            <w:r>
              <w:rPr>
                <w:noProof/>
                <w:webHidden/>
              </w:rPr>
              <w:fldChar w:fldCharType="end"/>
            </w:r>
          </w:hyperlink>
        </w:p>
        <w:p w14:paraId="78702105" w14:textId="453AD89A" w:rsidR="00F4107D" w:rsidRDefault="00F4107D">
          <w:pPr>
            <w:pStyle w:val="TDC1"/>
            <w:rPr>
              <w:rFonts w:eastAsiaTheme="minorEastAsia" w:cstheme="minorBidi"/>
              <w:noProof/>
              <w:kern w:val="2"/>
              <w:sz w:val="24"/>
              <w:szCs w:val="24"/>
              <w:lang w:val="es-ES"/>
              <w14:ligatures w14:val="standardContextual"/>
            </w:rPr>
          </w:pPr>
          <w:hyperlink w:anchor="_Toc169374396" w:history="1">
            <w:r w:rsidRPr="00E56BDD">
              <w:rPr>
                <w:rStyle w:val="Hipervnculo"/>
                <w:noProof/>
              </w:rPr>
              <w:t>10.</w:t>
            </w:r>
            <w:r>
              <w:rPr>
                <w:rFonts w:eastAsiaTheme="minorEastAsia" w:cstheme="minorBidi"/>
                <w:noProof/>
                <w:kern w:val="2"/>
                <w:sz w:val="24"/>
                <w:szCs w:val="24"/>
                <w:lang w:val="es-ES"/>
                <w14:ligatures w14:val="standardContextual"/>
              </w:rPr>
              <w:tab/>
            </w:r>
            <w:r w:rsidRPr="00E56BDD">
              <w:rPr>
                <w:rStyle w:val="Hipervnculo"/>
                <w:noProof/>
              </w:rPr>
              <w:t>Closure and Future Work</w:t>
            </w:r>
            <w:r>
              <w:rPr>
                <w:noProof/>
                <w:webHidden/>
              </w:rPr>
              <w:tab/>
            </w:r>
            <w:r>
              <w:rPr>
                <w:noProof/>
                <w:webHidden/>
              </w:rPr>
              <w:fldChar w:fldCharType="begin"/>
            </w:r>
            <w:r>
              <w:rPr>
                <w:noProof/>
                <w:webHidden/>
              </w:rPr>
              <w:instrText xml:space="preserve"> PAGEREF _Toc169374396 \h </w:instrText>
            </w:r>
            <w:r>
              <w:rPr>
                <w:noProof/>
                <w:webHidden/>
              </w:rPr>
            </w:r>
            <w:r>
              <w:rPr>
                <w:noProof/>
                <w:webHidden/>
              </w:rPr>
              <w:fldChar w:fldCharType="separate"/>
            </w:r>
            <w:r>
              <w:rPr>
                <w:noProof/>
                <w:webHidden/>
              </w:rPr>
              <w:t>81</w:t>
            </w:r>
            <w:r>
              <w:rPr>
                <w:noProof/>
                <w:webHidden/>
              </w:rPr>
              <w:fldChar w:fldCharType="end"/>
            </w:r>
          </w:hyperlink>
        </w:p>
        <w:p w14:paraId="00AFA831" w14:textId="7297CC76" w:rsidR="00F4107D" w:rsidRDefault="00F4107D">
          <w:pPr>
            <w:pStyle w:val="TDC2"/>
            <w:tabs>
              <w:tab w:val="left" w:pos="960"/>
              <w:tab w:val="right" w:leader="dot" w:pos="9061"/>
            </w:tabs>
            <w:rPr>
              <w:rFonts w:eastAsiaTheme="minorEastAsia" w:cstheme="minorBidi"/>
              <w:noProof/>
              <w:kern w:val="2"/>
              <w:sz w:val="24"/>
              <w:szCs w:val="24"/>
              <w:lang w:val="es-ES"/>
              <w14:ligatures w14:val="standardContextual"/>
            </w:rPr>
          </w:pPr>
          <w:hyperlink w:anchor="_Toc169374397" w:history="1">
            <w:r w:rsidRPr="00E56BDD">
              <w:rPr>
                <w:rStyle w:val="Hipervnculo"/>
                <w:noProof/>
              </w:rPr>
              <w:t>10.1</w:t>
            </w:r>
            <w:r>
              <w:rPr>
                <w:rFonts w:eastAsiaTheme="minorEastAsia" w:cstheme="minorBidi"/>
                <w:noProof/>
                <w:kern w:val="2"/>
                <w:sz w:val="24"/>
                <w:szCs w:val="24"/>
                <w:lang w:val="es-ES"/>
                <w14:ligatures w14:val="standardContextual"/>
              </w:rPr>
              <w:tab/>
            </w:r>
            <w:r w:rsidRPr="00E56BDD">
              <w:rPr>
                <w:rStyle w:val="Hipervnculo"/>
                <w:noProof/>
              </w:rPr>
              <w:t>Closure</w:t>
            </w:r>
            <w:r>
              <w:rPr>
                <w:noProof/>
                <w:webHidden/>
              </w:rPr>
              <w:tab/>
            </w:r>
            <w:r>
              <w:rPr>
                <w:noProof/>
                <w:webHidden/>
              </w:rPr>
              <w:fldChar w:fldCharType="begin"/>
            </w:r>
            <w:r>
              <w:rPr>
                <w:noProof/>
                <w:webHidden/>
              </w:rPr>
              <w:instrText xml:space="preserve"> PAGEREF _Toc169374397 \h </w:instrText>
            </w:r>
            <w:r>
              <w:rPr>
                <w:noProof/>
                <w:webHidden/>
              </w:rPr>
            </w:r>
            <w:r>
              <w:rPr>
                <w:noProof/>
                <w:webHidden/>
              </w:rPr>
              <w:fldChar w:fldCharType="separate"/>
            </w:r>
            <w:r>
              <w:rPr>
                <w:noProof/>
                <w:webHidden/>
              </w:rPr>
              <w:t>81</w:t>
            </w:r>
            <w:r>
              <w:rPr>
                <w:noProof/>
                <w:webHidden/>
              </w:rPr>
              <w:fldChar w:fldCharType="end"/>
            </w:r>
          </w:hyperlink>
        </w:p>
        <w:p w14:paraId="6DD41E83" w14:textId="7CAB2997" w:rsidR="00F4107D" w:rsidRDefault="00F4107D">
          <w:pPr>
            <w:pStyle w:val="TDC2"/>
            <w:tabs>
              <w:tab w:val="left" w:pos="960"/>
              <w:tab w:val="right" w:leader="dot" w:pos="9061"/>
            </w:tabs>
            <w:rPr>
              <w:rFonts w:eastAsiaTheme="minorEastAsia" w:cstheme="minorBidi"/>
              <w:noProof/>
              <w:kern w:val="2"/>
              <w:sz w:val="24"/>
              <w:szCs w:val="24"/>
              <w:lang w:val="es-ES"/>
              <w14:ligatures w14:val="standardContextual"/>
            </w:rPr>
          </w:pPr>
          <w:hyperlink w:anchor="_Toc169374398" w:history="1">
            <w:r w:rsidRPr="00E56BDD">
              <w:rPr>
                <w:rStyle w:val="Hipervnculo"/>
                <w:noProof/>
              </w:rPr>
              <w:t>10.2</w:t>
            </w:r>
            <w:r>
              <w:rPr>
                <w:rFonts w:eastAsiaTheme="minorEastAsia" w:cstheme="minorBidi"/>
                <w:noProof/>
                <w:kern w:val="2"/>
                <w:sz w:val="24"/>
                <w:szCs w:val="24"/>
                <w:lang w:val="es-ES"/>
                <w14:ligatures w14:val="standardContextual"/>
              </w:rPr>
              <w:tab/>
            </w:r>
            <w:r w:rsidRPr="00E56BDD">
              <w:rPr>
                <w:rStyle w:val="Hipervnculo"/>
                <w:noProof/>
              </w:rPr>
              <w:t>Future Work</w:t>
            </w:r>
            <w:r>
              <w:rPr>
                <w:noProof/>
                <w:webHidden/>
              </w:rPr>
              <w:tab/>
            </w:r>
            <w:r>
              <w:rPr>
                <w:noProof/>
                <w:webHidden/>
              </w:rPr>
              <w:fldChar w:fldCharType="begin"/>
            </w:r>
            <w:r>
              <w:rPr>
                <w:noProof/>
                <w:webHidden/>
              </w:rPr>
              <w:instrText xml:space="preserve"> PAGEREF _Toc169374398 \h </w:instrText>
            </w:r>
            <w:r>
              <w:rPr>
                <w:noProof/>
                <w:webHidden/>
              </w:rPr>
            </w:r>
            <w:r>
              <w:rPr>
                <w:noProof/>
                <w:webHidden/>
              </w:rPr>
              <w:fldChar w:fldCharType="separate"/>
            </w:r>
            <w:r>
              <w:rPr>
                <w:noProof/>
                <w:webHidden/>
              </w:rPr>
              <w:t>82</w:t>
            </w:r>
            <w:r>
              <w:rPr>
                <w:noProof/>
                <w:webHidden/>
              </w:rPr>
              <w:fldChar w:fldCharType="end"/>
            </w:r>
          </w:hyperlink>
        </w:p>
        <w:p w14:paraId="7DA38910" w14:textId="3939EDCC" w:rsidR="00F4107D" w:rsidRDefault="00F4107D">
          <w:pPr>
            <w:pStyle w:val="TDC1"/>
            <w:rPr>
              <w:rFonts w:eastAsiaTheme="minorEastAsia" w:cstheme="minorBidi"/>
              <w:noProof/>
              <w:kern w:val="2"/>
              <w:sz w:val="24"/>
              <w:szCs w:val="24"/>
              <w:lang w:val="es-ES"/>
              <w14:ligatures w14:val="standardContextual"/>
            </w:rPr>
          </w:pPr>
          <w:hyperlink w:anchor="_Toc169374399" w:history="1">
            <w:r w:rsidRPr="00E56BDD">
              <w:rPr>
                <w:rStyle w:val="Hipervnculo"/>
                <w:noProof/>
              </w:rPr>
              <w:t>11.</w:t>
            </w:r>
            <w:r>
              <w:rPr>
                <w:rFonts w:eastAsiaTheme="minorEastAsia" w:cstheme="minorBidi"/>
                <w:noProof/>
                <w:kern w:val="2"/>
                <w:sz w:val="24"/>
                <w:szCs w:val="24"/>
                <w:lang w:val="es-ES"/>
                <w14:ligatures w14:val="standardContextual"/>
              </w:rPr>
              <w:tab/>
            </w:r>
            <w:r w:rsidRPr="00E56BDD">
              <w:rPr>
                <w:rStyle w:val="Hipervnculo"/>
                <w:noProof/>
              </w:rPr>
              <w:t>Bibliography</w:t>
            </w:r>
            <w:r>
              <w:rPr>
                <w:noProof/>
                <w:webHidden/>
              </w:rPr>
              <w:tab/>
            </w:r>
            <w:r>
              <w:rPr>
                <w:noProof/>
                <w:webHidden/>
              </w:rPr>
              <w:fldChar w:fldCharType="begin"/>
            </w:r>
            <w:r>
              <w:rPr>
                <w:noProof/>
                <w:webHidden/>
              </w:rPr>
              <w:instrText xml:space="preserve"> PAGEREF _Toc169374399 \h </w:instrText>
            </w:r>
            <w:r>
              <w:rPr>
                <w:noProof/>
                <w:webHidden/>
              </w:rPr>
            </w:r>
            <w:r>
              <w:rPr>
                <w:noProof/>
                <w:webHidden/>
              </w:rPr>
              <w:fldChar w:fldCharType="separate"/>
            </w:r>
            <w:r>
              <w:rPr>
                <w:noProof/>
                <w:webHidden/>
              </w:rPr>
              <w:t>83</w:t>
            </w:r>
            <w:r>
              <w:rPr>
                <w:noProof/>
                <w:webHidden/>
              </w:rPr>
              <w:fldChar w:fldCharType="end"/>
            </w:r>
          </w:hyperlink>
        </w:p>
        <w:p w14:paraId="7402EDF3" w14:textId="05CE31C3" w:rsidR="009E47B6" w:rsidRPr="007C5B83" w:rsidRDefault="009E47B6">
          <w:r w:rsidRPr="007C5B83">
            <w:rPr>
              <w:b/>
              <w:bCs/>
            </w:rPr>
            <w:fldChar w:fldCharType="end"/>
          </w:r>
        </w:p>
      </w:sdtContent>
    </w:sdt>
    <w:p w14:paraId="27AE28D4" w14:textId="3919DF8C" w:rsidR="0004088E" w:rsidRPr="007C5B83" w:rsidRDefault="0004088E" w:rsidP="00C2755B">
      <w:pPr>
        <w:pStyle w:val="Sinespaciado"/>
        <w:rPr>
          <w:lang w:val="en-GB"/>
        </w:rPr>
      </w:pPr>
      <w:r w:rsidRPr="007C5B83">
        <w:rPr>
          <w:lang w:val="en-GB"/>
        </w:rPr>
        <w:br w:type="page"/>
      </w:r>
    </w:p>
    <w:p w14:paraId="16DC2ABE" w14:textId="14AC0D67" w:rsidR="00645F57" w:rsidRPr="007C5B83" w:rsidRDefault="00645F57" w:rsidP="00BC4297">
      <w:pPr>
        <w:pStyle w:val="TtuloTDC"/>
      </w:pPr>
      <w:r w:rsidRPr="007C5B83">
        <w:lastRenderedPageBreak/>
        <w:t>Table Index</w:t>
      </w:r>
    </w:p>
    <w:p w14:paraId="7D5597DD" w14:textId="532A1844" w:rsidR="00F4107D" w:rsidRDefault="009E6974">
      <w:pPr>
        <w:pStyle w:val="Tabladeilustraciones"/>
        <w:tabs>
          <w:tab w:val="right" w:leader="dot" w:pos="9061"/>
        </w:tabs>
        <w:rPr>
          <w:rFonts w:eastAsiaTheme="minorEastAsia" w:cstheme="minorBidi"/>
          <w:noProof/>
          <w:kern w:val="2"/>
          <w:sz w:val="24"/>
          <w:szCs w:val="24"/>
          <w:lang w:val="es-ES"/>
          <w14:ligatures w14:val="standardContextual"/>
        </w:rPr>
      </w:pPr>
      <w:r w:rsidRPr="007C5B83">
        <w:rPr>
          <w:sz w:val="24"/>
        </w:rPr>
        <w:fldChar w:fldCharType="begin"/>
      </w:r>
      <w:r w:rsidRPr="007C5B83">
        <w:instrText xml:space="preserve"> TOC \h \z \c "Table" </w:instrText>
      </w:r>
      <w:r w:rsidRPr="007C5B83">
        <w:rPr>
          <w:sz w:val="24"/>
        </w:rPr>
        <w:fldChar w:fldCharType="separate"/>
      </w:r>
      <w:hyperlink w:anchor="_Toc169374400" w:history="1">
        <w:r w:rsidR="00F4107D" w:rsidRPr="0057778A">
          <w:rPr>
            <w:rStyle w:val="Hipervnculo"/>
            <w:noProof/>
          </w:rPr>
          <w:t>Table 5.1: Port Configuration.</w:t>
        </w:r>
        <w:r w:rsidR="00F4107D">
          <w:rPr>
            <w:noProof/>
            <w:webHidden/>
          </w:rPr>
          <w:tab/>
        </w:r>
        <w:r w:rsidR="00F4107D">
          <w:rPr>
            <w:noProof/>
            <w:webHidden/>
          </w:rPr>
          <w:fldChar w:fldCharType="begin"/>
        </w:r>
        <w:r w:rsidR="00F4107D">
          <w:rPr>
            <w:noProof/>
            <w:webHidden/>
          </w:rPr>
          <w:instrText xml:space="preserve"> PAGEREF _Toc169374400 \h </w:instrText>
        </w:r>
        <w:r w:rsidR="00F4107D">
          <w:rPr>
            <w:noProof/>
            <w:webHidden/>
          </w:rPr>
        </w:r>
        <w:r w:rsidR="00F4107D">
          <w:rPr>
            <w:noProof/>
            <w:webHidden/>
          </w:rPr>
          <w:fldChar w:fldCharType="separate"/>
        </w:r>
        <w:r w:rsidR="00F4107D">
          <w:rPr>
            <w:noProof/>
            <w:webHidden/>
          </w:rPr>
          <w:t>39</w:t>
        </w:r>
        <w:r w:rsidR="00F4107D">
          <w:rPr>
            <w:noProof/>
            <w:webHidden/>
          </w:rPr>
          <w:fldChar w:fldCharType="end"/>
        </w:r>
      </w:hyperlink>
    </w:p>
    <w:p w14:paraId="57AFE16F" w14:textId="0107ED5B" w:rsidR="00F4107D" w:rsidRDefault="00F4107D">
      <w:pPr>
        <w:pStyle w:val="Tabladeilustraciones"/>
        <w:tabs>
          <w:tab w:val="right" w:leader="dot" w:pos="9061"/>
        </w:tabs>
        <w:rPr>
          <w:rFonts w:eastAsiaTheme="minorEastAsia" w:cstheme="minorBidi"/>
          <w:noProof/>
          <w:kern w:val="2"/>
          <w:sz w:val="24"/>
          <w:szCs w:val="24"/>
          <w:lang w:val="es-ES"/>
          <w14:ligatures w14:val="standardContextual"/>
        </w:rPr>
      </w:pPr>
      <w:hyperlink w:anchor="_Toc169374401" w:history="1">
        <w:r w:rsidRPr="0057778A">
          <w:rPr>
            <w:rStyle w:val="Hipervnculo"/>
            <w:noProof/>
          </w:rPr>
          <w:t>Table 6.1: Raspberry Pi Pico Pinout</w:t>
        </w:r>
        <w:r>
          <w:rPr>
            <w:noProof/>
            <w:webHidden/>
          </w:rPr>
          <w:tab/>
        </w:r>
        <w:r>
          <w:rPr>
            <w:noProof/>
            <w:webHidden/>
          </w:rPr>
          <w:fldChar w:fldCharType="begin"/>
        </w:r>
        <w:r>
          <w:rPr>
            <w:noProof/>
            <w:webHidden/>
          </w:rPr>
          <w:instrText xml:space="preserve"> PAGEREF _Toc169374401 \h </w:instrText>
        </w:r>
        <w:r>
          <w:rPr>
            <w:noProof/>
            <w:webHidden/>
          </w:rPr>
        </w:r>
        <w:r>
          <w:rPr>
            <w:noProof/>
            <w:webHidden/>
          </w:rPr>
          <w:fldChar w:fldCharType="separate"/>
        </w:r>
        <w:r>
          <w:rPr>
            <w:noProof/>
            <w:webHidden/>
          </w:rPr>
          <w:t>64</w:t>
        </w:r>
        <w:r>
          <w:rPr>
            <w:noProof/>
            <w:webHidden/>
          </w:rPr>
          <w:fldChar w:fldCharType="end"/>
        </w:r>
      </w:hyperlink>
    </w:p>
    <w:p w14:paraId="11684BC0" w14:textId="365A069E" w:rsidR="00F4107D" w:rsidRDefault="00F4107D">
      <w:pPr>
        <w:pStyle w:val="Tabladeilustraciones"/>
        <w:tabs>
          <w:tab w:val="right" w:leader="dot" w:pos="9061"/>
        </w:tabs>
        <w:rPr>
          <w:rFonts w:eastAsiaTheme="minorEastAsia" w:cstheme="minorBidi"/>
          <w:noProof/>
          <w:kern w:val="2"/>
          <w:sz w:val="24"/>
          <w:szCs w:val="24"/>
          <w:lang w:val="es-ES"/>
          <w14:ligatures w14:val="standardContextual"/>
        </w:rPr>
      </w:pPr>
      <w:hyperlink w:anchor="_Toc169374402" w:history="1">
        <w:r w:rsidRPr="0057778A">
          <w:rPr>
            <w:rStyle w:val="Hipervnculo"/>
            <w:noProof/>
          </w:rPr>
          <w:t>Table 6.2: RGB LED Colour guide.</w:t>
        </w:r>
        <w:r>
          <w:rPr>
            <w:noProof/>
            <w:webHidden/>
          </w:rPr>
          <w:tab/>
        </w:r>
        <w:r>
          <w:rPr>
            <w:noProof/>
            <w:webHidden/>
          </w:rPr>
          <w:fldChar w:fldCharType="begin"/>
        </w:r>
        <w:r>
          <w:rPr>
            <w:noProof/>
            <w:webHidden/>
          </w:rPr>
          <w:instrText xml:space="preserve"> PAGEREF _Toc169374402 \h </w:instrText>
        </w:r>
        <w:r>
          <w:rPr>
            <w:noProof/>
            <w:webHidden/>
          </w:rPr>
        </w:r>
        <w:r>
          <w:rPr>
            <w:noProof/>
            <w:webHidden/>
          </w:rPr>
          <w:fldChar w:fldCharType="separate"/>
        </w:r>
        <w:r>
          <w:rPr>
            <w:noProof/>
            <w:webHidden/>
          </w:rPr>
          <w:t>65</w:t>
        </w:r>
        <w:r>
          <w:rPr>
            <w:noProof/>
            <w:webHidden/>
          </w:rPr>
          <w:fldChar w:fldCharType="end"/>
        </w:r>
      </w:hyperlink>
    </w:p>
    <w:p w14:paraId="692EB1DB" w14:textId="07A137C0" w:rsidR="00F4107D" w:rsidRDefault="00F4107D">
      <w:pPr>
        <w:pStyle w:val="Tabladeilustraciones"/>
        <w:tabs>
          <w:tab w:val="right" w:leader="dot" w:pos="9061"/>
        </w:tabs>
        <w:rPr>
          <w:rFonts w:eastAsiaTheme="minorEastAsia" w:cstheme="minorBidi"/>
          <w:noProof/>
          <w:kern w:val="2"/>
          <w:sz w:val="24"/>
          <w:szCs w:val="24"/>
          <w:lang w:val="es-ES"/>
          <w14:ligatures w14:val="standardContextual"/>
        </w:rPr>
      </w:pPr>
      <w:hyperlink w:anchor="_Toc169374403" w:history="1">
        <w:r w:rsidRPr="0057778A">
          <w:rPr>
            <w:rStyle w:val="Hipervnculo"/>
            <w:noProof/>
          </w:rPr>
          <w:t>Table 6.3: Buzzer frequencies.</w:t>
        </w:r>
        <w:r>
          <w:rPr>
            <w:noProof/>
            <w:webHidden/>
          </w:rPr>
          <w:tab/>
        </w:r>
        <w:r>
          <w:rPr>
            <w:noProof/>
            <w:webHidden/>
          </w:rPr>
          <w:fldChar w:fldCharType="begin"/>
        </w:r>
        <w:r>
          <w:rPr>
            <w:noProof/>
            <w:webHidden/>
          </w:rPr>
          <w:instrText xml:space="preserve"> PAGEREF _Toc169374403 \h </w:instrText>
        </w:r>
        <w:r>
          <w:rPr>
            <w:noProof/>
            <w:webHidden/>
          </w:rPr>
        </w:r>
        <w:r>
          <w:rPr>
            <w:noProof/>
            <w:webHidden/>
          </w:rPr>
          <w:fldChar w:fldCharType="separate"/>
        </w:r>
        <w:r>
          <w:rPr>
            <w:noProof/>
            <w:webHidden/>
          </w:rPr>
          <w:t>66</w:t>
        </w:r>
        <w:r>
          <w:rPr>
            <w:noProof/>
            <w:webHidden/>
          </w:rPr>
          <w:fldChar w:fldCharType="end"/>
        </w:r>
      </w:hyperlink>
    </w:p>
    <w:p w14:paraId="3F6A05BC" w14:textId="0CE4BC4C" w:rsidR="00F4107D" w:rsidRDefault="00F4107D">
      <w:pPr>
        <w:pStyle w:val="Tabladeilustraciones"/>
        <w:tabs>
          <w:tab w:val="right" w:leader="dot" w:pos="9061"/>
        </w:tabs>
        <w:rPr>
          <w:rFonts w:eastAsiaTheme="minorEastAsia" w:cstheme="minorBidi"/>
          <w:noProof/>
          <w:kern w:val="2"/>
          <w:sz w:val="24"/>
          <w:szCs w:val="24"/>
          <w:lang w:val="es-ES"/>
          <w14:ligatures w14:val="standardContextual"/>
        </w:rPr>
      </w:pPr>
      <w:hyperlink w:anchor="_Toc169374404" w:history="1">
        <w:r w:rsidRPr="0057778A">
          <w:rPr>
            <w:rStyle w:val="Hipervnculo"/>
            <w:noProof/>
          </w:rPr>
          <w:t>Table 6.4: Switch Functionality Table.</w:t>
        </w:r>
        <w:r>
          <w:rPr>
            <w:noProof/>
            <w:webHidden/>
          </w:rPr>
          <w:tab/>
        </w:r>
        <w:r>
          <w:rPr>
            <w:noProof/>
            <w:webHidden/>
          </w:rPr>
          <w:fldChar w:fldCharType="begin"/>
        </w:r>
        <w:r>
          <w:rPr>
            <w:noProof/>
            <w:webHidden/>
          </w:rPr>
          <w:instrText xml:space="preserve"> PAGEREF _Toc169374404 \h </w:instrText>
        </w:r>
        <w:r>
          <w:rPr>
            <w:noProof/>
            <w:webHidden/>
          </w:rPr>
        </w:r>
        <w:r>
          <w:rPr>
            <w:noProof/>
            <w:webHidden/>
          </w:rPr>
          <w:fldChar w:fldCharType="separate"/>
        </w:r>
        <w:r>
          <w:rPr>
            <w:noProof/>
            <w:webHidden/>
          </w:rPr>
          <w:t>67</w:t>
        </w:r>
        <w:r>
          <w:rPr>
            <w:noProof/>
            <w:webHidden/>
          </w:rPr>
          <w:fldChar w:fldCharType="end"/>
        </w:r>
      </w:hyperlink>
    </w:p>
    <w:p w14:paraId="616ADBB4" w14:textId="6F223D7C" w:rsidR="00F4107D" w:rsidRDefault="00F4107D">
      <w:pPr>
        <w:pStyle w:val="Tabladeilustraciones"/>
        <w:tabs>
          <w:tab w:val="right" w:leader="dot" w:pos="9061"/>
        </w:tabs>
        <w:rPr>
          <w:rFonts w:eastAsiaTheme="minorEastAsia" w:cstheme="minorBidi"/>
          <w:noProof/>
          <w:kern w:val="2"/>
          <w:sz w:val="24"/>
          <w:szCs w:val="24"/>
          <w:lang w:val="es-ES"/>
          <w14:ligatures w14:val="standardContextual"/>
        </w:rPr>
      </w:pPr>
      <w:hyperlink w:anchor="_Toc169374405" w:history="1">
        <w:r w:rsidRPr="0057778A">
          <w:rPr>
            <w:rStyle w:val="Hipervnculo"/>
            <w:noProof/>
          </w:rPr>
          <w:t>Table 6.5:Assembly Components</w:t>
        </w:r>
        <w:r>
          <w:rPr>
            <w:noProof/>
            <w:webHidden/>
          </w:rPr>
          <w:tab/>
        </w:r>
        <w:r>
          <w:rPr>
            <w:noProof/>
            <w:webHidden/>
          </w:rPr>
          <w:fldChar w:fldCharType="begin"/>
        </w:r>
        <w:r>
          <w:rPr>
            <w:noProof/>
            <w:webHidden/>
          </w:rPr>
          <w:instrText xml:space="preserve"> PAGEREF _Toc169374405 \h </w:instrText>
        </w:r>
        <w:r>
          <w:rPr>
            <w:noProof/>
            <w:webHidden/>
          </w:rPr>
        </w:r>
        <w:r>
          <w:rPr>
            <w:noProof/>
            <w:webHidden/>
          </w:rPr>
          <w:fldChar w:fldCharType="separate"/>
        </w:r>
        <w:r>
          <w:rPr>
            <w:noProof/>
            <w:webHidden/>
          </w:rPr>
          <w:t>69</w:t>
        </w:r>
        <w:r>
          <w:rPr>
            <w:noProof/>
            <w:webHidden/>
          </w:rPr>
          <w:fldChar w:fldCharType="end"/>
        </w:r>
      </w:hyperlink>
    </w:p>
    <w:p w14:paraId="5B7B837F" w14:textId="3EBAD793" w:rsidR="00F4107D" w:rsidRDefault="00F4107D">
      <w:pPr>
        <w:pStyle w:val="Tabladeilustraciones"/>
        <w:tabs>
          <w:tab w:val="right" w:leader="dot" w:pos="9061"/>
        </w:tabs>
        <w:rPr>
          <w:rFonts w:eastAsiaTheme="minorEastAsia" w:cstheme="minorBidi"/>
          <w:noProof/>
          <w:kern w:val="2"/>
          <w:sz w:val="24"/>
          <w:szCs w:val="24"/>
          <w:lang w:val="es-ES"/>
          <w14:ligatures w14:val="standardContextual"/>
        </w:rPr>
      </w:pPr>
      <w:hyperlink w:anchor="_Toc169374406" w:history="1">
        <w:r w:rsidRPr="0057778A">
          <w:rPr>
            <w:rStyle w:val="Hipervnculo"/>
            <w:noProof/>
          </w:rPr>
          <w:t>Table 6.6: 3D Printing Parameters.</w:t>
        </w:r>
        <w:r>
          <w:rPr>
            <w:noProof/>
            <w:webHidden/>
          </w:rPr>
          <w:tab/>
        </w:r>
        <w:r>
          <w:rPr>
            <w:noProof/>
            <w:webHidden/>
          </w:rPr>
          <w:fldChar w:fldCharType="begin"/>
        </w:r>
        <w:r>
          <w:rPr>
            <w:noProof/>
            <w:webHidden/>
          </w:rPr>
          <w:instrText xml:space="preserve"> PAGEREF _Toc169374406 \h </w:instrText>
        </w:r>
        <w:r>
          <w:rPr>
            <w:noProof/>
            <w:webHidden/>
          </w:rPr>
        </w:r>
        <w:r>
          <w:rPr>
            <w:noProof/>
            <w:webHidden/>
          </w:rPr>
          <w:fldChar w:fldCharType="separate"/>
        </w:r>
        <w:r>
          <w:rPr>
            <w:noProof/>
            <w:webHidden/>
          </w:rPr>
          <w:t>74</w:t>
        </w:r>
        <w:r>
          <w:rPr>
            <w:noProof/>
            <w:webHidden/>
          </w:rPr>
          <w:fldChar w:fldCharType="end"/>
        </w:r>
      </w:hyperlink>
    </w:p>
    <w:p w14:paraId="2C7089B0" w14:textId="4611977B" w:rsidR="00F4107D" w:rsidRDefault="00F4107D">
      <w:pPr>
        <w:pStyle w:val="Tabladeilustraciones"/>
        <w:tabs>
          <w:tab w:val="right" w:leader="dot" w:pos="9061"/>
        </w:tabs>
        <w:rPr>
          <w:rFonts w:eastAsiaTheme="minorEastAsia" w:cstheme="minorBidi"/>
          <w:noProof/>
          <w:kern w:val="2"/>
          <w:sz w:val="24"/>
          <w:szCs w:val="24"/>
          <w:lang w:val="es-ES"/>
          <w14:ligatures w14:val="standardContextual"/>
        </w:rPr>
      </w:pPr>
      <w:hyperlink w:anchor="_Toc169374407" w:history="1">
        <w:r w:rsidRPr="0057778A">
          <w:rPr>
            <w:rStyle w:val="Hipervnculo"/>
            <w:noProof/>
          </w:rPr>
          <w:t>Table 6.7: Laser Cutting Settings</w:t>
        </w:r>
        <w:r>
          <w:rPr>
            <w:noProof/>
            <w:webHidden/>
          </w:rPr>
          <w:tab/>
        </w:r>
        <w:r>
          <w:rPr>
            <w:noProof/>
            <w:webHidden/>
          </w:rPr>
          <w:fldChar w:fldCharType="begin"/>
        </w:r>
        <w:r>
          <w:rPr>
            <w:noProof/>
            <w:webHidden/>
          </w:rPr>
          <w:instrText xml:space="preserve"> PAGEREF _Toc169374407 \h </w:instrText>
        </w:r>
        <w:r>
          <w:rPr>
            <w:noProof/>
            <w:webHidden/>
          </w:rPr>
        </w:r>
        <w:r>
          <w:rPr>
            <w:noProof/>
            <w:webHidden/>
          </w:rPr>
          <w:fldChar w:fldCharType="separate"/>
        </w:r>
        <w:r>
          <w:rPr>
            <w:noProof/>
            <w:webHidden/>
          </w:rPr>
          <w:t>74</w:t>
        </w:r>
        <w:r>
          <w:rPr>
            <w:noProof/>
            <w:webHidden/>
          </w:rPr>
          <w:fldChar w:fldCharType="end"/>
        </w:r>
      </w:hyperlink>
    </w:p>
    <w:p w14:paraId="745EE3A6" w14:textId="7D7EB1B8" w:rsidR="00F4107D" w:rsidRDefault="00F4107D">
      <w:pPr>
        <w:pStyle w:val="Tabladeilustraciones"/>
        <w:tabs>
          <w:tab w:val="right" w:leader="dot" w:pos="9061"/>
        </w:tabs>
        <w:rPr>
          <w:rFonts w:eastAsiaTheme="minorEastAsia" w:cstheme="minorBidi"/>
          <w:noProof/>
          <w:kern w:val="2"/>
          <w:sz w:val="24"/>
          <w:szCs w:val="24"/>
          <w:lang w:val="es-ES"/>
          <w14:ligatures w14:val="standardContextual"/>
        </w:rPr>
      </w:pPr>
      <w:hyperlink w:anchor="_Toc169374408" w:history="1">
        <w:r w:rsidRPr="0057778A">
          <w:rPr>
            <w:rStyle w:val="Hipervnculo"/>
            <w:noProof/>
          </w:rPr>
          <w:t>Table 8.1: Hardware Costs</w:t>
        </w:r>
        <w:r>
          <w:rPr>
            <w:noProof/>
            <w:webHidden/>
          </w:rPr>
          <w:tab/>
        </w:r>
        <w:r>
          <w:rPr>
            <w:noProof/>
            <w:webHidden/>
          </w:rPr>
          <w:fldChar w:fldCharType="begin"/>
        </w:r>
        <w:r>
          <w:rPr>
            <w:noProof/>
            <w:webHidden/>
          </w:rPr>
          <w:instrText xml:space="preserve"> PAGEREF _Toc169374408 \h </w:instrText>
        </w:r>
        <w:r>
          <w:rPr>
            <w:noProof/>
            <w:webHidden/>
          </w:rPr>
        </w:r>
        <w:r>
          <w:rPr>
            <w:noProof/>
            <w:webHidden/>
          </w:rPr>
          <w:fldChar w:fldCharType="separate"/>
        </w:r>
        <w:r>
          <w:rPr>
            <w:noProof/>
            <w:webHidden/>
          </w:rPr>
          <w:t>77</w:t>
        </w:r>
        <w:r>
          <w:rPr>
            <w:noProof/>
            <w:webHidden/>
          </w:rPr>
          <w:fldChar w:fldCharType="end"/>
        </w:r>
      </w:hyperlink>
    </w:p>
    <w:p w14:paraId="775058C7" w14:textId="01847A54" w:rsidR="00F4107D" w:rsidRDefault="00F4107D">
      <w:pPr>
        <w:pStyle w:val="Tabladeilustraciones"/>
        <w:tabs>
          <w:tab w:val="right" w:leader="dot" w:pos="9061"/>
        </w:tabs>
        <w:rPr>
          <w:rFonts w:eastAsiaTheme="minorEastAsia" w:cstheme="minorBidi"/>
          <w:noProof/>
          <w:kern w:val="2"/>
          <w:sz w:val="24"/>
          <w:szCs w:val="24"/>
          <w:lang w:val="es-ES"/>
          <w14:ligatures w14:val="standardContextual"/>
        </w:rPr>
      </w:pPr>
      <w:hyperlink w:anchor="_Toc169374409" w:history="1">
        <w:r w:rsidRPr="0057778A">
          <w:rPr>
            <w:rStyle w:val="Hipervnculo"/>
            <w:noProof/>
          </w:rPr>
          <w:t>Table 8.2: Software Costs</w:t>
        </w:r>
        <w:r>
          <w:rPr>
            <w:noProof/>
            <w:webHidden/>
          </w:rPr>
          <w:tab/>
        </w:r>
        <w:r>
          <w:rPr>
            <w:noProof/>
            <w:webHidden/>
          </w:rPr>
          <w:fldChar w:fldCharType="begin"/>
        </w:r>
        <w:r>
          <w:rPr>
            <w:noProof/>
            <w:webHidden/>
          </w:rPr>
          <w:instrText xml:space="preserve"> PAGEREF _Toc169374409 \h </w:instrText>
        </w:r>
        <w:r>
          <w:rPr>
            <w:noProof/>
            <w:webHidden/>
          </w:rPr>
        </w:r>
        <w:r>
          <w:rPr>
            <w:noProof/>
            <w:webHidden/>
          </w:rPr>
          <w:fldChar w:fldCharType="separate"/>
        </w:r>
        <w:r>
          <w:rPr>
            <w:noProof/>
            <w:webHidden/>
          </w:rPr>
          <w:t>78</w:t>
        </w:r>
        <w:r>
          <w:rPr>
            <w:noProof/>
            <w:webHidden/>
          </w:rPr>
          <w:fldChar w:fldCharType="end"/>
        </w:r>
      </w:hyperlink>
    </w:p>
    <w:p w14:paraId="606AC5B3" w14:textId="58EBA2C1" w:rsidR="00F4107D" w:rsidRDefault="00F4107D">
      <w:pPr>
        <w:pStyle w:val="Tabladeilustraciones"/>
        <w:tabs>
          <w:tab w:val="right" w:leader="dot" w:pos="9061"/>
        </w:tabs>
        <w:rPr>
          <w:rFonts w:eastAsiaTheme="minorEastAsia" w:cstheme="minorBidi"/>
          <w:noProof/>
          <w:kern w:val="2"/>
          <w:sz w:val="24"/>
          <w:szCs w:val="24"/>
          <w:lang w:val="es-ES"/>
          <w14:ligatures w14:val="standardContextual"/>
        </w:rPr>
      </w:pPr>
      <w:hyperlink w:anchor="_Toc169374410" w:history="1">
        <w:r w:rsidRPr="0057778A">
          <w:rPr>
            <w:rStyle w:val="Hipervnculo"/>
            <w:noProof/>
          </w:rPr>
          <w:t>Table 8.3: Human Resources Costs</w:t>
        </w:r>
        <w:r>
          <w:rPr>
            <w:noProof/>
            <w:webHidden/>
          </w:rPr>
          <w:tab/>
        </w:r>
        <w:r>
          <w:rPr>
            <w:noProof/>
            <w:webHidden/>
          </w:rPr>
          <w:fldChar w:fldCharType="begin"/>
        </w:r>
        <w:r>
          <w:rPr>
            <w:noProof/>
            <w:webHidden/>
          </w:rPr>
          <w:instrText xml:space="preserve"> PAGEREF _Toc169374410 \h </w:instrText>
        </w:r>
        <w:r>
          <w:rPr>
            <w:noProof/>
            <w:webHidden/>
          </w:rPr>
        </w:r>
        <w:r>
          <w:rPr>
            <w:noProof/>
            <w:webHidden/>
          </w:rPr>
          <w:fldChar w:fldCharType="separate"/>
        </w:r>
        <w:r>
          <w:rPr>
            <w:noProof/>
            <w:webHidden/>
          </w:rPr>
          <w:t>78</w:t>
        </w:r>
        <w:r>
          <w:rPr>
            <w:noProof/>
            <w:webHidden/>
          </w:rPr>
          <w:fldChar w:fldCharType="end"/>
        </w:r>
      </w:hyperlink>
    </w:p>
    <w:p w14:paraId="75DE928E" w14:textId="7B2F4428" w:rsidR="00C2755B" w:rsidRPr="007C5B83" w:rsidRDefault="009E6974" w:rsidP="00C2755B">
      <w:pPr>
        <w:pStyle w:val="Sinespaciado"/>
        <w:rPr>
          <w:lang w:val="en-GB"/>
        </w:rPr>
      </w:pPr>
      <w:r w:rsidRPr="007C5B83">
        <w:rPr>
          <w:lang w:val="en-GB"/>
        </w:rPr>
        <w:fldChar w:fldCharType="end"/>
      </w:r>
    </w:p>
    <w:p w14:paraId="58ADC463" w14:textId="77777777" w:rsidR="00C2755B" w:rsidRPr="007C5B83" w:rsidRDefault="00C2755B" w:rsidP="00C2755B">
      <w:pPr>
        <w:pStyle w:val="Sinespaciado"/>
        <w:rPr>
          <w:lang w:val="en-GB"/>
        </w:rPr>
      </w:pPr>
    </w:p>
    <w:p w14:paraId="02B53D4D" w14:textId="721E7E32" w:rsidR="00645F57" w:rsidRPr="007C5B83" w:rsidRDefault="00645F57" w:rsidP="00BC4297">
      <w:pPr>
        <w:pStyle w:val="TtuloTDC"/>
      </w:pPr>
      <w:r w:rsidRPr="007C5B83">
        <w:lastRenderedPageBreak/>
        <w:t>Figure Index</w:t>
      </w:r>
    </w:p>
    <w:p w14:paraId="708E4FA5" w14:textId="77777777" w:rsidR="009E47B6" w:rsidRPr="007C5B83" w:rsidRDefault="009E47B6" w:rsidP="00C2755B">
      <w:pPr>
        <w:pStyle w:val="Sinespaciado"/>
        <w:rPr>
          <w:lang w:val="en-GB"/>
        </w:rPr>
      </w:pPr>
    </w:p>
    <w:p w14:paraId="4495C273" w14:textId="3A33FC44" w:rsidR="00F4107D" w:rsidRDefault="00AB19CC">
      <w:pPr>
        <w:pStyle w:val="Tabladeilustraciones"/>
        <w:tabs>
          <w:tab w:val="right" w:leader="dot" w:pos="9061"/>
        </w:tabs>
        <w:rPr>
          <w:rFonts w:eastAsiaTheme="minorEastAsia" w:cstheme="minorBidi"/>
          <w:noProof/>
          <w:kern w:val="2"/>
          <w:sz w:val="24"/>
          <w:szCs w:val="24"/>
          <w:lang w:val="es-ES"/>
          <w14:ligatures w14:val="standardContextual"/>
        </w:rPr>
      </w:pPr>
      <w:r w:rsidRPr="007C5B83">
        <w:rPr>
          <w:sz w:val="24"/>
        </w:rPr>
        <w:fldChar w:fldCharType="begin"/>
      </w:r>
      <w:r w:rsidRPr="007C5B83">
        <w:instrText xml:space="preserve"> TOC \h \z \c "Figure" </w:instrText>
      </w:r>
      <w:r w:rsidRPr="007C5B83">
        <w:rPr>
          <w:sz w:val="24"/>
        </w:rPr>
        <w:fldChar w:fldCharType="separate"/>
      </w:r>
      <w:hyperlink w:anchor="_Toc169374411" w:history="1">
        <w:r w:rsidR="00F4107D" w:rsidRPr="00935C67">
          <w:rPr>
            <w:rStyle w:val="Hipervnculo"/>
            <w:noProof/>
          </w:rPr>
          <w:t>Figure 1.1: Edge Computer Paradigm. Extracted from [5].</w:t>
        </w:r>
        <w:r w:rsidR="00F4107D">
          <w:rPr>
            <w:noProof/>
            <w:webHidden/>
          </w:rPr>
          <w:tab/>
        </w:r>
        <w:r w:rsidR="00F4107D">
          <w:rPr>
            <w:noProof/>
            <w:webHidden/>
          </w:rPr>
          <w:fldChar w:fldCharType="begin"/>
        </w:r>
        <w:r w:rsidR="00F4107D">
          <w:rPr>
            <w:noProof/>
            <w:webHidden/>
          </w:rPr>
          <w:instrText xml:space="preserve"> PAGEREF _Toc169374411 \h </w:instrText>
        </w:r>
        <w:r w:rsidR="00F4107D">
          <w:rPr>
            <w:noProof/>
            <w:webHidden/>
          </w:rPr>
        </w:r>
        <w:r w:rsidR="00F4107D">
          <w:rPr>
            <w:noProof/>
            <w:webHidden/>
          </w:rPr>
          <w:fldChar w:fldCharType="separate"/>
        </w:r>
        <w:r w:rsidR="00F4107D">
          <w:rPr>
            <w:noProof/>
            <w:webHidden/>
          </w:rPr>
          <w:t>13</w:t>
        </w:r>
        <w:r w:rsidR="00F4107D">
          <w:rPr>
            <w:noProof/>
            <w:webHidden/>
          </w:rPr>
          <w:fldChar w:fldCharType="end"/>
        </w:r>
      </w:hyperlink>
    </w:p>
    <w:p w14:paraId="4051A233" w14:textId="7957BE78" w:rsidR="00F4107D" w:rsidRDefault="00F4107D">
      <w:pPr>
        <w:pStyle w:val="Tabladeilustraciones"/>
        <w:tabs>
          <w:tab w:val="right" w:leader="dot" w:pos="9061"/>
        </w:tabs>
        <w:rPr>
          <w:rFonts w:eastAsiaTheme="minorEastAsia" w:cstheme="minorBidi"/>
          <w:noProof/>
          <w:kern w:val="2"/>
          <w:sz w:val="24"/>
          <w:szCs w:val="24"/>
          <w:lang w:val="es-ES"/>
          <w14:ligatures w14:val="standardContextual"/>
        </w:rPr>
      </w:pPr>
      <w:hyperlink w:anchor="_Toc169374412" w:history="1">
        <w:r w:rsidRPr="00935C67">
          <w:rPr>
            <w:rStyle w:val="Hipervnculo"/>
            <w:noProof/>
          </w:rPr>
          <w:t>Figure 1.2: Cloud Computing Paradigm. Extracted from [5].</w:t>
        </w:r>
        <w:r>
          <w:rPr>
            <w:noProof/>
            <w:webHidden/>
          </w:rPr>
          <w:tab/>
        </w:r>
        <w:r>
          <w:rPr>
            <w:noProof/>
            <w:webHidden/>
          </w:rPr>
          <w:fldChar w:fldCharType="begin"/>
        </w:r>
        <w:r>
          <w:rPr>
            <w:noProof/>
            <w:webHidden/>
          </w:rPr>
          <w:instrText xml:space="preserve"> PAGEREF _Toc169374412 \h </w:instrText>
        </w:r>
        <w:r>
          <w:rPr>
            <w:noProof/>
            <w:webHidden/>
          </w:rPr>
        </w:r>
        <w:r>
          <w:rPr>
            <w:noProof/>
            <w:webHidden/>
          </w:rPr>
          <w:fldChar w:fldCharType="separate"/>
        </w:r>
        <w:r>
          <w:rPr>
            <w:noProof/>
            <w:webHidden/>
          </w:rPr>
          <w:t>14</w:t>
        </w:r>
        <w:r>
          <w:rPr>
            <w:noProof/>
            <w:webHidden/>
          </w:rPr>
          <w:fldChar w:fldCharType="end"/>
        </w:r>
      </w:hyperlink>
    </w:p>
    <w:p w14:paraId="16C85200" w14:textId="41EB2C1A" w:rsidR="00F4107D" w:rsidRDefault="00F4107D">
      <w:pPr>
        <w:pStyle w:val="Tabladeilustraciones"/>
        <w:tabs>
          <w:tab w:val="right" w:leader="dot" w:pos="9061"/>
        </w:tabs>
        <w:rPr>
          <w:rFonts w:eastAsiaTheme="minorEastAsia" w:cstheme="minorBidi"/>
          <w:noProof/>
          <w:kern w:val="2"/>
          <w:sz w:val="24"/>
          <w:szCs w:val="24"/>
          <w:lang w:val="es-ES"/>
          <w14:ligatures w14:val="standardContextual"/>
        </w:rPr>
      </w:pPr>
      <w:hyperlink w:anchor="_Toc169374413" w:history="1">
        <w:r w:rsidRPr="00935C67">
          <w:rPr>
            <w:rStyle w:val="Hipervnculo"/>
            <w:noProof/>
          </w:rPr>
          <w:t>Figure 1.3: IoT device number estimation for 2030. Extracted from [11].</w:t>
        </w:r>
        <w:r>
          <w:rPr>
            <w:noProof/>
            <w:webHidden/>
          </w:rPr>
          <w:tab/>
        </w:r>
        <w:r>
          <w:rPr>
            <w:noProof/>
            <w:webHidden/>
          </w:rPr>
          <w:fldChar w:fldCharType="begin"/>
        </w:r>
        <w:r>
          <w:rPr>
            <w:noProof/>
            <w:webHidden/>
          </w:rPr>
          <w:instrText xml:space="preserve"> PAGEREF _Toc169374413 \h </w:instrText>
        </w:r>
        <w:r>
          <w:rPr>
            <w:noProof/>
            <w:webHidden/>
          </w:rPr>
        </w:r>
        <w:r>
          <w:rPr>
            <w:noProof/>
            <w:webHidden/>
          </w:rPr>
          <w:fldChar w:fldCharType="separate"/>
        </w:r>
        <w:r>
          <w:rPr>
            <w:noProof/>
            <w:webHidden/>
          </w:rPr>
          <w:t>15</w:t>
        </w:r>
        <w:r>
          <w:rPr>
            <w:noProof/>
            <w:webHidden/>
          </w:rPr>
          <w:fldChar w:fldCharType="end"/>
        </w:r>
      </w:hyperlink>
    </w:p>
    <w:p w14:paraId="1DFE8AD1" w14:textId="63320C1A" w:rsidR="00F4107D" w:rsidRDefault="00F4107D">
      <w:pPr>
        <w:pStyle w:val="Tabladeilustraciones"/>
        <w:tabs>
          <w:tab w:val="right" w:leader="dot" w:pos="9061"/>
        </w:tabs>
        <w:rPr>
          <w:rFonts w:eastAsiaTheme="minorEastAsia" w:cstheme="minorBidi"/>
          <w:noProof/>
          <w:kern w:val="2"/>
          <w:sz w:val="24"/>
          <w:szCs w:val="24"/>
          <w:lang w:val="es-ES"/>
          <w14:ligatures w14:val="standardContextual"/>
        </w:rPr>
      </w:pPr>
      <w:hyperlink w:anchor="_Toc169374414" w:history="1">
        <w:r w:rsidRPr="00935C67">
          <w:rPr>
            <w:rStyle w:val="Hipervnculo"/>
            <w:noProof/>
          </w:rPr>
          <w:t>Figure 1.4: Working of Blockchain. Extracted from [13].</w:t>
        </w:r>
        <w:r>
          <w:rPr>
            <w:noProof/>
            <w:webHidden/>
          </w:rPr>
          <w:tab/>
        </w:r>
        <w:r>
          <w:rPr>
            <w:noProof/>
            <w:webHidden/>
          </w:rPr>
          <w:fldChar w:fldCharType="begin"/>
        </w:r>
        <w:r>
          <w:rPr>
            <w:noProof/>
            <w:webHidden/>
          </w:rPr>
          <w:instrText xml:space="preserve"> PAGEREF _Toc169374414 \h </w:instrText>
        </w:r>
        <w:r>
          <w:rPr>
            <w:noProof/>
            <w:webHidden/>
          </w:rPr>
        </w:r>
        <w:r>
          <w:rPr>
            <w:noProof/>
            <w:webHidden/>
          </w:rPr>
          <w:fldChar w:fldCharType="separate"/>
        </w:r>
        <w:r>
          <w:rPr>
            <w:noProof/>
            <w:webHidden/>
          </w:rPr>
          <w:t>15</w:t>
        </w:r>
        <w:r>
          <w:rPr>
            <w:noProof/>
            <w:webHidden/>
          </w:rPr>
          <w:fldChar w:fldCharType="end"/>
        </w:r>
      </w:hyperlink>
    </w:p>
    <w:p w14:paraId="49202BF9" w14:textId="455CBEB0" w:rsidR="00F4107D" w:rsidRDefault="00F4107D">
      <w:pPr>
        <w:pStyle w:val="Tabladeilustraciones"/>
        <w:tabs>
          <w:tab w:val="right" w:leader="dot" w:pos="9061"/>
        </w:tabs>
        <w:rPr>
          <w:rFonts w:eastAsiaTheme="minorEastAsia" w:cstheme="minorBidi"/>
          <w:noProof/>
          <w:kern w:val="2"/>
          <w:sz w:val="24"/>
          <w:szCs w:val="24"/>
          <w:lang w:val="es-ES"/>
          <w14:ligatures w14:val="standardContextual"/>
        </w:rPr>
      </w:pPr>
      <w:hyperlink w:anchor="_Toc169374415" w:history="1">
        <w:r w:rsidRPr="00935C67">
          <w:rPr>
            <w:rStyle w:val="Hipervnculo"/>
            <w:noProof/>
          </w:rPr>
          <w:t>Figure 1.5: Structure of an autonomous vehicle that makes use of edge-computing devices. Extracted from [42].</w:t>
        </w:r>
        <w:r>
          <w:rPr>
            <w:noProof/>
            <w:webHidden/>
          </w:rPr>
          <w:tab/>
        </w:r>
        <w:r>
          <w:rPr>
            <w:noProof/>
            <w:webHidden/>
          </w:rPr>
          <w:fldChar w:fldCharType="begin"/>
        </w:r>
        <w:r>
          <w:rPr>
            <w:noProof/>
            <w:webHidden/>
          </w:rPr>
          <w:instrText xml:space="preserve"> PAGEREF _Toc169374415 \h </w:instrText>
        </w:r>
        <w:r>
          <w:rPr>
            <w:noProof/>
            <w:webHidden/>
          </w:rPr>
        </w:r>
        <w:r>
          <w:rPr>
            <w:noProof/>
            <w:webHidden/>
          </w:rPr>
          <w:fldChar w:fldCharType="separate"/>
        </w:r>
        <w:r>
          <w:rPr>
            <w:noProof/>
            <w:webHidden/>
          </w:rPr>
          <w:t>16</w:t>
        </w:r>
        <w:r>
          <w:rPr>
            <w:noProof/>
            <w:webHidden/>
          </w:rPr>
          <w:fldChar w:fldCharType="end"/>
        </w:r>
      </w:hyperlink>
    </w:p>
    <w:p w14:paraId="7243C433" w14:textId="5B9B787F" w:rsidR="00F4107D" w:rsidRDefault="00F4107D">
      <w:pPr>
        <w:pStyle w:val="Tabladeilustraciones"/>
        <w:tabs>
          <w:tab w:val="right" w:leader="dot" w:pos="9061"/>
        </w:tabs>
        <w:rPr>
          <w:rFonts w:eastAsiaTheme="minorEastAsia" w:cstheme="minorBidi"/>
          <w:noProof/>
          <w:kern w:val="2"/>
          <w:sz w:val="24"/>
          <w:szCs w:val="24"/>
          <w:lang w:val="es-ES"/>
          <w14:ligatures w14:val="standardContextual"/>
        </w:rPr>
      </w:pPr>
      <w:hyperlink w:anchor="_Toc169374416" w:history="1">
        <w:r w:rsidRPr="00935C67">
          <w:rPr>
            <w:rStyle w:val="Hipervnculo"/>
            <w:noProof/>
          </w:rPr>
          <w:t>Figure 3.1: Diagram of workflow.</w:t>
        </w:r>
        <w:r>
          <w:rPr>
            <w:noProof/>
            <w:webHidden/>
          </w:rPr>
          <w:tab/>
        </w:r>
        <w:r>
          <w:rPr>
            <w:noProof/>
            <w:webHidden/>
          </w:rPr>
          <w:fldChar w:fldCharType="begin"/>
        </w:r>
        <w:r>
          <w:rPr>
            <w:noProof/>
            <w:webHidden/>
          </w:rPr>
          <w:instrText xml:space="preserve"> PAGEREF _Toc169374416 \h </w:instrText>
        </w:r>
        <w:r>
          <w:rPr>
            <w:noProof/>
            <w:webHidden/>
          </w:rPr>
        </w:r>
        <w:r>
          <w:rPr>
            <w:noProof/>
            <w:webHidden/>
          </w:rPr>
          <w:fldChar w:fldCharType="separate"/>
        </w:r>
        <w:r>
          <w:rPr>
            <w:noProof/>
            <w:webHidden/>
          </w:rPr>
          <w:t>21</w:t>
        </w:r>
        <w:r>
          <w:rPr>
            <w:noProof/>
            <w:webHidden/>
          </w:rPr>
          <w:fldChar w:fldCharType="end"/>
        </w:r>
      </w:hyperlink>
    </w:p>
    <w:p w14:paraId="2CCAC314" w14:textId="29A7D3E2" w:rsidR="00F4107D" w:rsidRDefault="00F4107D">
      <w:pPr>
        <w:pStyle w:val="Tabladeilustraciones"/>
        <w:tabs>
          <w:tab w:val="right" w:leader="dot" w:pos="9061"/>
        </w:tabs>
        <w:rPr>
          <w:rFonts w:eastAsiaTheme="minorEastAsia" w:cstheme="minorBidi"/>
          <w:noProof/>
          <w:kern w:val="2"/>
          <w:sz w:val="24"/>
          <w:szCs w:val="24"/>
          <w:lang w:val="es-ES"/>
          <w14:ligatures w14:val="standardContextual"/>
        </w:rPr>
      </w:pPr>
      <w:hyperlink w:anchor="_Toc169374417" w:history="1">
        <w:r w:rsidRPr="00935C67">
          <w:rPr>
            <w:rStyle w:val="Hipervnculo"/>
            <w:noProof/>
          </w:rPr>
          <w:t>Figure 4.1. STM32 F041RE development board.</w:t>
        </w:r>
        <w:r>
          <w:rPr>
            <w:noProof/>
            <w:webHidden/>
          </w:rPr>
          <w:tab/>
        </w:r>
        <w:r>
          <w:rPr>
            <w:noProof/>
            <w:webHidden/>
          </w:rPr>
          <w:fldChar w:fldCharType="begin"/>
        </w:r>
        <w:r>
          <w:rPr>
            <w:noProof/>
            <w:webHidden/>
          </w:rPr>
          <w:instrText xml:space="preserve"> PAGEREF _Toc169374417 \h </w:instrText>
        </w:r>
        <w:r>
          <w:rPr>
            <w:noProof/>
            <w:webHidden/>
          </w:rPr>
        </w:r>
        <w:r>
          <w:rPr>
            <w:noProof/>
            <w:webHidden/>
          </w:rPr>
          <w:fldChar w:fldCharType="separate"/>
        </w:r>
        <w:r>
          <w:rPr>
            <w:noProof/>
            <w:webHidden/>
          </w:rPr>
          <w:t>22</w:t>
        </w:r>
        <w:r>
          <w:rPr>
            <w:noProof/>
            <w:webHidden/>
          </w:rPr>
          <w:fldChar w:fldCharType="end"/>
        </w:r>
      </w:hyperlink>
    </w:p>
    <w:p w14:paraId="79AA9521" w14:textId="62200085" w:rsidR="00F4107D" w:rsidRDefault="00F4107D">
      <w:pPr>
        <w:pStyle w:val="Tabladeilustraciones"/>
        <w:tabs>
          <w:tab w:val="right" w:leader="dot" w:pos="9061"/>
        </w:tabs>
        <w:rPr>
          <w:rFonts w:eastAsiaTheme="minorEastAsia" w:cstheme="minorBidi"/>
          <w:noProof/>
          <w:kern w:val="2"/>
          <w:sz w:val="24"/>
          <w:szCs w:val="24"/>
          <w:lang w:val="es-ES"/>
          <w14:ligatures w14:val="standardContextual"/>
        </w:rPr>
      </w:pPr>
      <w:hyperlink w:anchor="_Toc169374418" w:history="1">
        <w:r w:rsidRPr="00935C67">
          <w:rPr>
            <w:rStyle w:val="Hipervnculo"/>
            <w:noProof/>
          </w:rPr>
          <w:t>Figure 4.2. Raspberry 4 Model B.</w:t>
        </w:r>
        <w:r>
          <w:rPr>
            <w:noProof/>
            <w:webHidden/>
          </w:rPr>
          <w:tab/>
        </w:r>
        <w:r>
          <w:rPr>
            <w:noProof/>
            <w:webHidden/>
          </w:rPr>
          <w:fldChar w:fldCharType="begin"/>
        </w:r>
        <w:r>
          <w:rPr>
            <w:noProof/>
            <w:webHidden/>
          </w:rPr>
          <w:instrText xml:space="preserve"> PAGEREF _Toc169374418 \h </w:instrText>
        </w:r>
        <w:r>
          <w:rPr>
            <w:noProof/>
            <w:webHidden/>
          </w:rPr>
        </w:r>
        <w:r>
          <w:rPr>
            <w:noProof/>
            <w:webHidden/>
          </w:rPr>
          <w:fldChar w:fldCharType="separate"/>
        </w:r>
        <w:r>
          <w:rPr>
            <w:noProof/>
            <w:webHidden/>
          </w:rPr>
          <w:t>23</w:t>
        </w:r>
        <w:r>
          <w:rPr>
            <w:noProof/>
            <w:webHidden/>
          </w:rPr>
          <w:fldChar w:fldCharType="end"/>
        </w:r>
      </w:hyperlink>
    </w:p>
    <w:p w14:paraId="2027FC0A" w14:textId="662C9252" w:rsidR="00F4107D" w:rsidRDefault="00F4107D">
      <w:pPr>
        <w:pStyle w:val="Tabladeilustraciones"/>
        <w:tabs>
          <w:tab w:val="right" w:leader="dot" w:pos="9061"/>
        </w:tabs>
        <w:rPr>
          <w:rFonts w:eastAsiaTheme="minorEastAsia" w:cstheme="minorBidi"/>
          <w:noProof/>
          <w:kern w:val="2"/>
          <w:sz w:val="24"/>
          <w:szCs w:val="24"/>
          <w:lang w:val="es-ES"/>
          <w14:ligatures w14:val="standardContextual"/>
        </w:rPr>
      </w:pPr>
      <w:hyperlink w:anchor="_Toc169374419" w:history="1">
        <w:r w:rsidRPr="00935C67">
          <w:rPr>
            <w:rStyle w:val="Hipervnculo"/>
            <w:noProof/>
          </w:rPr>
          <w:t>Figure 4.3. Jetson Nano 2GB development board.</w:t>
        </w:r>
        <w:r>
          <w:rPr>
            <w:noProof/>
            <w:webHidden/>
          </w:rPr>
          <w:tab/>
        </w:r>
        <w:r>
          <w:rPr>
            <w:noProof/>
            <w:webHidden/>
          </w:rPr>
          <w:fldChar w:fldCharType="begin"/>
        </w:r>
        <w:r>
          <w:rPr>
            <w:noProof/>
            <w:webHidden/>
          </w:rPr>
          <w:instrText xml:space="preserve"> PAGEREF _Toc169374419 \h </w:instrText>
        </w:r>
        <w:r>
          <w:rPr>
            <w:noProof/>
            <w:webHidden/>
          </w:rPr>
        </w:r>
        <w:r>
          <w:rPr>
            <w:noProof/>
            <w:webHidden/>
          </w:rPr>
          <w:fldChar w:fldCharType="separate"/>
        </w:r>
        <w:r>
          <w:rPr>
            <w:noProof/>
            <w:webHidden/>
          </w:rPr>
          <w:t>24</w:t>
        </w:r>
        <w:r>
          <w:rPr>
            <w:noProof/>
            <w:webHidden/>
          </w:rPr>
          <w:fldChar w:fldCharType="end"/>
        </w:r>
      </w:hyperlink>
    </w:p>
    <w:p w14:paraId="38FCD896" w14:textId="6F3DB441" w:rsidR="00F4107D" w:rsidRDefault="00F4107D">
      <w:pPr>
        <w:pStyle w:val="Tabladeilustraciones"/>
        <w:tabs>
          <w:tab w:val="right" w:leader="dot" w:pos="9061"/>
        </w:tabs>
        <w:rPr>
          <w:rFonts w:eastAsiaTheme="minorEastAsia" w:cstheme="minorBidi"/>
          <w:noProof/>
          <w:kern w:val="2"/>
          <w:sz w:val="24"/>
          <w:szCs w:val="24"/>
          <w:lang w:val="es-ES"/>
          <w14:ligatures w14:val="standardContextual"/>
        </w:rPr>
      </w:pPr>
      <w:hyperlink w:anchor="_Toc169374420" w:history="1">
        <w:r w:rsidRPr="00935C67">
          <w:rPr>
            <w:rStyle w:val="Hipervnculo"/>
            <w:noProof/>
          </w:rPr>
          <w:t>Figure 4.4: Determination of Distances In LiDAR</w:t>
        </w:r>
        <w:r>
          <w:rPr>
            <w:noProof/>
            <w:webHidden/>
          </w:rPr>
          <w:tab/>
        </w:r>
        <w:r>
          <w:rPr>
            <w:noProof/>
            <w:webHidden/>
          </w:rPr>
          <w:fldChar w:fldCharType="begin"/>
        </w:r>
        <w:r>
          <w:rPr>
            <w:noProof/>
            <w:webHidden/>
          </w:rPr>
          <w:instrText xml:space="preserve"> PAGEREF _Toc169374420 \h </w:instrText>
        </w:r>
        <w:r>
          <w:rPr>
            <w:noProof/>
            <w:webHidden/>
          </w:rPr>
        </w:r>
        <w:r>
          <w:rPr>
            <w:noProof/>
            <w:webHidden/>
          </w:rPr>
          <w:fldChar w:fldCharType="separate"/>
        </w:r>
        <w:r>
          <w:rPr>
            <w:noProof/>
            <w:webHidden/>
          </w:rPr>
          <w:t>25</w:t>
        </w:r>
        <w:r>
          <w:rPr>
            <w:noProof/>
            <w:webHidden/>
          </w:rPr>
          <w:fldChar w:fldCharType="end"/>
        </w:r>
      </w:hyperlink>
    </w:p>
    <w:p w14:paraId="570DBADF" w14:textId="0B3F9DBB" w:rsidR="00F4107D" w:rsidRDefault="00F4107D">
      <w:pPr>
        <w:pStyle w:val="Tabladeilustraciones"/>
        <w:tabs>
          <w:tab w:val="right" w:leader="dot" w:pos="9061"/>
        </w:tabs>
        <w:rPr>
          <w:rFonts w:eastAsiaTheme="minorEastAsia" w:cstheme="minorBidi"/>
          <w:noProof/>
          <w:kern w:val="2"/>
          <w:sz w:val="24"/>
          <w:szCs w:val="24"/>
          <w:lang w:val="es-ES"/>
          <w14:ligatures w14:val="standardContextual"/>
        </w:rPr>
      </w:pPr>
      <w:hyperlink w:anchor="_Toc169374421" w:history="1">
        <w:r w:rsidRPr="00935C67">
          <w:rPr>
            <w:rStyle w:val="Hipervnculo"/>
            <w:noProof/>
          </w:rPr>
          <w:t>Figure 4.5: CygLiDAR  D1.</w:t>
        </w:r>
        <w:r>
          <w:rPr>
            <w:noProof/>
            <w:webHidden/>
          </w:rPr>
          <w:tab/>
        </w:r>
        <w:r>
          <w:rPr>
            <w:noProof/>
            <w:webHidden/>
          </w:rPr>
          <w:fldChar w:fldCharType="begin"/>
        </w:r>
        <w:r>
          <w:rPr>
            <w:noProof/>
            <w:webHidden/>
          </w:rPr>
          <w:instrText xml:space="preserve"> PAGEREF _Toc169374421 \h </w:instrText>
        </w:r>
        <w:r>
          <w:rPr>
            <w:noProof/>
            <w:webHidden/>
          </w:rPr>
        </w:r>
        <w:r>
          <w:rPr>
            <w:noProof/>
            <w:webHidden/>
          </w:rPr>
          <w:fldChar w:fldCharType="separate"/>
        </w:r>
        <w:r>
          <w:rPr>
            <w:noProof/>
            <w:webHidden/>
          </w:rPr>
          <w:t>25</w:t>
        </w:r>
        <w:r>
          <w:rPr>
            <w:noProof/>
            <w:webHidden/>
          </w:rPr>
          <w:fldChar w:fldCharType="end"/>
        </w:r>
      </w:hyperlink>
    </w:p>
    <w:p w14:paraId="44C6E8AF" w14:textId="5DCE3F3F" w:rsidR="00F4107D" w:rsidRDefault="00F4107D">
      <w:pPr>
        <w:pStyle w:val="Tabladeilustraciones"/>
        <w:tabs>
          <w:tab w:val="right" w:leader="dot" w:pos="9061"/>
        </w:tabs>
        <w:rPr>
          <w:rFonts w:eastAsiaTheme="minorEastAsia" w:cstheme="minorBidi"/>
          <w:noProof/>
          <w:kern w:val="2"/>
          <w:sz w:val="24"/>
          <w:szCs w:val="24"/>
          <w:lang w:val="es-ES"/>
          <w14:ligatures w14:val="standardContextual"/>
        </w:rPr>
      </w:pPr>
      <w:hyperlink w:anchor="_Toc169374422" w:history="1">
        <w:r w:rsidRPr="00935C67">
          <w:rPr>
            <w:rStyle w:val="Hipervnculo"/>
            <w:noProof/>
          </w:rPr>
          <w:t>Figure 4.6: Lightware SF45/B.</w:t>
        </w:r>
        <w:r>
          <w:rPr>
            <w:noProof/>
            <w:webHidden/>
          </w:rPr>
          <w:tab/>
        </w:r>
        <w:r>
          <w:rPr>
            <w:noProof/>
            <w:webHidden/>
          </w:rPr>
          <w:fldChar w:fldCharType="begin"/>
        </w:r>
        <w:r>
          <w:rPr>
            <w:noProof/>
            <w:webHidden/>
          </w:rPr>
          <w:instrText xml:space="preserve"> PAGEREF _Toc169374422 \h </w:instrText>
        </w:r>
        <w:r>
          <w:rPr>
            <w:noProof/>
            <w:webHidden/>
          </w:rPr>
        </w:r>
        <w:r>
          <w:rPr>
            <w:noProof/>
            <w:webHidden/>
          </w:rPr>
          <w:fldChar w:fldCharType="separate"/>
        </w:r>
        <w:r>
          <w:rPr>
            <w:noProof/>
            <w:webHidden/>
          </w:rPr>
          <w:t>26</w:t>
        </w:r>
        <w:r>
          <w:rPr>
            <w:noProof/>
            <w:webHidden/>
          </w:rPr>
          <w:fldChar w:fldCharType="end"/>
        </w:r>
      </w:hyperlink>
    </w:p>
    <w:p w14:paraId="1DD95C17" w14:textId="3B950E04" w:rsidR="00F4107D" w:rsidRDefault="00F4107D">
      <w:pPr>
        <w:pStyle w:val="Tabladeilustraciones"/>
        <w:tabs>
          <w:tab w:val="right" w:leader="dot" w:pos="9061"/>
        </w:tabs>
        <w:rPr>
          <w:rFonts w:eastAsiaTheme="minorEastAsia" w:cstheme="minorBidi"/>
          <w:noProof/>
          <w:kern w:val="2"/>
          <w:sz w:val="24"/>
          <w:szCs w:val="24"/>
          <w:lang w:val="es-ES"/>
          <w14:ligatures w14:val="standardContextual"/>
        </w:rPr>
      </w:pPr>
      <w:hyperlink w:anchor="_Toc169374423" w:history="1">
        <w:r w:rsidRPr="00935C67">
          <w:rPr>
            <w:rStyle w:val="Hipervnculo"/>
            <w:noProof/>
          </w:rPr>
          <w:t>Figure 4.7: Arducam DualCamera Kit.</w:t>
        </w:r>
        <w:r>
          <w:rPr>
            <w:noProof/>
            <w:webHidden/>
          </w:rPr>
          <w:tab/>
        </w:r>
        <w:r>
          <w:rPr>
            <w:noProof/>
            <w:webHidden/>
          </w:rPr>
          <w:fldChar w:fldCharType="begin"/>
        </w:r>
        <w:r>
          <w:rPr>
            <w:noProof/>
            <w:webHidden/>
          </w:rPr>
          <w:instrText xml:space="preserve"> PAGEREF _Toc169374423 \h </w:instrText>
        </w:r>
        <w:r>
          <w:rPr>
            <w:noProof/>
            <w:webHidden/>
          </w:rPr>
        </w:r>
        <w:r>
          <w:rPr>
            <w:noProof/>
            <w:webHidden/>
          </w:rPr>
          <w:fldChar w:fldCharType="separate"/>
        </w:r>
        <w:r>
          <w:rPr>
            <w:noProof/>
            <w:webHidden/>
          </w:rPr>
          <w:t>27</w:t>
        </w:r>
        <w:r>
          <w:rPr>
            <w:noProof/>
            <w:webHidden/>
          </w:rPr>
          <w:fldChar w:fldCharType="end"/>
        </w:r>
      </w:hyperlink>
    </w:p>
    <w:p w14:paraId="36AEA204" w14:textId="4453732C" w:rsidR="00F4107D" w:rsidRDefault="00F4107D">
      <w:pPr>
        <w:pStyle w:val="Tabladeilustraciones"/>
        <w:tabs>
          <w:tab w:val="right" w:leader="dot" w:pos="9061"/>
        </w:tabs>
        <w:rPr>
          <w:rFonts w:eastAsiaTheme="minorEastAsia" w:cstheme="minorBidi"/>
          <w:noProof/>
          <w:kern w:val="2"/>
          <w:sz w:val="24"/>
          <w:szCs w:val="24"/>
          <w:lang w:val="es-ES"/>
          <w14:ligatures w14:val="standardContextual"/>
        </w:rPr>
      </w:pPr>
      <w:hyperlink w:anchor="_Toc169374424" w:history="1">
        <w:r w:rsidRPr="00935C67">
          <w:rPr>
            <w:rStyle w:val="Hipervnculo"/>
            <w:noProof/>
          </w:rPr>
          <w:t>Figure 4.8: ADLINK NEON 202A.</w:t>
        </w:r>
        <w:r>
          <w:rPr>
            <w:noProof/>
            <w:webHidden/>
          </w:rPr>
          <w:tab/>
        </w:r>
        <w:r>
          <w:rPr>
            <w:noProof/>
            <w:webHidden/>
          </w:rPr>
          <w:fldChar w:fldCharType="begin"/>
        </w:r>
        <w:r>
          <w:rPr>
            <w:noProof/>
            <w:webHidden/>
          </w:rPr>
          <w:instrText xml:space="preserve"> PAGEREF _Toc169374424 \h </w:instrText>
        </w:r>
        <w:r>
          <w:rPr>
            <w:noProof/>
            <w:webHidden/>
          </w:rPr>
        </w:r>
        <w:r>
          <w:rPr>
            <w:noProof/>
            <w:webHidden/>
          </w:rPr>
          <w:fldChar w:fldCharType="separate"/>
        </w:r>
        <w:r>
          <w:rPr>
            <w:noProof/>
            <w:webHidden/>
          </w:rPr>
          <w:t>27</w:t>
        </w:r>
        <w:r>
          <w:rPr>
            <w:noProof/>
            <w:webHidden/>
          </w:rPr>
          <w:fldChar w:fldCharType="end"/>
        </w:r>
      </w:hyperlink>
    </w:p>
    <w:p w14:paraId="648A4E1D" w14:textId="50EED59B" w:rsidR="00F4107D" w:rsidRDefault="00F4107D">
      <w:pPr>
        <w:pStyle w:val="Tabladeilustraciones"/>
        <w:tabs>
          <w:tab w:val="right" w:leader="dot" w:pos="9061"/>
        </w:tabs>
        <w:rPr>
          <w:rFonts w:eastAsiaTheme="minorEastAsia" w:cstheme="minorBidi"/>
          <w:noProof/>
          <w:kern w:val="2"/>
          <w:sz w:val="24"/>
          <w:szCs w:val="24"/>
          <w:lang w:val="es-ES"/>
          <w14:ligatures w14:val="standardContextual"/>
        </w:rPr>
      </w:pPr>
      <w:hyperlink w:anchor="_Toc169374425" w:history="1">
        <w:r w:rsidRPr="00935C67">
          <w:rPr>
            <w:rStyle w:val="Hipervnculo"/>
            <w:noProof/>
          </w:rPr>
          <w:t>Figure 4.9: Logitech C170 webcam.</w:t>
        </w:r>
        <w:r>
          <w:rPr>
            <w:noProof/>
            <w:webHidden/>
          </w:rPr>
          <w:tab/>
        </w:r>
        <w:r>
          <w:rPr>
            <w:noProof/>
            <w:webHidden/>
          </w:rPr>
          <w:fldChar w:fldCharType="begin"/>
        </w:r>
        <w:r>
          <w:rPr>
            <w:noProof/>
            <w:webHidden/>
          </w:rPr>
          <w:instrText xml:space="preserve"> PAGEREF _Toc169374425 \h </w:instrText>
        </w:r>
        <w:r>
          <w:rPr>
            <w:noProof/>
            <w:webHidden/>
          </w:rPr>
        </w:r>
        <w:r>
          <w:rPr>
            <w:noProof/>
            <w:webHidden/>
          </w:rPr>
          <w:fldChar w:fldCharType="separate"/>
        </w:r>
        <w:r>
          <w:rPr>
            <w:noProof/>
            <w:webHidden/>
          </w:rPr>
          <w:t>28</w:t>
        </w:r>
        <w:r>
          <w:rPr>
            <w:noProof/>
            <w:webHidden/>
          </w:rPr>
          <w:fldChar w:fldCharType="end"/>
        </w:r>
      </w:hyperlink>
    </w:p>
    <w:p w14:paraId="28E3A67F" w14:textId="0D54ED0E" w:rsidR="00F4107D" w:rsidRDefault="00F4107D">
      <w:pPr>
        <w:pStyle w:val="Tabladeilustraciones"/>
        <w:tabs>
          <w:tab w:val="right" w:leader="dot" w:pos="9061"/>
        </w:tabs>
        <w:rPr>
          <w:rFonts w:eastAsiaTheme="minorEastAsia" w:cstheme="minorBidi"/>
          <w:noProof/>
          <w:kern w:val="2"/>
          <w:sz w:val="24"/>
          <w:szCs w:val="24"/>
          <w:lang w:val="es-ES"/>
          <w14:ligatures w14:val="standardContextual"/>
        </w:rPr>
      </w:pPr>
      <w:hyperlink w:anchor="_Toc169374426" w:history="1">
        <w:r w:rsidRPr="00935C67">
          <w:rPr>
            <w:rStyle w:val="Hipervnculo"/>
            <w:noProof/>
          </w:rPr>
          <w:t>Figure 4.10: GPS Determination.</w:t>
        </w:r>
        <w:r>
          <w:rPr>
            <w:noProof/>
            <w:webHidden/>
          </w:rPr>
          <w:tab/>
        </w:r>
        <w:r>
          <w:rPr>
            <w:noProof/>
            <w:webHidden/>
          </w:rPr>
          <w:fldChar w:fldCharType="begin"/>
        </w:r>
        <w:r>
          <w:rPr>
            <w:noProof/>
            <w:webHidden/>
          </w:rPr>
          <w:instrText xml:space="preserve"> PAGEREF _Toc169374426 \h </w:instrText>
        </w:r>
        <w:r>
          <w:rPr>
            <w:noProof/>
            <w:webHidden/>
          </w:rPr>
        </w:r>
        <w:r>
          <w:rPr>
            <w:noProof/>
            <w:webHidden/>
          </w:rPr>
          <w:fldChar w:fldCharType="separate"/>
        </w:r>
        <w:r>
          <w:rPr>
            <w:noProof/>
            <w:webHidden/>
          </w:rPr>
          <w:t>28</w:t>
        </w:r>
        <w:r>
          <w:rPr>
            <w:noProof/>
            <w:webHidden/>
          </w:rPr>
          <w:fldChar w:fldCharType="end"/>
        </w:r>
      </w:hyperlink>
    </w:p>
    <w:p w14:paraId="4077288F" w14:textId="070E2A0D" w:rsidR="00F4107D" w:rsidRDefault="00F4107D">
      <w:pPr>
        <w:pStyle w:val="Tabladeilustraciones"/>
        <w:tabs>
          <w:tab w:val="right" w:leader="dot" w:pos="9061"/>
        </w:tabs>
        <w:rPr>
          <w:rFonts w:eastAsiaTheme="minorEastAsia" w:cstheme="minorBidi"/>
          <w:noProof/>
          <w:kern w:val="2"/>
          <w:sz w:val="24"/>
          <w:szCs w:val="24"/>
          <w:lang w:val="es-ES"/>
          <w14:ligatures w14:val="standardContextual"/>
        </w:rPr>
      </w:pPr>
      <w:hyperlink w:anchor="_Toc169374427" w:history="1">
        <w:r w:rsidRPr="00935C67">
          <w:rPr>
            <w:rStyle w:val="Hipervnculo"/>
            <w:noProof/>
          </w:rPr>
          <w:t>Figure 4.11: parallax GPS Receiver Module.</w:t>
        </w:r>
        <w:r>
          <w:rPr>
            <w:noProof/>
            <w:webHidden/>
          </w:rPr>
          <w:tab/>
        </w:r>
        <w:r>
          <w:rPr>
            <w:noProof/>
            <w:webHidden/>
          </w:rPr>
          <w:fldChar w:fldCharType="begin"/>
        </w:r>
        <w:r>
          <w:rPr>
            <w:noProof/>
            <w:webHidden/>
          </w:rPr>
          <w:instrText xml:space="preserve"> PAGEREF _Toc169374427 \h </w:instrText>
        </w:r>
        <w:r>
          <w:rPr>
            <w:noProof/>
            <w:webHidden/>
          </w:rPr>
        </w:r>
        <w:r>
          <w:rPr>
            <w:noProof/>
            <w:webHidden/>
          </w:rPr>
          <w:fldChar w:fldCharType="separate"/>
        </w:r>
        <w:r>
          <w:rPr>
            <w:noProof/>
            <w:webHidden/>
          </w:rPr>
          <w:t>29</w:t>
        </w:r>
        <w:r>
          <w:rPr>
            <w:noProof/>
            <w:webHidden/>
          </w:rPr>
          <w:fldChar w:fldCharType="end"/>
        </w:r>
      </w:hyperlink>
    </w:p>
    <w:p w14:paraId="365BC84C" w14:textId="222EB26D" w:rsidR="00F4107D" w:rsidRDefault="00F4107D">
      <w:pPr>
        <w:pStyle w:val="Tabladeilustraciones"/>
        <w:tabs>
          <w:tab w:val="right" w:leader="dot" w:pos="9061"/>
        </w:tabs>
        <w:rPr>
          <w:rFonts w:eastAsiaTheme="minorEastAsia" w:cstheme="minorBidi"/>
          <w:noProof/>
          <w:kern w:val="2"/>
          <w:sz w:val="24"/>
          <w:szCs w:val="24"/>
          <w:lang w:val="es-ES"/>
          <w14:ligatures w14:val="standardContextual"/>
        </w:rPr>
      </w:pPr>
      <w:hyperlink w:anchor="_Toc169374428" w:history="1">
        <w:r w:rsidRPr="00935C67">
          <w:rPr>
            <w:rStyle w:val="Hipervnculo"/>
            <w:noProof/>
          </w:rPr>
          <w:t>Figure 4.12: Ebike Conor Wrc Shake Fs Deore.</w:t>
        </w:r>
        <w:r>
          <w:rPr>
            <w:noProof/>
            <w:webHidden/>
          </w:rPr>
          <w:tab/>
        </w:r>
        <w:r>
          <w:rPr>
            <w:noProof/>
            <w:webHidden/>
          </w:rPr>
          <w:fldChar w:fldCharType="begin"/>
        </w:r>
        <w:r>
          <w:rPr>
            <w:noProof/>
            <w:webHidden/>
          </w:rPr>
          <w:instrText xml:space="preserve"> PAGEREF _Toc169374428 \h </w:instrText>
        </w:r>
        <w:r>
          <w:rPr>
            <w:noProof/>
            <w:webHidden/>
          </w:rPr>
        </w:r>
        <w:r>
          <w:rPr>
            <w:noProof/>
            <w:webHidden/>
          </w:rPr>
          <w:fldChar w:fldCharType="separate"/>
        </w:r>
        <w:r>
          <w:rPr>
            <w:noProof/>
            <w:webHidden/>
          </w:rPr>
          <w:t>29</w:t>
        </w:r>
        <w:r>
          <w:rPr>
            <w:noProof/>
            <w:webHidden/>
          </w:rPr>
          <w:fldChar w:fldCharType="end"/>
        </w:r>
      </w:hyperlink>
    </w:p>
    <w:p w14:paraId="7A1FD6FC" w14:textId="48559B24" w:rsidR="00F4107D" w:rsidRDefault="00F4107D">
      <w:pPr>
        <w:pStyle w:val="Tabladeilustraciones"/>
        <w:tabs>
          <w:tab w:val="right" w:leader="dot" w:pos="9061"/>
        </w:tabs>
        <w:rPr>
          <w:rFonts w:eastAsiaTheme="minorEastAsia" w:cstheme="minorBidi"/>
          <w:noProof/>
          <w:kern w:val="2"/>
          <w:sz w:val="24"/>
          <w:szCs w:val="24"/>
          <w:lang w:val="es-ES"/>
          <w14:ligatures w14:val="standardContextual"/>
        </w:rPr>
      </w:pPr>
      <w:hyperlink w:anchor="_Toc169374429" w:history="1">
        <w:r w:rsidRPr="00935C67">
          <w:rPr>
            <w:rStyle w:val="Hipervnculo"/>
            <w:noProof/>
          </w:rPr>
          <w:t>Figure 4.13: Kubernetes Container Deployment Diagram.</w:t>
        </w:r>
        <w:r>
          <w:rPr>
            <w:noProof/>
            <w:webHidden/>
          </w:rPr>
          <w:tab/>
        </w:r>
        <w:r>
          <w:rPr>
            <w:noProof/>
            <w:webHidden/>
          </w:rPr>
          <w:fldChar w:fldCharType="begin"/>
        </w:r>
        <w:r>
          <w:rPr>
            <w:noProof/>
            <w:webHidden/>
          </w:rPr>
          <w:instrText xml:space="preserve"> PAGEREF _Toc169374429 \h </w:instrText>
        </w:r>
        <w:r>
          <w:rPr>
            <w:noProof/>
            <w:webHidden/>
          </w:rPr>
        </w:r>
        <w:r>
          <w:rPr>
            <w:noProof/>
            <w:webHidden/>
          </w:rPr>
          <w:fldChar w:fldCharType="separate"/>
        </w:r>
        <w:r>
          <w:rPr>
            <w:noProof/>
            <w:webHidden/>
          </w:rPr>
          <w:t>30</w:t>
        </w:r>
        <w:r>
          <w:rPr>
            <w:noProof/>
            <w:webHidden/>
          </w:rPr>
          <w:fldChar w:fldCharType="end"/>
        </w:r>
      </w:hyperlink>
    </w:p>
    <w:p w14:paraId="32877769" w14:textId="6E87B70E" w:rsidR="00F4107D" w:rsidRDefault="00F4107D">
      <w:pPr>
        <w:pStyle w:val="Tabladeilustraciones"/>
        <w:tabs>
          <w:tab w:val="right" w:leader="dot" w:pos="9061"/>
        </w:tabs>
        <w:rPr>
          <w:rFonts w:eastAsiaTheme="minorEastAsia" w:cstheme="minorBidi"/>
          <w:noProof/>
          <w:kern w:val="2"/>
          <w:sz w:val="24"/>
          <w:szCs w:val="24"/>
          <w:lang w:val="es-ES"/>
          <w14:ligatures w14:val="standardContextual"/>
        </w:rPr>
      </w:pPr>
      <w:hyperlink w:anchor="_Toc169374430" w:history="1">
        <w:r w:rsidRPr="00935C67">
          <w:rPr>
            <w:rStyle w:val="Hipervnculo"/>
            <w:noProof/>
          </w:rPr>
          <w:t>Figure 4.14: Docker Container Deployment Example Diagram.</w:t>
        </w:r>
        <w:r>
          <w:rPr>
            <w:noProof/>
            <w:webHidden/>
          </w:rPr>
          <w:tab/>
        </w:r>
        <w:r>
          <w:rPr>
            <w:noProof/>
            <w:webHidden/>
          </w:rPr>
          <w:fldChar w:fldCharType="begin"/>
        </w:r>
        <w:r>
          <w:rPr>
            <w:noProof/>
            <w:webHidden/>
          </w:rPr>
          <w:instrText xml:space="preserve"> PAGEREF _Toc169374430 \h </w:instrText>
        </w:r>
        <w:r>
          <w:rPr>
            <w:noProof/>
            <w:webHidden/>
          </w:rPr>
        </w:r>
        <w:r>
          <w:rPr>
            <w:noProof/>
            <w:webHidden/>
          </w:rPr>
          <w:fldChar w:fldCharType="separate"/>
        </w:r>
        <w:r>
          <w:rPr>
            <w:noProof/>
            <w:webHidden/>
          </w:rPr>
          <w:t>31</w:t>
        </w:r>
        <w:r>
          <w:rPr>
            <w:noProof/>
            <w:webHidden/>
          </w:rPr>
          <w:fldChar w:fldCharType="end"/>
        </w:r>
      </w:hyperlink>
    </w:p>
    <w:p w14:paraId="11FCC659" w14:textId="40B09427" w:rsidR="00F4107D" w:rsidRDefault="00F4107D">
      <w:pPr>
        <w:pStyle w:val="Tabladeilustraciones"/>
        <w:tabs>
          <w:tab w:val="right" w:leader="dot" w:pos="9061"/>
        </w:tabs>
        <w:rPr>
          <w:rFonts w:eastAsiaTheme="minorEastAsia" w:cstheme="minorBidi"/>
          <w:noProof/>
          <w:kern w:val="2"/>
          <w:sz w:val="24"/>
          <w:szCs w:val="24"/>
          <w:lang w:val="es-ES"/>
          <w14:ligatures w14:val="standardContextual"/>
        </w:rPr>
      </w:pPr>
      <w:hyperlink w:anchor="_Toc169374431" w:history="1">
        <w:r w:rsidRPr="00935C67">
          <w:rPr>
            <w:rStyle w:val="Hipervnculo"/>
            <w:noProof/>
          </w:rPr>
          <w:t>Figure 4.15: Node-Red Example Illustration.</w:t>
        </w:r>
        <w:r>
          <w:rPr>
            <w:noProof/>
            <w:webHidden/>
          </w:rPr>
          <w:tab/>
        </w:r>
        <w:r>
          <w:rPr>
            <w:noProof/>
            <w:webHidden/>
          </w:rPr>
          <w:fldChar w:fldCharType="begin"/>
        </w:r>
        <w:r>
          <w:rPr>
            <w:noProof/>
            <w:webHidden/>
          </w:rPr>
          <w:instrText xml:space="preserve"> PAGEREF _Toc169374431 \h </w:instrText>
        </w:r>
        <w:r>
          <w:rPr>
            <w:noProof/>
            <w:webHidden/>
          </w:rPr>
        </w:r>
        <w:r>
          <w:rPr>
            <w:noProof/>
            <w:webHidden/>
          </w:rPr>
          <w:fldChar w:fldCharType="separate"/>
        </w:r>
        <w:r>
          <w:rPr>
            <w:noProof/>
            <w:webHidden/>
          </w:rPr>
          <w:t>31</w:t>
        </w:r>
        <w:r>
          <w:rPr>
            <w:noProof/>
            <w:webHidden/>
          </w:rPr>
          <w:fldChar w:fldCharType="end"/>
        </w:r>
      </w:hyperlink>
    </w:p>
    <w:p w14:paraId="2951F796" w14:textId="0CD9D5FC" w:rsidR="00F4107D" w:rsidRDefault="00F4107D">
      <w:pPr>
        <w:pStyle w:val="Tabladeilustraciones"/>
        <w:tabs>
          <w:tab w:val="right" w:leader="dot" w:pos="9061"/>
        </w:tabs>
        <w:rPr>
          <w:rFonts w:eastAsiaTheme="minorEastAsia" w:cstheme="minorBidi"/>
          <w:noProof/>
          <w:kern w:val="2"/>
          <w:sz w:val="24"/>
          <w:szCs w:val="24"/>
          <w:lang w:val="es-ES"/>
          <w14:ligatures w14:val="standardContextual"/>
        </w:rPr>
      </w:pPr>
      <w:hyperlink w:anchor="_Toc169374432" w:history="1">
        <w:r w:rsidRPr="00935C67">
          <w:rPr>
            <w:rStyle w:val="Hipervnculo"/>
            <w:noProof/>
          </w:rPr>
          <w:t>Figure 4.16: InfluxDB Logo.</w:t>
        </w:r>
        <w:r>
          <w:rPr>
            <w:noProof/>
            <w:webHidden/>
          </w:rPr>
          <w:tab/>
        </w:r>
        <w:r>
          <w:rPr>
            <w:noProof/>
            <w:webHidden/>
          </w:rPr>
          <w:fldChar w:fldCharType="begin"/>
        </w:r>
        <w:r>
          <w:rPr>
            <w:noProof/>
            <w:webHidden/>
          </w:rPr>
          <w:instrText xml:space="preserve"> PAGEREF _Toc169374432 \h </w:instrText>
        </w:r>
        <w:r>
          <w:rPr>
            <w:noProof/>
            <w:webHidden/>
          </w:rPr>
        </w:r>
        <w:r>
          <w:rPr>
            <w:noProof/>
            <w:webHidden/>
          </w:rPr>
          <w:fldChar w:fldCharType="separate"/>
        </w:r>
        <w:r>
          <w:rPr>
            <w:noProof/>
            <w:webHidden/>
          </w:rPr>
          <w:t>32</w:t>
        </w:r>
        <w:r>
          <w:rPr>
            <w:noProof/>
            <w:webHidden/>
          </w:rPr>
          <w:fldChar w:fldCharType="end"/>
        </w:r>
      </w:hyperlink>
    </w:p>
    <w:p w14:paraId="4893F242" w14:textId="12C87832" w:rsidR="00F4107D" w:rsidRDefault="00F4107D">
      <w:pPr>
        <w:pStyle w:val="Tabladeilustraciones"/>
        <w:tabs>
          <w:tab w:val="right" w:leader="dot" w:pos="9061"/>
        </w:tabs>
        <w:rPr>
          <w:rFonts w:eastAsiaTheme="minorEastAsia" w:cstheme="minorBidi"/>
          <w:noProof/>
          <w:kern w:val="2"/>
          <w:sz w:val="24"/>
          <w:szCs w:val="24"/>
          <w:lang w:val="es-ES"/>
          <w14:ligatures w14:val="standardContextual"/>
        </w:rPr>
      </w:pPr>
      <w:hyperlink w:anchor="_Toc169374433" w:history="1">
        <w:r w:rsidRPr="00935C67">
          <w:rPr>
            <w:rStyle w:val="Hipervnculo"/>
            <w:noProof/>
          </w:rPr>
          <w:t>Figure 4.17: MQTT Working Diagram.</w:t>
        </w:r>
        <w:r>
          <w:rPr>
            <w:noProof/>
            <w:webHidden/>
          </w:rPr>
          <w:tab/>
        </w:r>
        <w:r>
          <w:rPr>
            <w:noProof/>
            <w:webHidden/>
          </w:rPr>
          <w:fldChar w:fldCharType="begin"/>
        </w:r>
        <w:r>
          <w:rPr>
            <w:noProof/>
            <w:webHidden/>
          </w:rPr>
          <w:instrText xml:space="preserve"> PAGEREF _Toc169374433 \h </w:instrText>
        </w:r>
        <w:r>
          <w:rPr>
            <w:noProof/>
            <w:webHidden/>
          </w:rPr>
        </w:r>
        <w:r>
          <w:rPr>
            <w:noProof/>
            <w:webHidden/>
          </w:rPr>
          <w:fldChar w:fldCharType="separate"/>
        </w:r>
        <w:r>
          <w:rPr>
            <w:noProof/>
            <w:webHidden/>
          </w:rPr>
          <w:t>32</w:t>
        </w:r>
        <w:r>
          <w:rPr>
            <w:noProof/>
            <w:webHidden/>
          </w:rPr>
          <w:fldChar w:fldCharType="end"/>
        </w:r>
      </w:hyperlink>
    </w:p>
    <w:p w14:paraId="6EC1B3BA" w14:textId="7F2700A2" w:rsidR="00F4107D" w:rsidRDefault="00F4107D">
      <w:pPr>
        <w:pStyle w:val="Tabladeilustraciones"/>
        <w:tabs>
          <w:tab w:val="right" w:leader="dot" w:pos="9061"/>
        </w:tabs>
        <w:rPr>
          <w:rFonts w:eastAsiaTheme="minorEastAsia" w:cstheme="minorBidi"/>
          <w:noProof/>
          <w:kern w:val="2"/>
          <w:sz w:val="24"/>
          <w:szCs w:val="24"/>
          <w:lang w:val="es-ES"/>
          <w14:ligatures w14:val="standardContextual"/>
        </w:rPr>
      </w:pPr>
      <w:hyperlink w:anchor="_Toc169374434" w:history="1">
        <w:r w:rsidRPr="00935C67">
          <w:rPr>
            <w:rStyle w:val="Hipervnculo"/>
            <w:noProof/>
          </w:rPr>
          <w:t>Figure 4.18: Kafka Working Diagram.</w:t>
        </w:r>
        <w:r>
          <w:rPr>
            <w:noProof/>
            <w:webHidden/>
          </w:rPr>
          <w:tab/>
        </w:r>
        <w:r>
          <w:rPr>
            <w:noProof/>
            <w:webHidden/>
          </w:rPr>
          <w:fldChar w:fldCharType="begin"/>
        </w:r>
        <w:r>
          <w:rPr>
            <w:noProof/>
            <w:webHidden/>
          </w:rPr>
          <w:instrText xml:space="preserve"> PAGEREF _Toc169374434 \h </w:instrText>
        </w:r>
        <w:r>
          <w:rPr>
            <w:noProof/>
            <w:webHidden/>
          </w:rPr>
        </w:r>
        <w:r>
          <w:rPr>
            <w:noProof/>
            <w:webHidden/>
          </w:rPr>
          <w:fldChar w:fldCharType="separate"/>
        </w:r>
        <w:r>
          <w:rPr>
            <w:noProof/>
            <w:webHidden/>
          </w:rPr>
          <w:t>33</w:t>
        </w:r>
        <w:r>
          <w:rPr>
            <w:noProof/>
            <w:webHidden/>
          </w:rPr>
          <w:fldChar w:fldCharType="end"/>
        </w:r>
      </w:hyperlink>
    </w:p>
    <w:p w14:paraId="1818DA0A" w14:textId="00EC9DD0" w:rsidR="00F4107D" w:rsidRDefault="00F4107D">
      <w:pPr>
        <w:pStyle w:val="Tabladeilustraciones"/>
        <w:tabs>
          <w:tab w:val="right" w:leader="dot" w:pos="9061"/>
        </w:tabs>
        <w:rPr>
          <w:rFonts w:eastAsiaTheme="minorEastAsia" w:cstheme="minorBidi"/>
          <w:noProof/>
          <w:kern w:val="2"/>
          <w:sz w:val="24"/>
          <w:szCs w:val="24"/>
          <w:lang w:val="es-ES"/>
          <w14:ligatures w14:val="standardContextual"/>
        </w:rPr>
      </w:pPr>
      <w:hyperlink w:anchor="_Toc169374435" w:history="1">
        <w:r w:rsidRPr="00935C67">
          <w:rPr>
            <w:rStyle w:val="Hipervnculo"/>
            <w:noProof/>
          </w:rPr>
          <w:t>Figure 4.19: Grafana Example Dashboard.</w:t>
        </w:r>
        <w:r>
          <w:rPr>
            <w:noProof/>
            <w:webHidden/>
          </w:rPr>
          <w:tab/>
        </w:r>
        <w:r>
          <w:rPr>
            <w:noProof/>
            <w:webHidden/>
          </w:rPr>
          <w:fldChar w:fldCharType="begin"/>
        </w:r>
        <w:r>
          <w:rPr>
            <w:noProof/>
            <w:webHidden/>
          </w:rPr>
          <w:instrText xml:space="preserve"> PAGEREF _Toc169374435 \h </w:instrText>
        </w:r>
        <w:r>
          <w:rPr>
            <w:noProof/>
            <w:webHidden/>
          </w:rPr>
        </w:r>
        <w:r>
          <w:rPr>
            <w:noProof/>
            <w:webHidden/>
          </w:rPr>
          <w:fldChar w:fldCharType="separate"/>
        </w:r>
        <w:r>
          <w:rPr>
            <w:noProof/>
            <w:webHidden/>
          </w:rPr>
          <w:t>33</w:t>
        </w:r>
        <w:r>
          <w:rPr>
            <w:noProof/>
            <w:webHidden/>
          </w:rPr>
          <w:fldChar w:fldCharType="end"/>
        </w:r>
      </w:hyperlink>
    </w:p>
    <w:p w14:paraId="0C7161AA" w14:textId="4A5419F2" w:rsidR="00F4107D" w:rsidRDefault="00F4107D">
      <w:pPr>
        <w:pStyle w:val="Tabladeilustraciones"/>
        <w:tabs>
          <w:tab w:val="right" w:leader="dot" w:pos="9061"/>
        </w:tabs>
        <w:rPr>
          <w:rFonts w:eastAsiaTheme="minorEastAsia" w:cstheme="minorBidi"/>
          <w:noProof/>
          <w:kern w:val="2"/>
          <w:sz w:val="24"/>
          <w:szCs w:val="24"/>
          <w:lang w:val="es-ES"/>
          <w14:ligatures w14:val="standardContextual"/>
        </w:rPr>
      </w:pPr>
      <w:hyperlink w:anchor="_Toc169374436" w:history="1">
        <w:r w:rsidRPr="00935C67">
          <w:rPr>
            <w:rStyle w:val="Hipervnculo"/>
            <w:noProof/>
          </w:rPr>
          <w:t>Figure 4.20: TAO Overview. Extracted from [36].</w:t>
        </w:r>
        <w:r>
          <w:rPr>
            <w:noProof/>
            <w:webHidden/>
          </w:rPr>
          <w:tab/>
        </w:r>
        <w:r>
          <w:rPr>
            <w:noProof/>
            <w:webHidden/>
          </w:rPr>
          <w:fldChar w:fldCharType="begin"/>
        </w:r>
        <w:r>
          <w:rPr>
            <w:noProof/>
            <w:webHidden/>
          </w:rPr>
          <w:instrText xml:space="preserve"> PAGEREF _Toc169374436 \h </w:instrText>
        </w:r>
        <w:r>
          <w:rPr>
            <w:noProof/>
            <w:webHidden/>
          </w:rPr>
        </w:r>
        <w:r>
          <w:rPr>
            <w:noProof/>
            <w:webHidden/>
          </w:rPr>
          <w:fldChar w:fldCharType="separate"/>
        </w:r>
        <w:r>
          <w:rPr>
            <w:noProof/>
            <w:webHidden/>
          </w:rPr>
          <w:t>34</w:t>
        </w:r>
        <w:r>
          <w:rPr>
            <w:noProof/>
            <w:webHidden/>
          </w:rPr>
          <w:fldChar w:fldCharType="end"/>
        </w:r>
      </w:hyperlink>
    </w:p>
    <w:p w14:paraId="74BC7ACA" w14:textId="63E7E2A2" w:rsidR="00F4107D" w:rsidRDefault="00F4107D">
      <w:pPr>
        <w:pStyle w:val="Tabladeilustraciones"/>
        <w:tabs>
          <w:tab w:val="right" w:leader="dot" w:pos="9061"/>
        </w:tabs>
        <w:rPr>
          <w:rFonts w:eastAsiaTheme="minorEastAsia" w:cstheme="minorBidi"/>
          <w:noProof/>
          <w:kern w:val="2"/>
          <w:sz w:val="24"/>
          <w:szCs w:val="24"/>
          <w:lang w:val="es-ES"/>
          <w14:ligatures w14:val="standardContextual"/>
        </w:rPr>
      </w:pPr>
      <w:hyperlink w:anchor="_Toc169374437" w:history="1">
        <w:r w:rsidRPr="00935C67">
          <w:rPr>
            <w:rStyle w:val="Hipervnculo"/>
            <w:noProof/>
          </w:rPr>
          <w:t>Figure 4.21: Pruning Efficiency. Extracted from [36].</w:t>
        </w:r>
        <w:r>
          <w:rPr>
            <w:noProof/>
            <w:webHidden/>
          </w:rPr>
          <w:tab/>
        </w:r>
        <w:r>
          <w:rPr>
            <w:noProof/>
            <w:webHidden/>
          </w:rPr>
          <w:fldChar w:fldCharType="begin"/>
        </w:r>
        <w:r>
          <w:rPr>
            <w:noProof/>
            <w:webHidden/>
          </w:rPr>
          <w:instrText xml:space="preserve"> PAGEREF _Toc169374437 \h </w:instrText>
        </w:r>
        <w:r>
          <w:rPr>
            <w:noProof/>
            <w:webHidden/>
          </w:rPr>
        </w:r>
        <w:r>
          <w:rPr>
            <w:noProof/>
            <w:webHidden/>
          </w:rPr>
          <w:fldChar w:fldCharType="separate"/>
        </w:r>
        <w:r>
          <w:rPr>
            <w:noProof/>
            <w:webHidden/>
          </w:rPr>
          <w:t>35</w:t>
        </w:r>
        <w:r>
          <w:rPr>
            <w:noProof/>
            <w:webHidden/>
          </w:rPr>
          <w:fldChar w:fldCharType="end"/>
        </w:r>
      </w:hyperlink>
    </w:p>
    <w:p w14:paraId="7DBF94E2" w14:textId="4657699D" w:rsidR="00F4107D" w:rsidRDefault="00F4107D">
      <w:pPr>
        <w:pStyle w:val="Tabladeilustraciones"/>
        <w:tabs>
          <w:tab w:val="right" w:leader="dot" w:pos="9061"/>
        </w:tabs>
        <w:rPr>
          <w:rFonts w:eastAsiaTheme="minorEastAsia" w:cstheme="minorBidi"/>
          <w:noProof/>
          <w:kern w:val="2"/>
          <w:sz w:val="24"/>
          <w:szCs w:val="24"/>
          <w:lang w:val="es-ES"/>
          <w14:ligatures w14:val="standardContextual"/>
        </w:rPr>
      </w:pPr>
      <w:hyperlink w:anchor="_Toc169374438" w:history="1">
        <w:r w:rsidRPr="00935C67">
          <w:rPr>
            <w:rStyle w:val="Hipervnculo"/>
            <w:noProof/>
          </w:rPr>
          <w:t>Figure 4.22: DashCamNet Pruned Model Example of Use. Extracted from [36] [43].</w:t>
        </w:r>
        <w:r>
          <w:rPr>
            <w:noProof/>
            <w:webHidden/>
          </w:rPr>
          <w:tab/>
        </w:r>
        <w:r>
          <w:rPr>
            <w:noProof/>
            <w:webHidden/>
          </w:rPr>
          <w:fldChar w:fldCharType="begin"/>
        </w:r>
        <w:r>
          <w:rPr>
            <w:noProof/>
            <w:webHidden/>
          </w:rPr>
          <w:instrText xml:space="preserve"> PAGEREF _Toc169374438 \h </w:instrText>
        </w:r>
        <w:r>
          <w:rPr>
            <w:noProof/>
            <w:webHidden/>
          </w:rPr>
        </w:r>
        <w:r>
          <w:rPr>
            <w:noProof/>
            <w:webHidden/>
          </w:rPr>
          <w:fldChar w:fldCharType="separate"/>
        </w:r>
        <w:r>
          <w:rPr>
            <w:noProof/>
            <w:webHidden/>
          </w:rPr>
          <w:t>36</w:t>
        </w:r>
        <w:r>
          <w:rPr>
            <w:noProof/>
            <w:webHidden/>
          </w:rPr>
          <w:fldChar w:fldCharType="end"/>
        </w:r>
      </w:hyperlink>
    </w:p>
    <w:p w14:paraId="39BFABE5" w14:textId="04847287" w:rsidR="00F4107D" w:rsidRDefault="00F4107D">
      <w:pPr>
        <w:pStyle w:val="Tabladeilustraciones"/>
        <w:tabs>
          <w:tab w:val="right" w:leader="dot" w:pos="9061"/>
        </w:tabs>
        <w:rPr>
          <w:rFonts w:eastAsiaTheme="minorEastAsia" w:cstheme="minorBidi"/>
          <w:noProof/>
          <w:kern w:val="2"/>
          <w:sz w:val="24"/>
          <w:szCs w:val="24"/>
          <w:lang w:val="es-ES"/>
          <w14:ligatures w14:val="standardContextual"/>
        </w:rPr>
      </w:pPr>
      <w:hyperlink w:anchor="_Toc169374439" w:history="1">
        <w:r w:rsidRPr="00935C67">
          <w:rPr>
            <w:rStyle w:val="Hipervnculo"/>
            <w:noProof/>
          </w:rPr>
          <w:t>Figure 5.1: Raspberry Pi Pico</w:t>
        </w:r>
        <w:r>
          <w:rPr>
            <w:noProof/>
            <w:webHidden/>
          </w:rPr>
          <w:tab/>
        </w:r>
        <w:r>
          <w:rPr>
            <w:noProof/>
            <w:webHidden/>
          </w:rPr>
          <w:fldChar w:fldCharType="begin"/>
        </w:r>
        <w:r>
          <w:rPr>
            <w:noProof/>
            <w:webHidden/>
          </w:rPr>
          <w:instrText xml:space="preserve"> PAGEREF _Toc169374439 \h </w:instrText>
        </w:r>
        <w:r>
          <w:rPr>
            <w:noProof/>
            <w:webHidden/>
          </w:rPr>
        </w:r>
        <w:r>
          <w:rPr>
            <w:noProof/>
            <w:webHidden/>
          </w:rPr>
          <w:fldChar w:fldCharType="separate"/>
        </w:r>
        <w:r>
          <w:rPr>
            <w:noProof/>
            <w:webHidden/>
          </w:rPr>
          <w:t>37</w:t>
        </w:r>
        <w:r>
          <w:rPr>
            <w:noProof/>
            <w:webHidden/>
          </w:rPr>
          <w:fldChar w:fldCharType="end"/>
        </w:r>
      </w:hyperlink>
    </w:p>
    <w:p w14:paraId="09324B88" w14:textId="10A8270D" w:rsidR="00F4107D" w:rsidRDefault="00F4107D">
      <w:pPr>
        <w:pStyle w:val="Tabladeilustraciones"/>
        <w:tabs>
          <w:tab w:val="right" w:leader="dot" w:pos="9061"/>
        </w:tabs>
        <w:rPr>
          <w:rFonts w:eastAsiaTheme="minorEastAsia" w:cstheme="minorBidi"/>
          <w:noProof/>
          <w:kern w:val="2"/>
          <w:sz w:val="24"/>
          <w:szCs w:val="24"/>
          <w:lang w:val="es-ES"/>
          <w14:ligatures w14:val="standardContextual"/>
        </w:rPr>
      </w:pPr>
      <w:hyperlink w:anchor="_Toc169374440" w:history="1">
        <w:r w:rsidRPr="00935C67">
          <w:rPr>
            <w:rStyle w:val="Hipervnculo"/>
            <w:noProof/>
          </w:rPr>
          <w:t>Figure 5.2: Jetson Nano Connections Diagram</w:t>
        </w:r>
        <w:r>
          <w:rPr>
            <w:noProof/>
            <w:webHidden/>
          </w:rPr>
          <w:tab/>
        </w:r>
        <w:r>
          <w:rPr>
            <w:noProof/>
            <w:webHidden/>
          </w:rPr>
          <w:fldChar w:fldCharType="begin"/>
        </w:r>
        <w:r>
          <w:rPr>
            <w:noProof/>
            <w:webHidden/>
          </w:rPr>
          <w:instrText xml:space="preserve"> PAGEREF _Toc169374440 \h </w:instrText>
        </w:r>
        <w:r>
          <w:rPr>
            <w:noProof/>
            <w:webHidden/>
          </w:rPr>
        </w:r>
        <w:r>
          <w:rPr>
            <w:noProof/>
            <w:webHidden/>
          </w:rPr>
          <w:fldChar w:fldCharType="separate"/>
        </w:r>
        <w:r>
          <w:rPr>
            <w:noProof/>
            <w:webHidden/>
          </w:rPr>
          <w:t>38</w:t>
        </w:r>
        <w:r>
          <w:rPr>
            <w:noProof/>
            <w:webHidden/>
          </w:rPr>
          <w:fldChar w:fldCharType="end"/>
        </w:r>
      </w:hyperlink>
    </w:p>
    <w:p w14:paraId="698863FD" w14:textId="3502AB9F" w:rsidR="00F4107D" w:rsidRDefault="00F4107D">
      <w:pPr>
        <w:pStyle w:val="Tabladeilustraciones"/>
        <w:tabs>
          <w:tab w:val="right" w:leader="dot" w:pos="9061"/>
        </w:tabs>
        <w:rPr>
          <w:rFonts w:eastAsiaTheme="minorEastAsia" w:cstheme="minorBidi"/>
          <w:noProof/>
          <w:kern w:val="2"/>
          <w:sz w:val="24"/>
          <w:szCs w:val="24"/>
          <w:lang w:val="es-ES"/>
          <w14:ligatures w14:val="standardContextual"/>
        </w:rPr>
      </w:pPr>
      <w:hyperlink w:anchor="_Toc169374441" w:history="1">
        <w:r w:rsidRPr="00935C67">
          <w:rPr>
            <w:rStyle w:val="Hipervnculo"/>
            <w:noProof/>
          </w:rPr>
          <w:t>Figure 5.3: Raspberry Pi 4 Intelligent Services Provisioning Diagram.</w:t>
        </w:r>
        <w:r>
          <w:rPr>
            <w:noProof/>
            <w:webHidden/>
          </w:rPr>
          <w:tab/>
        </w:r>
        <w:r>
          <w:rPr>
            <w:noProof/>
            <w:webHidden/>
          </w:rPr>
          <w:fldChar w:fldCharType="begin"/>
        </w:r>
        <w:r>
          <w:rPr>
            <w:noProof/>
            <w:webHidden/>
          </w:rPr>
          <w:instrText xml:space="preserve"> PAGEREF _Toc169374441 \h </w:instrText>
        </w:r>
        <w:r>
          <w:rPr>
            <w:noProof/>
            <w:webHidden/>
          </w:rPr>
        </w:r>
        <w:r>
          <w:rPr>
            <w:noProof/>
            <w:webHidden/>
          </w:rPr>
          <w:fldChar w:fldCharType="separate"/>
        </w:r>
        <w:r>
          <w:rPr>
            <w:noProof/>
            <w:webHidden/>
          </w:rPr>
          <w:t>40</w:t>
        </w:r>
        <w:r>
          <w:rPr>
            <w:noProof/>
            <w:webHidden/>
          </w:rPr>
          <w:fldChar w:fldCharType="end"/>
        </w:r>
      </w:hyperlink>
    </w:p>
    <w:p w14:paraId="3070DAF8" w14:textId="4C1EAC06" w:rsidR="00F4107D" w:rsidRDefault="00F4107D">
      <w:pPr>
        <w:pStyle w:val="Tabladeilustraciones"/>
        <w:tabs>
          <w:tab w:val="right" w:leader="dot" w:pos="9061"/>
        </w:tabs>
        <w:rPr>
          <w:rFonts w:eastAsiaTheme="minorEastAsia" w:cstheme="minorBidi"/>
          <w:noProof/>
          <w:kern w:val="2"/>
          <w:sz w:val="24"/>
          <w:szCs w:val="24"/>
          <w:lang w:val="es-ES"/>
          <w14:ligatures w14:val="standardContextual"/>
        </w:rPr>
      </w:pPr>
      <w:hyperlink w:anchor="_Toc169374442" w:history="1">
        <w:r w:rsidRPr="00935C67">
          <w:rPr>
            <w:rStyle w:val="Hipervnculo"/>
            <w:noProof/>
          </w:rPr>
          <w:t>Figure 5.4: Webcam Data Flow Diagram.</w:t>
        </w:r>
        <w:r>
          <w:rPr>
            <w:noProof/>
            <w:webHidden/>
          </w:rPr>
          <w:tab/>
        </w:r>
        <w:r>
          <w:rPr>
            <w:noProof/>
            <w:webHidden/>
          </w:rPr>
          <w:fldChar w:fldCharType="begin"/>
        </w:r>
        <w:r>
          <w:rPr>
            <w:noProof/>
            <w:webHidden/>
          </w:rPr>
          <w:instrText xml:space="preserve"> PAGEREF _Toc169374442 \h </w:instrText>
        </w:r>
        <w:r>
          <w:rPr>
            <w:noProof/>
            <w:webHidden/>
          </w:rPr>
        </w:r>
        <w:r>
          <w:rPr>
            <w:noProof/>
            <w:webHidden/>
          </w:rPr>
          <w:fldChar w:fldCharType="separate"/>
        </w:r>
        <w:r>
          <w:rPr>
            <w:noProof/>
            <w:webHidden/>
          </w:rPr>
          <w:t>41</w:t>
        </w:r>
        <w:r>
          <w:rPr>
            <w:noProof/>
            <w:webHidden/>
          </w:rPr>
          <w:fldChar w:fldCharType="end"/>
        </w:r>
      </w:hyperlink>
    </w:p>
    <w:p w14:paraId="748D31CF" w14:textId="22AC4A02" w:rsidR="00F4107D" w:rsidRDefault="00F4107D">
      <w:pPr>
        <w:pStyle w:val="Tabladeilustraciones"/>
        <w:tabs>
          <w:tab w:val="right" w:leader="dot" w:pos="9061"/>
        </w:tabs>
        <w:rPr>
          <w:rFonts w:eastAsiaTheme="minorEastAsia" w:cstheme="minorBidi"/>
          <w:noProof/>
          <w:kern w:val="2"/>
          <w:sz w:val="24"/>
          <w:szCs w:val="24"/>
          <w:lang w:val="es-ES"/>
          <w14:ligatures w14:val="standardContextual"/>
        </w:rPr>
      </w:pPr>
      <w:hyperlink w:anchor="_Toc169374443" w:history="1">
        <w:r w:rsidRPr="00935C67">
          <w:rPr>
            <w:rStyle w:val="Hipervnculo"/>
            <w:noProof/>
          </w:rPr>
          <w:t>Figure 5.5: GPS Data Flow Diagram.</w:t>
        </w:r>
        <w:r>
          <w:rPr>
            <w:noProof/>
            <w:webHidden/>
          </w:rPr>
          <w:tab/>
        </w:r>
        <w:r>
          <w:rPr>
            <w:noProof/>
            <w:webHidden/>
          </w:rPr>
          <w:fldChar w:fldCharType="begin"/>
        </w:r>
        <w:r>
          <w:rPr>
            <w:noProof/>
            <w:webHidden/>
          </w:rPr>
          <w:instrText xml:space="preserve"> PAGEREF _Toc169374443 \h </w:instrText>
        </w:r>
        <w:r>
          <w:rPr>
            <w:noProof/>
            <w:webHidden/>
          </w:rPr>
        </w:r>
        <w:r>
          <w:rPr>
            <w:noProof/>
            <w:webHidden/>
          </w:rPr>
          <w:fldChar w:fldCharType="separate"/>
        </w:r>
        <w:r>
          <w:rPr>
            <w:noProof/>
            <w:webHidden/>
          </w:rPr>
          <w:t>41</w:t>
        </w:r>
        <w:r>
          <w:rPr>
            <w:noProof/>
            <w:webHidden/>
          </w:rPr>
          <w:fldChar w:fldCharType="end"/>
        </w:r>
      </w:hyperlink>
    </w:p>
    <w:p w14:paraId="67BCCA9B" w14:textId="7E6B0BAC" w:rsidR="00F4107D" w:rsidRDefault="00F4107D">
      <w:pPr>
        <w:pStyle w:val="Tabladeilustraciones"/>
        <w:tabs>
          <w:tab w:val="right" w:leader="dot" w:pos="9061"/>
        </w:tabs>
        <w:rPr>
          <w:rFonts w:eastAsiaTheme="minorEastAsia" w:cstheme="minorBidi"/>
          <w:noProof/>
          <w:kern w:val="2"/>
          <w:sz w:val="24"/>
          <w:szCs w:val="24"/>
          <w:lang w:val="es-ES"/>
          <w14:ligatures w14:val="standardContextual"/>
        </w:rPr>
      </w:pPr>
      <w:hyperlink w:anchor="_Toc169374444" w:history="1">
        <w:r w:rsidRPr="00935C67">
          <w:rPr>
            <w:rStyle w:val="Hipervnculo"/>
            <w:noProof/>
          </w:rPr>
          <w:t>Figure 5.6: Several Device's Data Flow Diagram</w:t>
        </w:r>
        <w:r>
          <w:rPr>
            <w:noProof/>
            <w:webHidden/>
          </w:rPr>
          <w:tab/>
        </w:r>
        <w:r>
          <w:rPr>
            <w:noProof/>
            <w:webHidden/>
          </w:rPr>
          <w:fldChar w:fldCharType="begin"/>
        </w:r>
        <w:r>
          <w:rPr>
            <w:noProof/>
            <w:webHidden/>
          </w:rPr>
          <w:instrText xml:space="preserve"> PAGEREF _Toc169374444 \h </w:instrText>
        </w:r>
        <w:r>
          <w:rPr>
            <w:noProof/>
            <w:webHidden/>
          </w:rPr>
        </w:r>
        <w:r>
          <w:rPr>
            <w:noProof/>
            <w:webHidden/>
          </w:rPr>
          <w:fldChar w:fldCharType="separate"/>
        </w:r>
        <w:r>
          <w:rPr>
            <w:noProof/>
            <w:webHidden/>
          </w:rPr>
          <w:t>42</w:t>
        </w:r>
        <w:r>
          <w:rPr>
            <w:noProof/>
            <w:webHidden/>
          </w:rPr>
          <w:fldChar w:fldCharType="end"/>
        </w:r>
      </w:hyperlink>
    </w:p>
    <w:p w14:paraId="50B5989D" w14:textId="271098B1" w:rsidR="00F4107D" w:rsidRDefault="00F4107D">
      <w:pPr>
        <w:pStyle w:val="Tabladeilustraciones"/>
        <w:tabs>
          <w:tab w:val="right" w:leader="dot" w:pos="9061"/>
        </w:tabs>
        <w:rPr>
          <w:rFonts w:eastAsiaTheme="minorEastAsia" w:cstheme="minorBidi"/>
          <w:noProof/>
          <w:kern w:val="2"/>
          <w:sz w:val="24"/>
          <w:szCs w:val="24"/>
          <w:lang w:val="es-ES"/>
          <w14:ligatures w14:val="standardContextual"/>
        </w:rPr>
      </w:pPr>
      <w:hyperlink w:anchor="_Toc169374445" w:history="1">
        <w:r w:rsidRPr="00935C67">
          <w:rPr>
            <w:rStyle w:val="Hipervnculo"/>
            <w:noProof/>
          </w:rPr>
          <w:t>Figure 5.7: Embedded Device's Data Flow Diagram.</w:t>
        </w:r>
        <w:r>
          <w:rPr>
            <w:noProof/>
            <w:webHidden/>
          </w:rPr>
          <w:tab/>
        </w:r>
        <w:r>
          <w:rPr>
            <w:noProof/>
            <w:webHidden/>
          </w:rPr>
          <w:fldChar w:fldCharType="begin"/>
        </w:r>
        <w:r>
          <w:rPr>
            <w:noProof/>
            <w:webHidden/>
          </w:rPr>
          <w:instrText xml:space="preserve"> PAGEREF _Toc169374445 \h </w:instrText>
        </w:r>
        <w:r>
          <w:rPr>
            <w:noProof/>
            <w:webHidden/>
          </w:rPr>
        </w:r>
        <w:r>
          <w:rPr>
            <w:noProof/>
            <w:webHidden/>
          </w:rPr>
          <w:fldChar w:fldCharType="separate"/>
        </w:r>
        <w:r>
          <w:rPr>
            <w:noProof/>
            <w:webHidden/>
          </w:rPr>
          <w:t>43</w:t>
        </w:r>
        <w:r>
          <w:rPr>
            <w:noProof/>
            <w:webHidden/>
          </w:rPr>
          <w:fldChar w:fldCharType="end"/>
        </w:r>
      </w:hyperlink>
    </w:p>
    <w:p w14:paraId="61ACA5FC" w14:textId="79C60F5D" w:rsidR="00F4107D" w:rsidRDefault="00F4107D">
      <w:pPr>
        <w:pStyle w:val="Tabladeilustraciones"/>
        <w:tabs>
          <w:tab w:val="right" w:leader="dot" w:pos="9061"/>
        </w:tabs>
        <w:rPr>
          <w:rFonts w:eastAsiaTheme="minorEastAsia" w:cstheme="minorBidi"/>
          <w:noProof/>
          <w:kern w:val="2"/>
          <w:sz w:val="24"/>
          <w:szCs w:val="24"/>
          <w:lang w:val="es-ES"/>
          <w14:ligatures w14:val="standardContextual"/>
        </w:rPr>
      </w:pPr>
      <w:hyperlink w:anchor="_Toc169374446" w:history="1">
        <w:r w:rsidRPr="00935C67">
          <w:rPr>
            <w:rStyle w:val="Hipervnculo"/>
            <w:noProof/>
          </w:rPr>
          <w:t>Figure 6.1: NMEA0183 Format Structure.</w:t>
        </w:r>
        <w:r>
          <w:rPr>
            <w:noProof/>
            <w:webHidden/>
          </w:rPr>
          <w:tab/>
        </w:r>
        <w:r>
          <w:rPr>
            <w:noProof/>
            <w:webHidden/>
          </w:rPr>
          <w:fldChar w:fldCharType="begin"/>
        </w:r>
        <w:r>
          <w:rPr>
            <w:noProof/>
            <w:webHidden/>
          </w:rPr>
          <w:instrText xml:space="preserve"> PAGEREF _Toc169374446 \h </w:instrText>
        </w:r>
        <w:r>
          <w:rPr>
            <w:noProof/>
            <w:webHidden/>
          </w:rPr>
        </w:r>
        <w:r>
          <w:rPr>
            <w:noProof/>
            <w:webHidden/>
          </w:rPr>
          <w:fldChar w:fldCharType="separate"/>
        </w:r>
        <w:r>
          <w:rPr>
            <w:noProof/>
            <w:webHidden/>
          </w:rPr>
          <w:t>44</w:t>
        </w:r>
        <w:r>
          <w:rPr>
            <w:noProof/>
            <w:webHidden/>
          </w:rPr>
          <w:fldChar w:fldCharType="end"/>
        </w:r>
      </w:hyperlink>
    </w:p>
    <w:p w14:paraId="3768A46A" w14:textId="5A1DC483" w:rsidR="00F4107D" w:rsidRDefault="00F4107D">
      <w:pPr>
        <w:pStyle w:val="Tabladeilustraciones"/>
        <w:tabs>
          <w:tab w:val="right" w:leader="dot" w:pos="9061"/>
        </w:tabs>
        <w:rPr>
          <w:rFonts w:eastAsiaTheme="minorEastAsia" w:cstheme="minorBidi"/>
          <w:noProof/>
          <w:kern w:val="2"/>
          <w:sz w:val="24"/>
          <w:szCs w:val="24"/>
          <w:lang w:val="es-ES"/>
          <w14:ligatures w14:val="standardContextual"/>
        </w:rPr>
      </w:pPr>
      <w:hyperlink w:anchor="_Toc169374447" w:history="1">
        <w:r w:rsidRPr="00935C67">
          <w:rPr>
            <w:rStyle w:val="Hipervnculo"/>
            <w:noProof/>
          </w:rPr>
          <w:t>Figure 6.2: I2C Communication Protocol.</w:t>
        </w:r>
        <w:r>
          <w:rPr>
            <w:noProof/>
            <w:webHidden/>
          </w:rPr>
          <w:tab/>
        </w:r>
        <w:r>
          <w:rPr>
            <w:noProof/>
            <w:webHidden/>
          </w:rPr>
          <w:fldChar w:fldCharType="begin"/>
        </w:r>
        <w:r>
          <w:rPr>
            <w:noProof/>
            <w:webHidden/>
          </w:rPr>
          <w:instrText xml:space="preserve"> PAGEREF _Toc169374447 \h </w:instrText>
        </w:r>
        <w:r>
          <w:rPr>
            <w:noProof/>
            <w:webHidden/>
          </w:rPr>
        </w:r>
        <w:r>
          <w:rPr>
            <w:noProof/>
            <w:webHidden/>
          </w:rPr>
          <w:fldChar w:fldCharType="separate"/>
        </w:r>
        <w:r>
          <w:rPr>
            <w:noProof/>
            <w:webHidden/>
          </w:rPr>
          <w:t>56</w:t>
        </w:r>
        <w:r>
          <w:rPr>
            <w:noProof/>
            <w:webHidden/>
          </w:rPr>
          <w:fldChar w:fldCharType="end"/>
        </w:r>
      </w:hyperlink>
    </w:p>
    <w:p w14:paraId="4478579D" w14:textId="40D66D9E" w:rsidR="00F4107D" w:rsidRDefault="00F4107D">
      <w:pPr>
        <w:pStyle w:val="Tabladeilustraciones"/>
        <w:tabs>
          <w:tab w:val="right" w:leader="dot" w:pos="9061"/>
        </w:tabs>
        <w:rPr>
          <w:rFonts w:eastAsiaTheme="minorEastAsia" w:cstheme="minorBidi"/>
          <w:noProof/>
          <w:kern w:val="2"/>
          <w:sz w:val="24"/>
          <w:szCs w:val="24"/>
          <w:lang w:val="es-ES"/>
          <w14:ligatures w14:val="standardContextual"/>
        </w:rPr>
      </w:pPr>
      <w:hyperlink w:anchor="_Toc169374448" w:history="1">
        <w:r w:rsidRPr="00935C67">
          <w:rPr>
            <w:rStyle w:val="Hipervnculo"/>
            <w:noProof/>
          </w:rPr>
          <w:t>Figure 6.3: i2c Custom Communication.</w:t>
        </w:r>
        <w:r>
          <w:rPr>
            <w:noProof/>
            <w:webHidden/>
          </w:rPr>
          <w:tab/>
        </w:r>
        <w:r>
          <w:rPr>
            <w:noProof/>
            <w:webHidden/>
          </w:rPr>
          <w:fldChar w:fldCharType="begin"/>
        </w:r>
        <w:r>
          <w:rPr>
            <w:noProof/>
            <w:webHidden/>
          </w:rPr>
          <w:instrText xml:space="preserve"> PAGEREF _Toc169374448 \h </w:instrText>
        </w:r>
        <w:r>
          <w:rPr>
            <w:noProof/>
            <w:webHidden/>
          </w:rPr>
        </w:r>
        <w:r>
          <w:rPr>
            <w:noProof/>
            <w:webHidden/>
          </w:rPr>
          <w:fldChar w:fldCharType="separate"/>
        </w:r>
        <w:r>
          <w:rPr>
            <w:noProof/>
            <w:webHidden/>
          </w:rPr>
          <w:t>57</w:t>
        </w:r>
        <w:r>
          <w:rPr>
            <w:noProof/>
            <w:webHidden/>
          </w:rPr>
          <w:fldChar w:fldCharType="end"/>
        </w:r>
      </w:hyperlink>
    </w:p>
    <w:p w14:paraId="57C60B75" w14:textId="41956BAC" w:rsidR="00F4107D" w:rsidRDefault="00F4107D">
      <w:pPr>
        <w:pStyle w:val="Tabladeilustraciones"/>
        <w:tabs>
          <w:tab w:val="right" w:leader="dot" w:pos="9061"/>
        </w:tabs>
        <w:rPr>
          <w:rFonts w:eastAsiaTheme="minorEastAsia" w:cstheme="minorBidi"/>
          <w:noProof/>
          <w:kern w:val="2"/>
          <w:sz w:val="24"/>
          <w:szCs w:val="24"/>
          <w:lang w:val="es-ES"/>
          <w14:ligatures w14:val="standardContextual"/>
        </w:rPr>
      </w:pPr>
      <w:hyperlink w:anchor="_Toc169374449" w:history="1">
        <w:r w:rsidRPr="00935C67">
          <w:rPr>
            <w:rStyle w:val="Hipervnculo"/>
            <w:noProof/>
          </w:rPr>
          <w:t>Figure 6.4: Custom Communication Example.</w:t>
        </w:r>
        <w:r>
          <w:rPr>
            <w:noProof/>
            <w:webHidden/>
          </w:rPr>
          <w:tab/>
        </w:r>
        <w:r>
          <w:rPr>
            <w:noProof/>
            <w:webHidden/>
          </w:rPr>
          <w:fldChar w:fldCharType="begin"/>
        </w:r>
        <w:r>
          <w:rPr>
            <w:noProof/>
            <w:webHidden/>
          </w:rPr>
          <w:instrText xml:space="preserve"> PAGEREF _Toc169374449 \h </w:instrText>
        </w:r>
        <w:r>
          <w:rPr>
            <w:noProof/>
            <w:webHidden/>
          </w:rPr>
        </w:r>
        <w:r>
          <w:rPr>
            <w:noProof/>
            <w:webHidden/>
          </w:rPr>
          <w:fldChar w:fldCharType="separate"/>
        </w:r>
        <w:r>
          <w:rPr>
            <w:noProof/>
            <w:webHidden/>
          </w:rPr>
          <w:t>57</w:t>
        </w:r>
        <w:r>
          <w:rPr>
            <w:noProof/>
            <w:webHidden/>
          </w:rPr>
          <w:fldChar w:fldCharType="end"/>
        </w:r>
      </w:hyperlink>
    </w:p>
    <w:p w14:paraId="63B27725" w14:textId="740C2DD8" w:rsidR="00F4107D" w:rsidRDefault="00F4107D">
      <w:pPr>
        <w:pStyle w:val="Tabladeilustraciones"/>
        <w:tabs>
          <w:tab w:val="right" w:leader="dot" w:pos="9061"/>
        </w:tabs>
        <w:rPr>
          <w:rFonts w:eastAsiaTheme="minorEastAsia" w:cstheme="minorBidi"/>
          <w:noProof/>
          <w:kern w:val="2"/>
          <w:sz w:val="24"/>
          <w:szCs w:val="24"/>
          <w:lang w:val="es-ES"/>
          <w14:ligatures w14:val="standardContextual"/>
        </w:rPr>
      </w:pPr>
      <w:hyperlink w:anchor="_Toc169374450" w:history="1">
        <w:r w:rsidRPr="00935C67">
          <w:rPr>
            <w:rStyle w:val="Hipervnculo"/>
            <w:noProof/>
          </w:rPr>
          <w:t>Figure 6.5: PCB Power Supply Schematic</w:t>
        </w:r>
        <w:r>
          <w:rPr>
            <w:noProof/>
            <w:webHidden/>
          </w:rPr>
          <w:tab/>
        </w:r>
        <w:r>
          <w:rPr>
            <w:noProof/>
            <w:webHidden/>
          </w:rPr>
          <w:fldChar w:fldCharType="begin"/>
        </w:r>
        <w:r>
          <w:rPr>
            <w:noProof/>
            <w:webHidden/>
          </w:rPr>
          <w:instrText xml:space="preserve"> PAGEREF _Toc169374450 \h </w:instrText>
        </w:r>
        <w:r>
          <w:rPr>
            <w:noProof/>
            <w:webHidden/>
          </w:rPr>
        </w:r>
        <w:r>
          <w:rPr>
            <w:noProof/>
            <w:webHidden/>
          </w:rPr>
          <w:fldChar w:fldCharType="separate"/>
        </w:r>
        <w:r>
          <w:rPr>
            <w:noProof/>
            <w:webHidden/>
          </w:rPr>
          <w:t>60</w:t>
        </w:r>
        <w:r>
          <w:rPr>
            <w:noProof/>
            <w:webHidden/>
          </w:rPr>
          <w:fldChar w:fldCharType="end"/>
        </w:r>
      </w:hyperlink>
    </w:p>
    <w:p w14:paraId="5091B902" w14:textId="10871AED" w:rsidR="00F4107D" w:rsidRDefault="00F4107D">
      <w:pPr>
        <w:pStyle w:val="Tabladeilustraciones"/>
        <w:tabs>
          <w:tab w:val="right" w:leader="dot" w:pos="9061"/>
        </w:tabs>
        <w:rPr>
          <w:rFonts w:eastAsiaTheme="minorEastAsia" w:cstheme="minorBidi"/>
          <w:noProof/>
          <w:kern w:val="2"/>
          <w:sz w:val="24"/>
          <w:szCs w:val="24"/>
          <w:lang w:val="es-ES"/>
          <w14:ligatures w14:val="standardContextual"/>
        </w:rPr>
      </w:pPr>
      <w:hyperlink w:anchor="_Toc169374451" w:history="1">
        <w:r w:rsidRPr="00935C67">
          <w:rPr>
            <w:rStyle w:val="Hipervnculo"/>
            <w:noProof/>
          </w:rPr>
          <w:t>Figure 6.6: ULN2003 Darlington Transistor Array</w:t>
        </w:r>
        <w:r>
          <w:rPr>
            <w:noProof/>
            <w:webHidden/>
          </w:rPr>
          <w:tab/>
        </w:r>
        <w:r>
          <w:rPr>
            <w:noProof/>
            <w:webHidden/>
          </w:rPr>
          <w:fldChar w:fldCharType="begin"/>
        </w:r>
        <w:r>
          <w:rPr>
            <w:noProof/>
            <w:webHidden/>
          </w:rPr>
          <w:instrText xml:space="preserve"> PAGEREF _Toc169374451 \h </w:instrText>
        </w:r>
        <w:r>
          <w:rPr>
            <w:noProof/>
            <w:webHidden/>
          </w:rPr>
        </w:r>
        <w:r>
          <w:rPr>
            <w:noProof/>
            <w:webHidden/>
          </w:rPr>
          <w:fldChar w:fldCharType="separate"/>
        </w:r>
        <w:r>
          <w:rPr>
            <w:noProof/>
            <w:webHidden/>
          </w:rPr>
          <w:t>61</w:t>
        </w:r>
        <w:r>
          <w:rPr>
            <w:noProof/>
            <w:webHidden/>
          </w:rPr>
          <w:fldChar w:fldCharType="end"/>
        </w:r>
      </w:hyperlink>
    </w:p>
    <w:p w14:paraId="01735128" w14:textId="03500757" w:rsidR="00F4107D" w:rsidRDefault="00F4107D">
      <w:pPr>
        <w:pStyle w:val="Tabladeilustraciones"/>
        <w:tabs>
          <w:tab w:val="right" w:leader="dot" w:pos="9061"/>
        </w:tabs>
        <w:rPr>
          <w:rFonts w:eastAsiaTheme="minorEastAsia" w:cstheme="minorBidi"/>
          <w:noProof/>
          <w:kern w:val="2"/>
          <w:sz w:val="24"/>
          <w:szCs w:val="24"/>
          <w:lang w:val="es-ES"/>
          <w14:ligatures w14:val="standardContextual"/>
        </w:rPr>
      </w:pPr>
      <w:hyperlink w:anchor="_Toc169374452" w:history="1">
        <w:r w:rsidRPr="00935C67">
          <w:rPr>
            <w:rStyle w:val="Hipervnculo"/>
            <w:noProof/>
          </w:rPr>
          <w:t>Figure 6.7: LED Matrix Schematic</w:t>
        </w:r>
        <w:r>
          <w:rPr>
            <w:noProof/>
            <w:webHidden/>
          </w:rPr>
          <w:tab/>
        </w:r>
        <w:r>
          <w:rPr>
            <w:noProof/>
            <w:webHidden/>
          </w:rPr>
          <w:fldChar w:fldCharType="begin"/>
        </w:r>
        <w:r>
          <w:rPr>
            <w:noProof/>
            <w:webHidden/>
          </w:rPr>
          <w:instrText xml:space="preserve"> PAGEREF _Toc169374452 \h </w:instrText>
        </w:r>
        <w:r>
          <w:rPr>
            <w:noProof/>
            <w:webHidden/>
          </w:rPr>
        </w:r>
        <w:r>
          <w:rPr>
            <w:noProof/>
            <w:webHidden/>
          </w:rPr>
          <w:fldChar w:fldCharType="separate"/>
        </w:r>
        <w:r>
          <w:rPr>
            <w:noProof/>
            <w:webHidden/>
          </w:rPr>
          <w:t>62</w:t>
        </w:r>
        <w:r>
          <w:rPr>
            <w:noProof/>
            <w:webHidden/>
          </w:rPr>
          <w:fldChar w:fldCharType="end"/>
        </w:r>
      </w:hyperlink>
    </w:p>
    <w:p w14:paraId="3FFD0D53" w14:textId="060F537A" w:rsidR="00F4107D" w:rsidRDefault="00F4107D">
      <w:pPr>
        <w:pStyle w:val="Tabladeilustraciones"/>
        <w:tabs>
          <w:tab w:val="right" w:leader="dot" w:pos="9061"/>
        </w:tabs>
        <w:rPr>
          <w:rFonts w:eastAsiaTheme="minorEastAsia" w:cstheme="minorBidi"/>
          <w:noProof/>
          <w:kern w:val="2"/>
          <w:sz w:val="24"/>
          <w:szCs w:val="24"/>
          <w:lang w:val="es-ES"/>
          <w14:ligatures w14:val="standardContextual"/>
        </w:rPr>
      </w:pPr>
      <w:hyperlink w:anchor="_Toc169374453" w:history="1">
        <w:r w:rsidRPr="00935C67">
          <w:rPr>
            <w:rStyle w:val="Hipervnculo"/>
            <w:noProof/>
          </w:rPr>
          <w:t>Figure 6.8: PCB connection Schematic.</w:t>
        </w:r>
        <w:r>
          <w:rPr>
            <w:noProof/>
            <w:webHidden/>
          </w:rPr>
          <w:tab/>
        </w:r>
        <w:r>
          <w:rPr>
            <w:noProof/>
            <w:webHidden/>
          </w:rPr>
          <w:fldChar w:fldCharType="begin"/>
        </w:r>
        <w:r>
          <w:rPr>
            <w:noProof/>
            <w:webHidden/>
          </w:rPr>
          <w:instrText xml:space="preserve"> PAGEREF _Toc169374453 \h </w:instrText>
        </w:r>
        <w:r>
          <w:rPr>
            <w:noProof/>
            <w:webHidden/>
          </w:rPr>
        </w:r>
        <w:r>
          <w:rPr>
            <w:noProof/>
            <w:webHidden/>
          </w:rPr>
          <w:fldChar w:fldCharType="separate"/>
        </w:r>
        <w:r>
          <w:rPr>
            <w:noProof/>
            <w:webHidden/>
          </w:rPr>
          <w:t>63</w:t>
        </w:r>
        <w:r>
          <w:rPr>
            <w:noProof/>
            <w:webHidden/>
          </w:rPr>
          <w:fldChar w:fldCharType="end"/>
        </w:r>
      </w:hyperlink>
    </w:p>
    <w:p w14:paraId="69F4FFEB" w14:textId="5BF007CA" w:rsidR="00F4107D" w:rsidRDefault="00F4107D">
      <w:pPr>
        <w:pStyle w:val="Tabladeilustraciones"/>
        <w:tabs>
          <w:tab w:val="right" w:leader="dot" w:pos="9061"/>
        </w:tabs>
        <w:rPr>
          <w:rFonts w:eastAsiaTheme="minorEastAsia" w:cstheme="minorBidi"/>
          <w:noProof/>
          <w:kern w:val="2"/>
          <w:sz w:val="24"/>
          <w:szCs w:val="24"/>
          <w:lang w:val="es-ES"/>
          <w14:ligatures w14:val="standardContextual"/>
        </w:rPr>
      </w:pPr>
      <w:hyperlink w:anchor="_Toc169374454" w:history="1">
        <w:r w:rsidRPr="00935C67">
          <w:rPr>
            <w:rStyle w:val="Hipervnculo"/>
            <w:noProof/>
          </w:rPr>
          <w:t>Figure 6.9: RGB LED Schematic.</w:t>
        </w:r>
        <w:r>
          <w:rPr>
            <w:noProof/>
            <w:webHidden/>
          </w:rPr>
          <w:tab/>
        </w:r>
        <w:r>
          <w:rPr>
            <w:noProof/>
            <w:webHidden/>
          </w:rPr>
          <w:fldChar w:fldCharType="begin"/>
        </w:r>
        <w:r>
          <w:rPr>
            <w:noProof/>
            <w:webHidden/>
          </w:rPr>
          <w:instrText xml:space="preserve"> PAGEREF _Toc169374454 \h </w:instrText>
        </w:r>
        <w:r>
          <w:rPr>
            <w:noProof/>
            <w:webHidden/>
          </w:rPr>
        </w:r>
        <w:r>
          <w:rPr>
            <w:noProof/>
            <w:webHidden/>
          </w:rPr>
          <w:fldChar w:fldCharType="separate"/>
        </w:r>
        <w:r>
          <w:rPr>
            <w:noProof/>
            <w:webHidden/>
          </w:rPr>
          <w:t>65</w:t>
        </w:r>
        <w:r>
          <w:rPr>
            <w:noProof/>
            <w:webHidden/>
          </w:rPr>
          <w:fldChar w:fldCharType="end"/>
        </w:r>
      </w:hyperlink>
    </w:p>
    <w:p w14:paraId="770ACCB5" w14:textId="28D25B41" w:rsidR="00F4107D" w:rsidRDefault="00F4107D">
      <w:pPr>
        <w:pStyle w:val="Tabladeilustraciones"/>
        <w:tabs>
          <w:tab w:val="right" w:leader="dot" w:pos="9061"/>
        </w:tabs>
        <w:rPr>
          <w:rFonts w:eastAsiaTheme="minorEastAsia" w:cstheme="minorBidi"/>
          <w:noProof/>
          <w:kern w:val="2"/>
          <w:sz w:val="24"/>
          <w:szCs w:val="24"/>
          <w:lang w:val="es-ES"/>
          <w14:ligatures w14:val="standardContextual"/>
        </w:rPr>
      </w:pPr>
      <w:hyperlink w:anchor="_Toc169374455" w:history="1">
        <w:r w:rsidRPr="00935C67">
          <w:rPr>
            <w:rStyle w:val="Hipervnculo"/>
            <w:noProof/>
          </w:rPr>
          <w:t>Figure 6.10: Buzzer Schematic.</w:t>
        </w:r>
        <w:r>
          <w:rPr>
            <w:noProof/>
            <w:webHidden/>
          </w:rPr>
          <w:tab/>
        </w:r>
        <w:r>
          <w:rPr>
            <w:noProof/>
            <w:webHidden/>
          </w:rPr>
          <w:fldChar w:fldCharType="begin"/>
        </w:r>
        <w:r>
          <w:rPr>
            <w:noProof/>
            <w:webHidden/>
          </w:rPr>
          <w:instrText xml:space="preserve"> PAGEREF _Toc169374455 \h </w:instrText>
        </w:r>
        <w:r>
          <w:rPr>
            <w:noProof/>
            <w:webHidden/>
          </w:rPr>
        </w:r>
        <w:r>
          <w:rPr>
            <w:noProof/>
            <w:webHidden/>
          </w:rPr>
          <w:fldChar w:fldCharType="separate"/>
        </w:r>
        <w:r>
          <w:rPr>
            <w:noProof/>
            <w:webHidden/>
          </w:rPr>
          <w:t>66</w:t>
        </w:r>
        <w:r>
          <w:rPr>
            <w:noProof/>
            <w:webHidden/>
          </w:rPr>
          <w:fldChar w:fldCharType="end"/>
        </w:r>
      </w:hyperlink>
    </w:p>
    <w:p w14:paraId="745C42FF" w14:textId="28C48BE9" w:rsidR="00F4107D" w:rsidRDefault="00F4107D">
      <w:pPr>
        <w:pStyle w:val="Tabladeilustraciones"/>
        <w:tabs>
          <w:tab w:val="right" w:leader="dot" w:pos="9061"/>
        </w:tabs>
        <w:rPr>
          <w:rFonts w:eastAsiaTheme="minorEastAsia" w:cstheme="minorBidi"/>
          <w:noProof/>
          <w:kern w:val="2"/>
          <w:sz w:val="24"/>
          <w:szCs w:val="24"/>
          <w:lang w:val="es-ES"/>
          <w14:ligatures w14:val="standardContextual"/>
        </w:rPr>
      </w:pPr>
      <w:hyperlink w:anchor="_Toc169374456" w:history="1">
        <w:r w:rsidRPr="00935C67">
          <w:rPr>
            <w:rStyle w:val="Hipervnculo"/>
            <w:noProof/>
          </w:rPr>
          <w:t>Figure 6.11: Switch Schematic</w:t>
        </w:r>
        <w:r>
          <w:rPr>
            <w:noProof/>
            <w:webHidden/>
          </w:rPr>
          <w:tab/>
        </w:r>
        <w:r>
          <w:rPr>
            <w:noProof/>
            <w:webHidden/>
          </w:rPr>
          <w:fldChar w:fldCharType="begin"/>
        </w:r>
        <w:r>
          <w:rPr>
            <w:noProof/>
            <w:webHidden/>
          </w:rPr>
          <w:instrText xml:space="preserve"> PAGEREF _Toc169374456 \h </w:instrText>
        </w:r>
        <w:r>
          <w:rPr>
            <w:noProof/>
            <w:webHidden/>
          </w:rPr>
        </w:r>
        <w:r>
          <w:rPr>
            <w:noProof/>
            <w:webHidden/>
          </w:rPr>
          <w:fldChar w:fldCharType="separate"/>
        </w:r>
        <w:r>
          <w:rPr>
            <w:noProof/>
            <w:webHidden/>
          </w:rPr>
          <w:t>67</w:t>
        </w:r>
        <w:r>
          <w:rPr>
            <w:noProof/>
            <w:webHidden/>
          </w:rPr>
          <w:fldChar w:fldCharType="end"/>
        </w:r>
      </w:hyperlink>
    </w:p>
    <w:p w14:paraId="12832B99" w14:textId="1D5EA208" w:rsidR="00F4107D" w:rsidRDefault="00F4107D">
      <w:pPr>
        <w:pStyle w:val="Tabladeilustraciones"/>
        <w:tabs>
          <w:tab w:val="right" w:leader="dot" w:pos="9061"/>
        </w:tabs>
        <w:rPr>
          <w:rFonts w:eastAsiaTheme="minorEastAsia" w:cstheme="minorBidi"/>
          <w:noProof/>
          <w:kern w:val="2"/>
          <w:sz w:val="24"/>
          <w:szCs w:val="24"/>
          <w:lang w:val="es-ES"/>
          <w14:ligatures w14:val="standardContextual"/>
        </w:rPr>
      </w:pPr>
      <w:hyperlink w:anchor="_Toc169374457" w:history="1">
        <w:r w:rsidRPr="00935C67">
          <w:rPr>
            <w:rStyle w:val="Hipervnculo"/>
            <w:noProof/>
          </w:rPr>
          <w:t>Figure 6.12 I2C PCB Connection Schematic.</w:t>
        </w:r>
        <w:r>
          <w:rPr>
            <w:noProof/>
            <w:webHidden/>
          </w:rPr>
          <w:tab/>
        </w:r>
        <w:r>
          <w:rPr>
            <w:noProof/>
            <w:webHidden/>
          </w:rPr>
          <w:fldChar w:fldCharType="begin"/>
        </w:r>
        <w:r>
          <w:rPr>
            <w:noProof/>
            <w:webHidden/>
          </w:rPr>
          <w:instrText xml:space="preserve"> PAGEREF _Toc169374457 \h </w:instrText>
        </w:r>
        <w:r>
          <w:rPr>
            <w:noProof/>
            <w:webHidden/>
          </w:rPr>
        </w:r>
        <w:r>
          <w:rPr>
            <w:noProof/>
            <w:webHidden/>
          </w:rPr>
          <w:fldChar w:fldCharType="separate"/>
        </w:r>
        <w:r>
          <w:rPr>
            <w:noProof/>
            <w:webHidden/>
          </w:rPr>
          <w:t>68</w:t>
        </w:r>
        <w:r>
          <w:rPr>
            <w:noProof/>
            <w:webHidden/>
          </w:rPr>
          <w:fldChar w:fldCharType="end"/>
        </w:r>
      </w:hyperlink>
    </w:p>
    <w:p w14:paraId="4D2C42E8" w14:textId="24AE5EC6" w:rsidR="00F4107D" w:rsidRDefault="00F4107D">
      <w:pPr>
        <w:pStyle w:val="Tabladeilustraciones"/>
        <w:tabs>
          <w:tab w:val="right" w:leader="dot" w:pos="9061"/>
        </w:tabs>
        <w:rPr>
          <w:rFonts w:eastAsiaTheme="minorEastAsia" w:cstheme="minorBidi"/>
          <w:noProof/>
          <w:kern w:val="2"/>
          <w:sz w:val="24"/>
          <w:szCs w:val="24"/>
          <w:lang w:val="es-ES"/>
          <w14:ligatures w14:val="standardContextual"/>
        </w:rPr>
      </w:pPr>
      <w:hyperlink w:anchor="_Toc169374458" w:history="1">
        <w:r w:rsidRPr="00935C67">
          <w:rPr>
            <w:rStyle w:val="Hipervnculo"/>
            <w:noProof/>
          </w:rPr>
          <w:t>Figure 6.13: Design of the PCB Box.</w:t>
        </w:r>
        <w:r>
          <w:rPr>
            <w:noProof/>
            <w:webHidden/>
          </w:rPr>
          <w:tab/>
        </w:r>
        <w:r>
          <w:rPr>
            <w:noProof/>
            <w:webHidden/>
          </w:rPr>
          <w:fldChar w:fldCharType="begin"/>
        </w:r>
        <w:r>
          <w:rPr>
            <w:noProof/>
            <w:webHidden/>
          </w:rPr>
          <w:instrText xml:space="preserve"> PAGEREF _Toc169374458 \h </w:instrText>
        </w:r>
        <w:r>
          <w:rPr>
            <w:noProof/>
            <w:webHidden/>
          </w:rPr>
        </w:r>
        <w:r>
          <w:rPr>
            <w:noProof/>
            <w:webHidden/>
          </w:rPr>
          <w:fldChar w:fldCharType="separate"/>
        </w:r>
        <w:r>
          <w:rPr>
            <w:noProof/>
            <w:webHidden/>
          </w:rPr>
          <w:t>69</w:t>
        </w:r>
        <w:r>
          <w:rPr>
            <w:noProof/>
            <w:webHidden/>
          </w:rPr>
          <w:fldChar w:fldCharType="end"/>
        </w:r>
      </w:hyperlink>
    </w:p>
    <w:p w14:paraId="360F8C35" w14:textId="0777B530" w:rsidR="00F4107D" w:rsidRDefault="00F4107D">
      <w:pPr>
        <w:pStyle w:val="Tabladeilustraciones"/>
        <w:tabs>
          <w:tab w:val="right" w:leader="dot" w:pos="9061"/>
        </w:tabs>
        <w:rPr>
          <w:rFonts w:eastAsiaTheme="minorEastAsia" w:cstheme="minorBidi"/>
          <w:noProof/>
          <w:kern w:val="2"/>
          <w:sz w:val="24"/>
          <w:szCs w:val="24"/>
          <w:lang w:val="es-ES"/>
          <w14:ligatures w14:val="standardContextual"/>
        </w:rPr>
      </w:pPr>
      <w:hyperlink w:anchor="_Toc169374459" w:history="1">
        <w:r w:rsidRPr="00935C67">
          <w:rPr>
            <w:rStyle w:val="Hipervnculo"/>
            <w:noProof/>
          </w:rPr>
          <w:t>Figure 6.14: Adapter design.</w:t>
        </w:r>
        <w:r>
          <w:rPr>
            <w:noProof/>
            <w:webHidden/>
          </w:rPr>
          <w:tab/>
        </w:r>
        <w:r>
          <w:rPr>
            <w:noProof/>
            <w:webHidden/>
          </w:rPr>
          <w:fldChar w:fldCharType="begin"/>
        </w:r>
        <w:r>
          <w:rPr>
            <w:noProof/>
            <w:webHidden/>
          </w:rPr>
          <w:instrText xml:space="preserve"> PAGEREF _Toc169374459 \h </w:instrText>
        </w:r>
        <w:r>
          <w:rPr>
            <w:noProof/>
            <w:webHidden/>
          </w:rPr>
        </w:r>
        <w:r>
          <w:rPr>
            <w:noProof/>
            <w:webHidden/>
          </w:rPr>
          <w:fldChar w:fldCharType="separate"/>
        </w:r>
        <w:r>
          <w:rPr>
            <w:noProof/>
            <w:webHidden/>
          </w:rPr>
          <w:t>70</w:t>
        </w:r>
        <w:r>
          <w:rPr>
            <w:noProof/>
            <w:webHidden/>
          </w:rPr>
          <w:fldChar w:fldCharType="end"/>
        </w:r>
      </w:hyperlink>
    </w:p>
    <w:p w14:paraId="0D82A380" w14:textId="31B11A8C" w:rsidR="00F4107D" w:rsidRDefault="00F4107D">
      <w:pPr>
        <w:pStyle w:val="Tabladeilustraciones"/>
        <w:tabs>
          <w:tab w:val="right" w:leader="dot" w:pos="9061"/>
        </w:tabs>
        <w:rPr>
          <w:rFonts w:eastAsiaTheme="minorEastAsia" w:cstheme="minorBidi"/>
          <w:noProof/>
          <w:kern w:val="2"/>
          <w:sz w:val="24"/>
          <w:szCs w:val="24"/>
          <w:lang w:val="es-ES"/>
          <w14:ligatures w14:val="standardContextual"/>
        </w:rPr>
      </w:pPr>
      <w:hyperlink w:anchor="_Toc169374460" w:history="1">
        <w:r w:rsidRPr="00935C67">
          <w:rPr>
            <w:rStyle w:val="Hipervnculo"/>
            <w:noProof/>
          </w:rPr>
          <w:t>Figure 6.15: Design of the Clamp.</w:t>
        </w:r>
        <w:r>
          <w:rPr>
            <w:noProof/>
            <w:webHidden/>
          </w:rPr>
          <w:tab/>
        </w:r>
        <w:r>
          <w:rPr>
            <w:noProof/>
            <w:webHidden/>
          </w:rPr>
          <w:fldChar w:fldCharType="begin"/>
        </w:r>
        <w:r>
          <w:rPr>
            <w:noProof/>
            <w:webHidden/>
          </w:rPr>
          <w:instrText xml:space="preserve"> PAGEREF _Toc169374460 \h </w:instrText>
        </w:r>
        <w:r>
          <w:rPr>
            <w:noProof/>
            <w:webHidden/>
          </w:rPr>
        </w:r>
        <w:r>
          <w:rPr>
            <w:noProof/>
            <w:webHidden/>
          </w:rPr>
          <w:fldChar w:fldCharType="separate"/>
        </w:r>
        <w:r>
          <w:rPr>
            <w:noProof/>
            <w:webHidden/>
          </w:rPr>
          <w:t>70</w:t>
        </w:r>
        <w:r>
          <w:rPr>
            <w:noProof/>
            <w:webHidden/>
          </w:rPr>
          <w:fldChar w:fldCharType="end"/>
        </w:r>
      </w:hyperlink>
    </w:p>
    <w:p w14:paraId="67C71B99" w14:textId="31002C1E" w:rsidR="00F4107D" w:rsidRDefault="00F4107D">
      <w:pPr>
        <w:pStyle w:val="Tabladeilustraciones"/>
        <w:tabs>
          <w:tab w:val="right" w:leader="dot" w:pos="9061"/>
        </w:tabs>
        <w:rPr>
          <w:rFonts w:eastAsiaTheme="minorEastAsia" w:cstheme="minorBidi"/>
          <w:noProof/>
          <w:kern w:val="2"/>
          <w:sz w:val="24"/>
          <w:szCs w:val="24"/>
          <w:lang w:val="es-ES"/>
          <w14:ligatures w14:val="standardContextual"/>
        </w:rPr>
      </w:pPr>
      <w:hyperlink w:anchor="_Toc169374461" w:history="1">
        <w:r w:rsidRPr="00935C67">
          <w:rPr>
            <w:rStyle w:val="Hipervnculo"/>
            <w:noProof/>
          </w:rPr>
          <w:t>Figure 6.16: Handlebar Assembly</w:t>
        </w:r>
        <w:r>
          <w:rPr>
            <w:noProof/>
            <w:webHidden/>
          </w:rPr>
          <w:tab/>
        </w:r>
        <w:r>
          <w:rPr>
            <w:noProof/>
            <w:webHidden/>
          </w:rPr>
          <w:fldChar w:fldCharType="begin"/>
        </w:r>
        <w:r>
          <w:rPr>
            <w:noProof/>
            <w:webHidden/>
          </w:rPr>
          <w:instrText xml:space="preserve"> PAGEREF _Toc169374461 \h </w:instrText>
        </w:r>
        <w:r>
          <w:rPr>
            <w:noProof/>
            <w:webHidden/>
          </w:rPr>
        </w:r>
        <w:r>
          <w:rPr>
            <w:noProof/>
            <w:webHidden/>
          </w:rPr>
          <w:fldChar w:fldCharType="separate"/>
        </w:r>
        <w:r>
          <w:rPr>
            <w:noProof/>
            <w:webHidden/>
          </w:rPr>
          <w:t>71</w:t>
        </w:r>
        <w:r>
          <w:rPr>
            <w:noProof/>
            <w:webHidden/>
          </w:rPr>
          <w:fldChar w:fldCharType="end"/>
        </w:r>
      </w:hyperlink>
    </w:p>
    <w:p w14:paraId="5C7A9BF7" w14:textId="45E0E554" w:rsidR="00F4107D" w:rsidRDefault="00F4107D">
      <w:pPr>
        <w:pStyle w:val="Tabladeilustraciones"/>
        <w:tabs>
          <w:tab w:val="right" w:leader="dot" w:pos="9061"/>
        </w:tabs>
        <w:rPr>
          <w:rFonts w:eastAsiaTheme="minorEastAsia" w:cstheme="minorBidi"/>
          <w:noProof/>
          <w:kern w:val="2"/>
          <w:sz w:val="24"/>
          <w:szCs w:val="24"/>
          <w:lang w:val="es-ES"/>
          <w14:ligatures w14:val="standardContextual"/>
        </w:rPr>
      </w:pPr>
      <w:hyperlink w:anchor="_Toc169374462" w:history="1">
        <w:r w:rsidRPr="00935C67">
          <w:rPr>
            <w:rStyle w:val="Hipervnculo"/>
            <w:noProof/>
          </w:rPr>
          <w:t>Figure 6.17: Left Frame Wrap Design.</w:t>
        </w:r>
        <w:r>
          <w:rPr>
            <w:noProof/>
            <w:webHidden/>
          </w:rPr>
          <w:tab/>
        </w:r>
        <w:r>
          <w:rPr>
            <w:noProof/>
            <w:webHidden/>
          </w:rPr>
          <w:fldChar w:fldCharType="begin"/>
        </w:r>
        <w:r>
          <w:rPr>
            <w:noProof/>
            <w:webHidden/>
          </w:rPr>
          <w:instrText xml:space="preserve"> PAGEREF _Toc169374462 \h </w:instrText>
        </w:r>
        <w:r>
          <w:rPr>
            <w:noProof/>
            <w:webHidden/>
          </w:rPr>
        </w:r>
        <w:r>
          <w:rPr>
            <w:noProof/>
            <w:webHidden/>
          </w:rPr>
          <w:fldChar w:fldCharType="separate"/>
        </w:r>
        <w:r>
          <w:rPr>
            <w:noProof/>
            <w:webHidden/>
          </w:rPr>
          <w:t>72</w:t>
        </w:r>
        <w:r>
          <w:rPr>
            <w:noProof/>
            <w:webHidden/>
          </w:rPr>
          <w:fldChar w:fldCharType="end"/>
        </w:r>
      </w:hyperlink>
    </w:p>
    <w:p w14:paraId="66BE3556" w14:textId="25CA93EA" w:rsidR="00F4107D" w:rsidRDefault="00F4107D">
      <w:pPr>
        <w:pStyle w:val="Tabladeilustraciones"/>
        <w:tabs>
          <w:tab w:val="right" w:leader="dot" w:pos="9061"/>
        </w:tabs>
        <w:rPr>
          <w:rFonts w:eastAsiaTheme="minorEastAsia" w:cstheme="minorBidi"/>
          <w:noProof/>
          <w:kern w:val="2"/>
          <w:sz w:val="24"/>
          <w:szCs w:val="24"/>
          <w:lang w:val="es-ES"/>
          <w14:ligatures w14:val="standardContextual"/>
        </w:rPr>
      </w:pPr>
      <w:hyperlink w:anchor="_Toc169374463" w:history="1">
        <w:r w:rsidRPr="00935C67">
          <w:rPr>
            <w:rStyle w:val="Hipervnculo"/>
            <w:noProof/>
          </w:rPr>
          <w:t>Figure 6.18: Right Frame Wrap Design.</w:t>
        </w:r>
        <w:r>
          <w:rPr>
            <w:noProof/>
            <w:webHidden/>
          </w:rPr>
          <w:tab/>
        </w:r>
        <w:r>
          <w:rPr>
            <w:noProof/>
            <w:webHidden/>
          </w:rPr>
          <w:fldChar w:fldCharType="begin"/>
        </w:r>
        <w:r>
          <w:rPr>
            <w:noProof/>
            <w:webHidden/>
          </w:rPr>
          <w:instrText xml:space="preserve"> PAGEREF _Toc169374463 \h </w:instrText>
        </w:r>
        <w:r>
          <w:rPr>
            <w:noProof/>
            <w:webHidden/>
          </w:rPr>
        </w:r>
        <w:r>
          <w:rPr>
            <w:noProof/>
            <w:webHidden/>
          </w:rPr>
          <w:fldChar w:fldCharType="separate"/>
        </w:r>
        <w:r>
          <w:rPr>
            <w:noProof/>
            <w:webHidden/>
          </w:rPr>
          <w:t>72</w:t>
        </w:r>
        <w:r>
          <w:rPr>
            <w:noProof/>
            <w:webHidden/>
          </w:rPr>
          <w:fldChar w:fldCharType="end"/>
        </w:r>
      </w:hyperlink>
    </w:p>
    <w:p w14:paraId="2A10FF95" w14:textId="153AE010" w:rsidR="00F4107D" w:rsidRDefault="00F4107D">
      <w:pPr>
        <w:pStyle w:val="Tabladeilustraciones"/>
        <w:tabs>
          <w:tab w:val="right" w:leader="dot" w:pos="9061"/>
        </w:tabs>
        <w:rPr>
          <w:rFonts w:eastAsiaTheme="minorEastAsia" w:cstheme="minorBidi"/>
          <w:noProof/>
          <w:kern w:val="2"/>
          <w:sz w:val="24"/>
          <w:szCs w:val="24"/>
          <w:lang w:val="es-ES"/>
          <w14:ligatures w14:val="standardContextual"/>
        </w:rPr>
      </w:pPr>
      <w:hyperlink w:anchor="_Toc169374464" w:history="1">
        <w:r w:rsidRPr="00935C67">
          <w:rPr>
            <w:rStyle w:val="Hipervnculo"/>
            <w:noProof/>
          </w:rPr>
          <w:t>Figure 6.19: Design of the Box for the provisioning of the Intelligent Systems.</w:t>
        </w:r>
        <w:r>
          <w:rPr>
            <w:noProof/>
            <w:webHidden/>
          </w:rPr>
          <w:tab/>
        </w:r>
        <w:r>
          <w:rPr>
            <w:noProof/>
            <w:webHidden/>
          </w:rPr>
          <w:fldChar w:fldCharType="begin"/>
        </w:r>
        <w:r>
          <w:rPr>
            <w:noProof/>
            <w:webHidden/>
          </w:rPr>
          <w:instrText xml:space="preserve"> PAGEREF _Toc169374464 \h </w:instrText>
        </w:r>
        <w:r>
          <w:rPr>
            <w:noProof/>
            <w:webHidden/>
          </w:rPr>
        </w:r>
        <w:r>
          <w:rPr>
            <w:noProof/>
            <w:webHidden/>
          </w:rPr>
          <w:fldChar w:fldCharType="separate"/>
        </w:r>
        <w:r>
          <w:rPr>
            <w:noProof/>
            <w:webHidden/>
          </w:rPr>
          <w:t>73</w:t>
        </w:r>
        <w:r>
          <w:rPr>
            <w:noProof/>
            <w:webHidden/>
          </w:rPr>
          <w:fldChar w:fldCharType="end"/>
        </w:r>
      </w:hyperlink>
    </w:p>
    <w:p w14:paraId="6929BAB6" w14:textId="62778CE1" w:rsidR="00F4107D" w:rsidRDefault="00F4107D">
      <w:pPr>
        <w:pStyle w:val="Tabladeilustraciones"/>
        <w:tabs>
          <w:tab w:val="right" w:leader="dot" w:pos="9061"/>
        </w:tabs>
        <w:rPr>
          <w:rFonts w:eastAsiaTheme="minorEastAsia" w:cstheme="minorBidi"/>
          <w:noProof/>
          <w:kern w:val="2"/>
          <w:sz w:val="24"/>
          <w:szCs w:val="24"/>
          <w:lang w:val="es-ES"/>
          <w14:ligatures w14:val="standardContextual"/>
        </w:rPr>
      </w:pPr>
      <w:hyperlink w:anchor="_Toc169374465" w:history="1">
        <w:r w:rsidRPr="00935C67">
          <w:rPr>
            <w:rStyle w:val="Hipervnculo"/>
            <w:noProof/>
          </w:rPr>
          <w:t>Figure 6.20: Assembly of the Box for the provisioning of intelligent systems.</w:t>
        </w:r>
        <w:r>
          <w:rPr>
            <w:noProof/>
            <w:webHidden/>
          </w:rPr>
          <w:tab/>
        </w:r>
        <w:r>
          <w:rPr>
            <w:noProof/>
            <w:webHidden/>
          </w:rPr>
          <w:fldChar w:fldCharType="begin"/>
        </w:r>
        <w:r>
          <w:rPr>
            <w:noProof/>
            <w:webHidden/>
          </w:rPr>
          <w:instrText xml:space="preserve"> PAGEREF _Toc169374465 \h </w:instrText>
        </w:r>
        <w:r>
          <w:rPr>
            <w:noProof/>
            <w:webHidden/>
          </w:rPr>
        </w:r>
        <w:r>
          <w:rPr>
            <w:noProof/>
            <w:webHidden/>
          </w:rPr>
          <w:fldChar w:fldCharType="separate"/>
        </w:r>
        <w:r>
          <w:rPr>
            <w:noProof/>
            <w:webHidden/>
          </w:rPr>
          <w:t>73</w:t>
        </w:r>
        <w:r>
          <w:rPr>
            <w:noProof/>
            <w:webHidden/>
          </w:rPr>
          <w:fldChar w:fldCharType="end"/>
        </w:r>
      </w:hyperlink>
    </w:p>
    <w:p w14:paraId="0668F81E" w14:textId="00ECD22E" w:rsidR="00C2755B" w:rsidRPr="007C5B83" w:rsidRDefault="00AB19CC" w:rsidP="00C2755B">
      <w:pPr>
        <w:pStyle w:val="Sinespaciado"/>
        <w:rPr>
          <w:lang w:val="en-GB"/>
        </w:rPr>
      </w:pPr>
      <w:r w:rsidRPr="007C5B83">
        <w:rPr>
          <w:lang w:val="en-GB"/>
        </w:rPr>
        <w:fldChar w:fldCharType="end"/>
      </w:r>
    </w:p>
    <w:p w14:paraId="63D1BA12" w14:textId="77777777" w:rsidR="00936A90" w:rsidRPr="007C5B83" w:rsidRDefault="00936A90" w:rsidP="00C2755B">
      <w:pPr>
        <w:pStyle w:val="Sinespaciado"/>
        <w:rPr>
          <w:lang w:val="en-GB"/>
        </w:rPr>
      </w:pPr>
    </w:p>
    <w:p w14:paraId="20E1A5DB" w14:textId="77777777" w:rsidR="00936A90" w:rsidRPr="007C5B83" w:rsidRDefault="00936A90" w:rsidP="00936A90">
      <w:pPr>
        <w:pStyle w:val="Sinespaciado"/>
        <w:rPr>
          <w:lang w:val="en-GB"/>
        </w:rPr>
      </w:pPr>
    </w:p>
    <w:p w14:paraId="0BA48E77" w14:textId="2DCA8A61" w:rsidR="00936A90" w:rsidRPr="007C5B83" w:rsidRDefault="00936A90" w:rsidP="00BC4297">
      <w:pPr>
        <w:pStyle w:val="TtuloTDC"/>
      </w:pPr>
      <w:r w:rsidRPr="007C5B83">
        <w:lastRenderedPageBreak/>
        <w:t>Lists Index</w:t>
      </w:r>
    </w:p>
    <w:p w14:paraId="2D4F89F1" w14:textId="77777777" w:rsidR="00C2755B" w:rsidRPr="007C5B83" w:rsidRDefault="00C2755B" w:rsidP="00C2755B">
      <w:pPr>
        <w:pStyle w:val="Sinespaciado"/>
        <w:rPr>
          <w:lang w:val="en-GB"/>
        </w:rPr>
      </w:pPr>
    </w:p>
    <w:p w14:paraId="09CB39BB" w14:textId="1088DE3D" w:rsidR="00F4107D" w:rsidRDefault="008C1800">
      <w:pPr>
        <w:pStyle w:val="Tabladeilustraciones"/>
        <w:tabs>
          <w:tab w:val="right" w:leader="dot" w:pos="9061"/>
        </w:tabs>
        <w:rPr>
          <w:rFonts w:eastAsiaTheme="minorEastAsia" w:cstheme="minorBidi"/>
          <w:noProof/>
          <w:kern w:val="2"/>
          <w:sz w:val="24"/>
          <w:szCs w:val="24"/>
          <w:lang w:val="es-ES"/>
          <w14:ligatures w14:val="standardContextual"/>
        </w:rPr>
      </w:pPr>
      <w:r w:rsidRPr="007C5B83">
        <w:rPr>
          <w:sz w:val="24"/>
        </w:rPr>
        <w:fldChar w:fldCharType="begin"/>
      </w:r>
      <w:r w:rsidRPr="007C5B83">
        <w:instrText xml:space="preserve"> TOC \h \z \c "List" </w:instrText>
      </w:r>
      <w:r w:rsidRPr="007C5B83">
        <w:rPr>
          <w:sz w:val="24"/>
        </w:rPr>
        <w:fldChar w:fldCharType="separate"/>
      </w:r>
      <w:hyperlink w:anchor="_Toc169374466" w:history="1">
        <w:r w:rsidR="00F4107D" w:rsidRPr="00591642">
          <w:rPr>
            <w:rStyle w:val="Hipervnculo"/>
            <w:noProof/>
          </w:rPr>
          <w:t>List 5.1: GPS Message Reading Function</w:t>
        </w:r>
        <w:r w:rsidR="00F4107D">
          <w:rPr>
            <w:noProof/>
            <w:webHidden/>
          </w:rPr>
          <w:tab/>
        </w:r>
        <w:r w:rsidR="00F4107D">
          <w:rPr>
            <w:noProof/>
            <w:webHidden/>
          </w:rPr>
          <w:fldChar w:fldCharType="begin"/>
        </w:r>
        <w:r w:rsidR="00F4107D">
          <w:rPr>
            <w:noProof/>
            <w:webHidden/>
          </w:rPr>
          <w:instrText xml:space="preserve"> PAGEREF _Toc169374466 \h </w:instrText>
        </w:r>
        <w:r w:rsidR="00F4107D">
          <w:rPr>
            <w:noProof/>
            <w:webHidden/>
          </w:rPr>
        </w:r>
        <w:r w:rsidR="00F4107D">
          <w:rPr>
            <w:noProof/>
            <w:webHidden/>
          </w:rPr>
          <w:fldChar w:fldCharType="separate"/>
        </w:r>
        <w:r w:rsidR="00F4107D">
          <w:rPr>
            <w:noProof/>
            <w:webHidden/>
          </w:rPr>
          <w:t>45</w:t>
        </w:r>
        <w:r w:rsidR="00F4107D">
          <w:rPr>
            <w:noProof/>
            <w:webHidden/>
          </w:rPr>
          <w:fldChar w:fldCharType="end"/>
        </w:r>
      </w:hyperlink>
    </w:p>
    <w:p w14:paraId="54726A96" w14:textId="42528444" w:rsidR="00F4107D" w:rsidRDefault="00F4107D">
      <w:pPr>
        <w:pStyle w:val="Tabladeilustraciones"/>
        <w:tabs>
          <w:tab w:val="right" w:leader="dot" w:pos="9061"/>
        </w:tabs>
        <w:rPr>
          <w:rFonts w:eastAsiaTheme="minorEastAsia" w:cstheme="minorBidi"/>
          <w:noProof/>
          <w:kern w:val="2"/>
          <w:sz w:val="24"/>
          <w:szCs w:val="24"/>
          <w:lang w:val="es-ES"/>
          <w14:ligatures w14:val="standardContextual"/>
        </w:rPr>
      </w:pPr>
      <w:hyperlink w:anchor="_Toc169374467" w:history="1">
        <w:r w:rsidRPr="00591642">
          <w:rPr>
            <w:rStyle w:val="Hipervnculo"/>
            <w:noProof/>
          </w:rPr>
          <w:t>List 5.2: NMEA Message DEcoding Function</w:t>
        </w:r>
        <w:r>
          <w:rPr>
            <w:noProof/>
            <w:webHidden/>
          </w:rPr>
          <w:tab/>
        </w:r>
        <w:r>
          <w:rPr>
            <w:noProof/>
            <w:webHidden/>
          </w:rPr>
          <w:fldChar w:fldCharType="begin"/>
        </w:r>
        <w:r>
          <w:rPr>
            <w:noProof/>
            <w:webHidden/>
          </w:rPr>
          <w:instrText xml:space="preserve"> PAGEREF _Toc169374467 \h </w:instrText>
        </w:r>
        <w:r>
          <w:rPr>
            <w:noProof/>
            <w:webHidden/>
          </w:rPr>
        </w:r>
        <w:r>
          <w:rPr>
            <w:noProof/>
            <w:webHidden/>
          </w:rPr>
          <w:fldChar w:fldCharType="separate"/>
        </w:r>
        <w:r>
          <w:rPr>
            <w:noProof/>
            <w:webHidden/>
          </w:rPr>
          <w:t>46</w:t>
        </w:r>
        <w:r>
          <w:rPr>
            <w:noProof/>
            <w:webHidden/>
          </w:rPr>
          <w:fldChar w:fldCharType="end"/>
        </w:r>
      </w:hyperlink>
    </w:p>
    <w:p w14:paraId="446FEA69" w14:textId="234869F4" w:rsidR="00F4107D" w:rsidRDefault="00F4107D">
      <w:pPr>
        <w:pStyle w:val="Tabladeilustraciones"/>
        <w:tabs>
          <w:tab w:val="right" w:leader="dot" w:pos="9061"/>
        </w:tabs>
        <w:rPr>
          <w:rFonts w:eastAsiaTheme="minorEastAsia" w:cstheme="minorBidi"/>
          <w:noProof/>
          <w:kern w:val="2"/>
          <w:sz w:val="24"/>
          <w:szCs w:val="24"/>
          <w:lang w:val="es-ES"/>
          <w14:ligatures w14:val="standardContextual"/>
        </w:rPr>
      </w:pPr>
      <w:hyperlink w:anchor="_Toc169374468" w:history="1">
        <w:r w:rsidRPr="00591642">
          <w:rPr>
            <w:rStyle w:val="Hipervnculo"/>
            <w:noProof/>
          </w:rPr>
          <w:t>List 5.3: Deepstream Configuration</w:t>
        </w:r>
        <w:r>
          <w:rPr>
            <w:noProof/>
            <w:webHidden/>
          </w:rPr>
          <w:tab/>
        </w:r>
        <w:r>
          <w:rPr>
            <w:noProof/>
            <w:webHidden/>
          </w:rPr>
          <w:fldChar w:fldCharType="begin"/>
        </w:r>
        <w:r>
          <w:rPr>
            <w:noProof/>
            <w:webHidden/>
          </w:rPr>
          <w:instrText xml:space="preserve"> PAGEREF _Toc169374468 \h </w:instrText>
        </w:r>
        <w:r>
          <w:rPr>
            <w:noProof/>
            <w:webHidden/>
          </w:rPr>
        </w:r>
        <w:r>
          <w:rPr>
            <w:noProof/>
            <w:webHidden/>
          </w:rPr>
          <w:fldChar w:fldCharType="separate"/>
        </w:r>
        <w:r>
          <w:rPr>
            <w:noProof/>
            <w:webHidden/>
          </w:rPr>
          <w:t>48</w:t>
        </w:r>
        <w:r>
          <w:rPr>
            <w:noProof/>
            <w:webHidden/>
          </w:rPr>
          <w:fldChar w:fldCharType="end"/>
        </w:r>
      </w:hyperlink>
    </w:p>
    <w:p w14:paraId="1480A9E5" w14:textId="6D6BBC84" w:rsidR="00F4107D" w:rsidRDefault="00F4107D">
      <w:pPr>
        <w:pStyle w:val="Tabladeilustraciones"/>
        <w:tabs>
          <w:tab w:val="right" w:leader="dot" w:pos="9061"/>
        </w:tabs>
        <w:rPr>
          <w:rFonts w:eastAsiaTheme="minorEastAsia" w:cstheme="minorBidi"/>
          <w:noProof/>
          <w:kern w:val="2"/>
          <w:sz w:val="24"/>
          <w:szCs w:val="24"/>
          <w:lang w:val="es-ES"/>
          <w14:ligatures w14:val="standardContextual"/>
        </w:rPr>
      </w:pPr>
      <w:hyperlink w:anchor="_Toc169374469" w:history="1">
        <w:r w:rsidRPr="00591642">
          <w:rPr>
            <w:rStyle w:val="Hipervnculo"/>
            <w:noProof/>
          </w:rPr>
          <w:t>List 5.4: LiDAR Configuration.</w:t>
        </w:r>
        <w:r>
          <w:rPr>
            <w:noProof/>
            <w:webHidden/>
          </w:rPr>
          <w:tab/>
        </w:r>
        <w:r>
          <w:rPr>
            <w:noProof/>
            <w:webHidden/>
          </w:rPr>
          <w:fldChar w:fldCharType="begin"/>
        </w:r>
        <w:r>
          <w:rPr>
            <w:noProof/>
            <w:webHidden/>
          </w:rPr>
          <w:instrText xml:space="preserve"> PAGEREF _Toc169374469 \h </w:instrText>
        </w:r>
        <w:r>
          <w:rPr>
            <w:noProof/>
            <w:webHidden/>
          </w:rPr>
        </w:r>
        <w:r>
          <w:rPr>
            <w:noProof/>
            <w:webHidden/>
          </w:rPr>
          <w:fldChar w:fldCharType="separate"/>
        </w:r>
        <w:r>
          <w:rPr>
            <w:noProof/>
            <w:webHidden/>
          </w:rPr>
          <w:t>50</w:t>
        </w:r>
        <w:r>
          <w:rPr>
            <w:noProof/>
            <w:webHidden/>
          </w:rPr>
          <w:fldChar w:fldCharType="end"/>
        </w:r>
      </w:hyperlink>
    </w:p>
    <w:p w14:paraId="27027150" w14:textId="1703D87D" w:rsidR="00F4107D" w:rsidRDefault="00F4107D">
      <w:pPr>
        <w:pStyle w:val="Tabladeilustraciones"/>
        <w:tabs>
          <w:tab w:val="right" w:leader="dot" w:pos="9061"/>
        </w:tabs>
        <w:rPr>
          <w:rFonts w:eastAsiaTheme="minorEastAsia" w:cstheme="minorBidi"/>
          <w:noProof/>
          <w:kern w:val="2"/>
          <w:sz w:val="24"/>
          <w:szCs w:val="24"/>
          <w:lang w:val="es-ES"/>
          <w14:ligatures w14:val="standardContextual"/>
        </w:rPr>
      </w:pPr>
      <w:hyperlink w:anchor="_Toc169374470" w:history="1">
        <w:r w:rsidRPr="00591642">
          <w:rPr>
            <w:rStyle w:val="Hipervnculo"/>
            <w:noProof/>
          </w:rPr>
          <w:t>List 5.5: LiDAR Data Reception</w:t>
        </w:r>
        <w:r>
          <w:rPr>
            <w:noProof/>
            <w:webHidden/>
          </w:rPr>
          <w:tab/>
        </w:r>
        <w:r>
          <w:rPr>
            <w:noProof/>
            <w:webHidden/>
          </w:rPr>
          <w:fldChar w:fldCharType="begin"/>
        </w:r>
        <w:r>
          <w:rPr>
            <w:noProof/>
            <w:webHidden/>
          </w:rPr>
          <w:instrText xml:space="preserve"> PAGEREF _Toc169374470 \h </w:instrText>
        </w:r>
        <w:r>
          <w:rPr>
            <w:noProof/>
            <w:webHidden/>
          </w:rPr>
        </w:r>
        <w:r>
          <w:rPr>
            <w:noProof/>
            <w:webHidden/>
          </w:rPr>
          <w:fldChar w:fldCharType="separate"/>
        </w:r>
        <w:r>
          <w:rPr>
            <w:noProof/>
            <w:webHidden/>
          </w:rPr>
          <w:t>51</w:t>
        </w:r>
        <w:r>
          <w:rPr>
            <w:noProof/>
            <w:webHidden/>
          </w:rPr>
          <w:fldChar w:fldCharType="end"/>
        </w:r>
      </w:hyperlink>
    </w:p>
    <w:p w14:paraId="23C1C99B" w14:textId="117C38CF" w:rsidR="00F4107D" w:rsidRDefault="00F4107D">
      <w:pPr>
        <w:pStyle w:val="Tabladeilustraciones"/>
        <w:tabs>
          <w:tab w:val="right" w:leader="dot" w:pos="9061"/>
        </w:tabs>
        <w:rPr>
          <w:rFonts w:eastAsiaTheme="minorEastAsia" w:cstheme="minorBidi"/>
          <w:noProof/>
          <w:kern w:val="2"/>
          <w:sz w:val="24"/>
          <w:szCs w:val="24"/>
          <w:lang w:val="es-ES"/>
          <w14:ligatures w14:val="standardContextual"/>
        </w:rPr>
      </w:pPr>
      <w:hyperlink w:anchor="_Toc169374471" w:history="1">
        <w:r w:rsidRPr="00591642">
          <w:rPr>
            <w:rStyle w:val="Hipervnculo"/>
            <w:noProof/>
          </w:rPr>
          <w:t>List 5.6: Paho-Mqtt setup code.</w:t>
        </w:r>
        <w:r>
          <w:rPr>
            <w:noProof/>
            <w:webHidden/>
          </w:rPr>
          <w:tab/>
        </w:r>
        <w:r>
          <w:rPr>
            <w:noProof/>
            <w:webHidden/>
          </w:rPr>
          <w:fldChar w:fldCharType="begin"/>
        </w:r>
        <w:r>
          <w:rPr>
            <w:noProof/>
            <w:webHidden/>
          </w:rPr>
          <w:instrText xml:space="preserve"> PAGEREF _Toc169374471 \h </w:instrText>
        </w:r>
        <w:r>
          <w:rPr>
            <w:noProof/>
            <w:webHidden/>
          </w:rPr>
        </w:r>
        <w:r>
          <w:rPr>
            <w:noProof/>
            <w:webHidden/>
          </w:rPr>
          <w:fldChar w:fldCharType="separate"/>
        </w:r>
        <w:r>
          <w:rPr>
            <w:noProof/>
            <w:webHidden/>
          </w:rPr>
          <w:t>53</w:t>
        </w:r>
        <w:r>
          <w:rPr>
            <w:noProof/>
            <w:webHidden/>
          </w:rPr>
          <w:fldChar w:fldCharType="end"/>
        </w:r>
      </w:hyperlink>
    </w:p>
    <w:p w14:paraId="5C5FF3FB" w14:textId="253DE81C" w:rsidR="00F4107D" w:rsidRDefault="00F4107D">
      <w:pPr>
        <w:pStyle w:val="Tabladeilustraciones"/>
        <w:tabs>
          <w:tab w:val="right" w:leader="dot" w:pos="9061"/>
        </w:tabs>
        <w:rPr>
          <w:rFonts w:eastAsiaTheme="minorEastAsia" w:cstheme="minorBidi"/>
          <w:noProof/>
          <w:kern w:val="2"/>
          <w:sz w:val="24"/>
          <w:szCs w:val="24"/>
          <w:lang w:val="es-ES"/>
          <w14:ligatures w14:val="standardContextual"/>
        </w:rPr>
      </w:pPr>
      <w:hyperlink w:anchor="_Toc169374472" w:history="1">
        <w:r w:rsidRPr="00591642">
          <w:rPr>
            <w:rStyle w:val="Hipervnculo"/>
            <w:noProof/>
          </w:rPr>
          <w:t>List 5.7: I2C Communication Settings.</w:t>
        </w:r>
        <w:r>
          <w:rPr>
            <w:noProof/>
            <w:webHidden/>
          </w:rPr>
          <w:tab/>
        </w:r>
        <w:r>
          <w:rPr>
            <w:noProof/>
            <w:webHidden/>
          </w:rPr>
          <w:fldChar w:fldCharType="begin"/>
        </w:r>
        <w:r>
          <w:rPr>
            <w:noProof/>
            <w:webHidden/>
          </w:rPr>
          <w:instrText xml:space="preserve"> PAGEREF _Toc169374472 \h </w:instrText>
        </w:r>
        <w:r>
          <w:rPr>
            <w:noProof/>
            <w:webHidden/>
          </w:rPr>
        </w:r>
        <w:r>
          <w:rPr>
            <w:noProof/>
            <w:webHidden/>
          </w:rPr>
          <w:fldChar w:fldCharType="separate"/>
        </w:r>
        <w:r>
          <w:rPr>
            <w:noProof/>
            <w:webHidden/>
          </w:rPr>
          <w:t>58</w:t>
        </w:r>
        <w:r>
          <w:rPr>
            <w:noProof/>
            <w:webHidden/>
          </w:rPr>
          <w:fldChar w:fldCharType="end"/>
        </w:r>
      </w:hyperlink>
    </w:p>
    <w:p w14:paraId="681FD89F" w14:textId="091DF921" w:rsidR="00F4107D" w:rsidRDefault="00F4107D">
      <w:pPr>
        <w:pStyle w:val="Tabladeilustraciones"/>
        <w:tabs>
          <w:tab w:val="right" w:leader="dot" w:pos="9061"/>
        </w:tabs>
        <w:rPr>
          <w:rFonts w:eastAsiaTheme="minorEastAsia" w:cstheme="minorBidi"/>
          <w:noProof/>
          <w:kern w:val="2"/>
          <w:sz w:val="24"/>
          <w:szCs w:val="24"/>
          <w:lang w:val="es-ES"/>
          <w14:ligatures w14:val="standardContextual"/>
        </w:rPr>
      </w:pPr>
      <w:hyperlink w:anchor="_Toc169374473" w:history="1">
        <w:r w:rsidRPr="00591642">
          <w:rPr>
            <w:rStyle w:val="Hipervnculo"/>
            <w:noProof/>
          </w:rPr>
          <w:t>List 5.8: I2C Data Reception and Processing.</w:t>
        </w:r>
        <w:r>
          <w:rPr>
            <w:noProof/>
            <w:webHidden/>
          </w:rPr>
          <w:tab/>
        </w:r>
        <w:r>
          <w:rPr>
            <w:noProof/>
            <w:webHidden/>
          </w:rPr>
          <w:fldChar w:fldCharType="begin"/>
        </w:r>
        <w:r>
          <w:rPr>
            <w:noProof/>
            <w:webHidden/>
          </w:rPr>
          <w:instrText xml:space="preserve"> PAGEREF _Toc169374473 \h </w:instrText>
        </w:r>
        <w:r>
          <w:rPr>
            <w:noProof/>
            <w:webHidden/>
          </w:rPr>
        </w:r>
        <w:r>
          <w:rPr>
            <w:noProof/>
            <w:webHidden/>
          </w:rPr>
          <w:fldChar w:fldCharType="separate"/>
        </w:r>
        <w:r>
          <w:rPr>
            <w:noProof/>
            <w:webHidden/>
          </w:rPr>
          <w:t>59</w:t>
        </w:r>
        <w:r>
          <w:rPr>
            <w:noProof/>
            <w:webHidden/>
          </w:rPr>
          <w:fldChar w:fldCharType="end"/>
        </w:r>
      </w:hyperlink>
    </w:p>
    <w:p w14:paraId="28C62FF1" w14:textId="318E0EB0" w:rsidR="00F4107D" w:rsidRDefault="00F4107D">
      <w:pPr>
        <w:pStyle w:val="Tabladeilustraciones"/>
        <w:tabs>
          <w:tab w:val="right" w:leader="dot" w:pos="9061"/>
        </w:tabs>
        <w:rPr>
          <w:rFonts w:eastAsiaTheme="minorEastAsia" w:cstheme="minorBidi"/>
          <w:noProof/>
          <w:kern w:val="2"/>
          <w:sz w:val="24"/>
          <w:szCs w:val="24"/>
          <w:lang w:val="es-ES"/>
          <w14:ligatures w14:val="standardContextual"/>
        </w:rPr>
      </w:pPr>
      <w:hyperlink w:anchor="_Toc169374474" w:history="1">
        <w:r w:rsidRPr="00591642">
          <w:rPr>
            <w:rStyle w:val="Hipervnculo"/>
            <w:noProof/>
          </w:rPr>
          <w:t>List 5.9: Matrix Update Function</w:t>
        </w:r>
        <w:r>
          <w:rPr>
            <w:noProof/>
            <w:webHidden/>
          </w:rPr>
          <w:tab/>
        </w:r>
        <w:r>
          <w:rPr>
            <w:noProof/>
            <w:webHidden/>
          </w:rPr>
          <w:fldChar w:fldCharType="begin"/>
        </w:r>
        <w:r>
          <w:rPr>
            <w:noProof/>
            <w:webHidden/>
          </w:rPr>
          <w:instrText xml:space="preserve"> PAGEREF _Toc169374474 \h </w:instrText>
        </w:r>
        <w:r>
          <w:rPr>
            <w:noProof/>
            <w:webHidden/>
          </w:rPr>
        </w:r>
        <w:r>
          <w:rPr>
            <w:noProof/>
            <w:webHidden/>
          </w:rPr>
          <w:fldChar w:fldCharType="separate"/>
        </w:r>
        <w:r>
          <w:rPr>
            <w:noProof/>
            <w:webHidden/>
          </w:rPr>
          <w:t>59</w:t>
        </w:r>
        <w:r>
          <w:rPr>
            <w:noProof/>
            <w:webHidden/>
          </w:rPr>
          <w:fldChar w:fldCharType="end"/>
        </w:r>
      </w:hyperlink>
    </w:p>
    <w:p w14:paraId="02B0E6A1" w14:textId="562A04C5" w:rsidR="008C1800" w:rsidRPr="00D66EEA" w:rsidRDefault="008C1800" w:rsidP="00C2755B">
      <w:pPr>
        <w:pStyle w:val="Sinespaciado"/>
        <w:rPr>
          <w:lang w:val="en-GB"/>
        </w:rPr>
      </w:pPr>
      <w:r w:rsidRPr="007C5B83">
        <w:rPr>
          <w:lang w:val="en-GB"/>
        </w:rPr>
        <w:fldChar w:fldCharType="end"/>
      </w:r>
    </w:p>
    <w:p w14:paraId="5A666AAB" w14:textId="081CA289" w:rsidR="00980E70" w:rsidRPr="007C5B83" w:rsidRDefault="008A2ADE" w:rsidP="00BC4297">
      <w:pPr>
        <w:pStyle w:val="Ttulo1"/>
      </w:pPr>
      <w:bookmarkStart w:id="1" w:name="_Toc169374336"/>
      <w:r w:rsidRPr="007C5B83">
        <w:lastRenderedPageBreak/>
        <w:t>Introduction</w:t>
      </w:r>
      <w:bookmarkEnd w:id="1"/>
    </w:p>
    <w:p w14:paraId="6F56C0A9" w14:textId="77777777" w:rsidR="003E3AB3" w:rsidRPr="007C5B83" w:rsidRDefault="00A35217" w:rsidP="00AE4107">
      <w:pPr>
        <w:pStyle w:val="Ttulo2"/>
      </w:pPr>
      <w:bookmarkStart w:id="2" w:name="_Toc169374337"/>
      <w:r w:rsidRPr="007C5B83">
        <w:t xml:space="preserve">Justification </w:t>
      </w:r>
      <w:r w:rsidR="003E3AB3" w:rsidRPr="007C5B83">
        <w:t>of the project</w:t>
      </w:r>
      <w:bookmarkEnd w:id="2"/>
    </w:p>
    <w:p w14:paraId="19ABEDD9" w14:textId="2925EAF5" w:rsidR="00F75B18" w:rsidRPr="007C5B83" w:rsidRDefault="00134A32" w:rsidP="002E64B2">
      <w:r w:rsidRPr="007C5B83">
        <w:t xml:space="preserve">In the </w:t>
      </w:r>
      <w:r w:rsidR="000008DA" w:rsidRPr="007C5B83">
        <w:t>past years, the demand for innovative solutions to enhance the safety</w:t>
      </w:r>
      <w:r w:rsidR="00927A90" w:rsidRPr="007C5B83">
        <w:t xml:space="preserve">, </w:t>
      </w:r>
      <w:r w:rsidR="00E83E98" w:rsidRPr="007C5B83">
        <w:t>efficiency,</w:t>
      </w:r>
      <w:r w:rsidR="00927A90" w:rsidRPr="007C5B83">
        <w:t xml:space="preserve"> and user experience of light </w:t>
      </w:r>
      <w:r w:rsidR="00E26D88" w:rsidRPr="007C5B83">
        <w:t>mobility</w:t>
      </w:r>
      <w:r w:rsidR="00927A90" w:rsidRPr="007C5B83">
        <w:t xml:space="preserve"> ve</w:t>
      </w:r>
      <w:r w:rsidR="00E26D88" w:rsidRPr="007C5B83">
        <w:t>hicles, from now on referred as LMV, has skyrocketed</w:t>
      </w:r>
      <w:r w:rsidR="000703CE" w:rsidRPr="007C5B83">
        <w:t xml:space="preserve">. This has caused the need of an </w:t>
      </w:r>
      <w:r w:rsidR="009B1BBD">
        <w:t>onboard devices</w:t>
      </w:r>
      <w:r w:rsidR="000703CE" w:rsidRPr="007C5B83">
        <w:t xml:space="preserve"> </w:t>
      </w:r>
      <w:r w:rsidR="001F4F5C" w:rsidRPr="007C5B83">
        <w:t xml:space="preserve">capable of providing intelligent </w:t>
      </w:r>
      <w:r w:rsidR="009B1BBD">
        <w:t>services</w:t>
      </w:r>
      <w:r w:rsidR="00823D10">
        <w:t xml:space="preserve"> </w:t>
      </w:r>
      <w:ins w:id="3" w:author="Unai Urgoiti López de Luzuriaga" w:date="2024-06-13T16:59:00Z" w16du:dateUtc="2024-06-13T14:59:00Z">
        <w:r w:rsidR="002E64B2" w:rsidRPr="002E64B2">
          <w:t xml:space="preserve">able </w:t>
        </w:r>
      </w:ins>
      <w:r w:rsidR="00E83E98" w:rsidRPr="007C5B83">
        <w:t xml:space="preserve">to </w:t>
      </w:r>
      <w:r w:rsidR="006C66E8" w:rsidRPr="007C5B83">
        <w:t xml:space="preserve">control different </w:t>
      </w:r>
      <w:r w:rsidR="009B1BBD">
        <w:t>safe</w:t>
      </w:r>
      <w:r w:rsidR="002E64B2">
        <w:t>t</w:t>
      </w:r>
      <w:r w:rsidR="009B1BBD">
        <w:t>y actuators</w:t>
      </w:r>
      <w:r w:rsidR="006C66E8" w:rsidRPr="007C5B83">
        <w:t xml:space="preserve">. This project aims to </w:t>
      </w:r>
      <w:r w:rsidR="004A50E4" w:rsidRPr="007C5B83">
        <w:t>address</w:t>
      </w:r>
      <w:r w:rsidR="006C66E8" w:rsidRPr="007C5B83">
        <w:t xml:space="preserve"> th</w:t>
      </w:r>
      <w:r w:rsidR="00DC4BC7" w:rsidRPr="007C5B83">
        <w:t xml:space="preserve">at </w:t>
      </w:r>
      <w:r w:rsidR="006C66E8" w:rsidRPr="007C5B83">
        <w:t xml:space="preserve">need of </w:t>
      </w:r>
      <w:r w:rsidR="00DC4BC7" w:rsidRPr="007C5B83">
        <w:t xml:space="preserve">a </w:t>
      </w:r>
      <w:r w:rsidR="00490846" w:rsidRPr="007C5B83">
        <w:t xml:space="preserve">sophisticated </w:t>
      </w:r>
      <w:r w:rsidR="009B1BBD">
        <w:t>onboard device</w:t>
      </w:r>
      <w:r w:rsidR="00490846" w:rsidRPr="007C5B83">
        <w:t xml:space="preserve">, </w:t>
      </w:r>
      <w:r w:rsidR="00077DA6" w:rsidRPr="007C5B83">
        <w:t>tailoring</w:t>
      </w:r>
      <w:r w:rsidR="009E7F3E" w:rsidRPr="007C5B83">
        <w:t xml:space="preserve"> </w:t>
      </w:r>
      <w:r w:rsidR="00077DA6" w:rsidRPr="007C5B83">
        <w:t>an</w:t>
      </w:r>
      <w:r w:rsidR="009E7F3E" w:rsidRPr="007C5B83">
        <w:t xml:space="preserve"> embedded system with the latest advancements in artificial Intelligence (AI)</w:t>
      </w:r>
      <w:r w:rsidR="00077DA6" w:rsidRPr="007C5B83">
        <w:t>, edge computing and hardware design to create a safety device</w:t>
      </w:r>
      <w:r w:rsidR="000F68C8" w:rsidRPr="007C5B83">
        <w:t xml:space="preserve"> for LMV.</w:t>
      </w:r>
    </w:p>
    <w:p w14:paraId="67ACF52F" w14:textId="11E7A551" w:rsidR="000F68C8" w:rsidRPr="007C5B83" w:rsidRDefault="00A209A7" w:rsidP="00F75B18">
      <w:r w:rsidRPr="007C5B83">
        <w:t xml:space="preserve">DeustoTech, the University of Deusto </w:t>
      </w:r>
      <w:r w:rsidR="00B872F1" w:rsidRPr="007C5B83">
        <w:t xml:space="preserve">research </w:t>
      </w:r>
      <w:r w:rsidR="00BC52F1" w:rsidRPr="007C5B83">
        <w:t>centre</w:t>
      </w:r>
      <w:r w:rsidR="009940B0" w:rsidRPr="007C5B83">
        <w:t>,</w:t>
      </w:r>
      <w:r w:rsidR="00B872F1" w:rsidRPr="007C5B83">
        <w:t xml:space="preserve"> </w:t>
      </w:r>
      <w:r w:rsidR="00385CF3" w:rsidRPr="007C5B83">
        <w:t xml:space="preserve">has been </w:t>
      </w:r>
      <w:r w:rsidR="009940B0" w:rsidRPr="007C5B83">
        <w:t>developing</w:t>
      </w:r>
      <w:r w:rsidR="00F32B9A" w:rsidRPr="007C5B83">
        <w:t xml:space="preserve"> </w:t>
      </w:r>
      <w:r w:rsidR="009940B0" w:rsidRPr="007C5B83">
        <w:t>many research projects</w:t>
      </w:r>
      <w:r w:rsidR="009C7B18" w:rsidRPr="007C5B83">
        <w:t xml:space="preserve"> related to the use of AI</w:t>
      </w:r>
      <w:r w:rsidR="00F32B9A" w:rsidRPr="007C5B83">
        <w:t xml:space="preserve"> or edge computing</w:t>
      </w:r>
      <w:r w:rsidR="005717C9" w:rsidRPr="007C5B83">
        <w:t xml:space="preserve"> on</w:t>
      </w:r>
      <w:r w:rsidR="00D3003D" w:rsidRPr="007C5B83">
        <w:t xml:space="preserve"> the last few years. </w:t>
      </w:r>
      <w:r w:rsidR="00EF258C" w:rsidRPr="007C5B83">
        <w:t xml:space="preserve">Within </w:t>
      </w:r>
      <w:r w:rsidR="00F32B9A" w:rsidRPr="007C5B83">
        <w:t xml:space="preserve">DeustoTech, </w:t>
      </w:r>
      <w:r w:rsidR="008B313C" w:rsidRPr="007C5B83">
        <w:t xml:space="preserve">the </w:t>
      </w:r>
      <w:r w:rsidR="00EF258C" w:rsidRPr="007C5B83">
        <w:t>Smart-Mobility research</w:t>
      </w:r>
      <w:r w:rsidR="00FB4017" w:rsidRPr="007C5B83">
        <w:t xml:space="preserve"> team is responsible of the development of </w:t>
      </w:r>
      <w:r w:rsidR="00981862" w:rsidRPr="007C5B83">
        <w:t xml:space="preserve">projects related to societies and industries needs in </w:t>
      </w:r>
      <w:r w:rsidR="00AD7093" w:rsidRPr="007C5B83">
        <w:t xml:space="preserve">the mobility and transportation areas, as stated in their </w:t>
      </w:r>
      <w:r w:rsidR="00ED7AB4" w:rsidRPr="007C5B83">
        <w:t>website:</w:t>
      </w:r>
    </w:p>
    <w:p w14:paraId="34F8D83D" w14:textId="66DB025C" w:rsidR="000678E5" w:rsidRPr="007C5B83" w:rsidRDefault="000E0519" w:rsidP="000678E5">
      <w:pPr>
        <w:rPr>
          <w:rStyle w:val="nfasissutil"/>
        </w:rPr>
      </w:pPr>
      <w:r w:rsidRPr="002E64B2">
        <w:rPr>
          <w:rStyle w:val="nfasissutil"/>
          <w:lang w:val="en-US"/>
          <w:rPrChange w:id="4" w:author="Unai Urgoiti López de Luzuriaga" w:date="2024-06-13T17:02:00Z" w16du:dateUtc="2024-06-13T15:02:00Z">
            <w:rPr>
              <w:rStyle w:val="nfasissutil"/>
              <w:lang w:val="es-ES"/>
            </w:rPr>
          </w:rPrChange>
        </w:rPr>
        <w:t>“</w:t>
      </w:r>
      <w:ins w:id="5" w:author="Unai Urgoiti López de Luzuriaga" w:date="2024-06-13T17:02:00Z" w16du:dateUtc="2024-06-13T15:02:00Z">
        <w:r w:rsidR="002E64B2" w:rsidRPr="002E64B2">
          <w:rPr>
            <w:rStyle w:val="nfasissutil"/>
            <w:lang w:val="en-US"/>
            <w:rPrChange w:id="6" w:author="Unai Urgoiti López de Luzuriaga" w:date="2024-06-13T17:02:00Z" w16du:dateUtc="2024-06-13T15:02:00Z">
              <w:rPr>
                <w:rStyle w:val="nfasissutil"/>
                <w:lang w:val="es-ES"/>
              </w:rPr>
            </w:rPrChange>
          </w:rPr>
          <w:t>DeustoTech Mobility's aim is to respond to the current and future needs of society and industry in the mobility and transport sector based on a firm commitment to research in the field of new technologies.</w:t>
        </w:r>
      </w:ins>
      <w:r w:rsidRPr="002E64B2">
        <w:rPr>
          <w:rStyle w:val="nfasissutil"/>
          <w:lang w:val="en-US"/>
          <w:rPrChange w:id="7" w:author="Unai Urgoiti López de Luzuriaga" w:date="2024-06-13T17:02:00Z" w16du:dateUtc="2024-06-13T15:02:00Z">
            <w:rPr>
              <w:rStyle w:val="nfasissutil"/>
              <w:lang w:val="es-ES"/>
            </w:rPr>
          </w:rPrChange>
        </w:rPr>
        <w:t>”</w:t>
      </w:r>
      <w:sdt>
        <w:sdtPr>
          <w:rPr>
            <w:rStyle w:val="nfasissutil"/>
          </w:rPr>
          <w:id w:val="1804813038"/>
          <w:citation/>
        </w:sdtPr>
        <w:sdtContent>
          <w:r w:rsidR="006813AD" w:rsidRPr="007C5B83">
            <w:rPr>
              <w:rStyle w:val="nfasissutil"/>
            </w:rPr>
            <w:fldChar w:fldCharType="begin"/>
          </w:r>
          <w:r w:rsidR="006813AD" w:rsidRPr="002E64B2">
            <w:rPr>
              <w:rStyle w:val="nfasissutil"/>
              <w:lang w:val="en-US"/>
              <w:rPrChange w:id="8" w:author="Unai Urgoiti López de Luzuriaga" w:date="2024-06-13T17:02:00Z" w16du:dateUtc="2024-06-13T15:02:00Z">
                <w:rPr>
                  <w:rStyle w:val="nfasissutil"/>
                  <w:lang w:val="es-ES"/>
                </w:rPr>
              </w:rPrChange>
            </w:rPr>
            <w:instrText xml:space="preserve"> CITATION Deu24 \l 3082 </w:instrText>
          </w:r>
          <w:r w:rsidR="006813AD" w:rsidRPr="007C5B83">
            <w:rPr>
              <w:rStyle w:val="nfasissutil"/>
            </w:rPr>
            <w:fldChar w:fldCharType="separate"/>
          </w:r>
          <w:r w:rsidR="000A063E" w:rsidRPr="002E64B2">
            <w:rPr>
              <w:rStyle w:val="nfasissutil"/>
              <w:lang w:val="en-US"/>
              <w:rPrChange w:id="9" w:author="Unai Urgoiti López de Luzuriaga" w:date="2024-06-13T17:02:00Z" w16du:dateUtc="2024-06-13T15:02:00Z">
                <w:rPr>
                  <w:rStyle w:val="nfasissutil"/>
                  <w:lang w:val="es-ES"/>
                </w:rPr>
              </w:rPrChange>
            </w:rPr>
            <w:t xml:space="preserve"> </w:t>
          </w:r>
          <w:r w:rsidR="000A063E" w:rsidRPr="007C5B83">
            <w:rPr>
              <w:color w:val="404040" w:themeColor="text1" w:themeTint="BF"/>
            </w:rPr>
            <w:t>[1]</w:t>
          </w:r>
          <w:r w:rsidR="006813AD" w:rsidRPr="007C5B83">
            <w:rPr>
              <w:rStyle w:val="nfasissutil"/>
            </w:rPr>
            <w:fldChar w:fldCharType="end"/>
          </w:r>
        </w:sdtContent>
      </w:sdt>
    </w:p>
    <w:p w14:paraId="15710520" w14:textId="5BB986FA" w:rsidR="00941CD3" w:rsidRPr="007C5B83" w:rsidRDefault="000E0519" w:rsidP="00FF21AD">
      <w:pPr>
        <w:rPr>
          <w:rStyle w:val="nfasissutil"/>
          <w:i w:val="0"/>
          <w:iCs w:val="0"/>
          <w:color w:val="auto"/>
        </w:rPr>
      </w:pPr>
      <w:r w:rsidRPr="00E6166A">
        <w:rPr>
          <w:rStyle w:val="nfasissutil"/>
          <w:i w:val="0"/>
          <w:iCs w:val="0"/>
          <w:color w:val="auto"/>
        </w:rPr>
        <w:t xml:space="preserve">This project </w:t>
      </w:r>
      <w:r w:rsidR="00B34C7F" w:rsidRPr="00E6166A">
        <w:rPr>
          <w:rStyle w:val="nfasissutil"/>
          <w:i w:val="0"/>
          <w:iCs w:val="0"/>
          <w:color w:val="auto"/>
        </w:rPr>
        <w:t xml:space="preserve">emerges as a new </w:t>
      </w:r>
      <w:r w:rsidR="00DF5F2B" w:rsidRPr="00E6166A">
        <w:rPr>
          <w:rStyle w:val="nfasissutil"/>
          <w:i w:val="0"/>
          <w:iCs w:val="0"/>
          <w:color w:val="auto"/>
        </w:rPr>
        <w:t xml:space="preserve">research </w:t>
      </w:r>
      <w:r w:rsidR="00347809" w:rsidRPr="00E6166A">
        <w:rPr>
          <w:rStyle w:val="nfasissutil"/>
          <w:i w:val="0"/>
          <w:iCs w:val="0"/>
          <w:color w:val="auto"/>
        </w:rPr>
        <w:t xml:space="preserve">area, as the response to </w:t>
      </w:r>
      <w:r w:rsidR="000B4699" w:rsidRPr="00E6166A">
        <w:rPr>
          <w:rStyle w:val="nfasissutil"/>
          <w:i w:val="0"/>
          <w:iCs w:val="0"/>
          <w:color w:val="auto"/>
        </w:rPr>
        <w:t xml:space="preserve">European Union’s announcement </w:t>
      </w:r>
      <w:r w:rsidR="00C444BA" w:rsidRPr="00E6166A">
        <w:rPr>
          <w:rStyle w:val="nfasissutil"/>
          <w:i w:val="0"/>
          <w:iCs w:val="0"/>
          <w:color w:val="auto"/>
        </w:rPr>
        <w:t>about</w:t>
      </w:r>
      <w:r w:rsidR="00347B7F" w:rsidRPr="00E6166A">
        <w:rPr>
          <w:rStyle w:val="nfasissutil"/>
          <w:i w:val="0"/>
          <w:iCs w:val="0"/>
          <w:color w:val="auto"/>
        </w:rPr>
        <w:t xml:space="preserve"> new research projects</w:t>
      </w:r>
      <w:r w:rsidR="009B1BBD">
        <w:rPr>
          <w:rStyle w:val="nfasissutil"/>
          <w:i w:val="0"/>
          <w:iCs w:val="0"/>
          <w:color w:val="auto"/>
        </w:rPr>
        <w:t xml:space="preserve"> in the field of urban mobility</w:t>
      </w:r>
      <w:r w:rsidR="00C444BA" w:rsidRPr="00E6166A">
        <w:rPr>
          <w:rStyle w:val="nfasissutil"/>
          <w:i w:val="0"/>
          <w:iCs w:val="0"/>
          <w:color w:val="auto"/>
        </w:rPr>
        <w:t xml:space="preserve">. This </w:t>
      </w:r>
      <w:proofErr w:type="gramStart"/>
      <w:r w:rsidR="00C444BA" w:rsidRPr="00E6166A">
        <w:rPr>
          <w:rStyle w:val="nfasissutil"/>
          <w:i w:val="0"/>
          <w:iCs w:val="0"/>
          <w:color w:val="auto"/>
        </w:rPr>
        <w:t xml:space="preserve">particular </w:t>
      </w:r>
      <w:r w:rsidR="00D6138B" w:rsidRPr="00E6166A">
        <w:rPr>
          <w:rStyle w:val="nfasissutil"/>
          <w:i w:val="0"/>
          <w:iCs w:val="0"/>
          <w:color w:val="auto"/>
        </w:rPr>
        <w:t>project</w:t>
      </w:r>
      <w:proofErr w:type="gramEnd"/>
      <w:r w:rsidR="00D6138B" w:rsidRPr="00E6166A">
        <w:rPr>
          <w:rStyle w:val="nfasissutil"/>
          <w:i w:val="0"/>
          <w:iCs w:val="0"/>
          <w:color w:val="auto"/>
        </w:rPr>
        <w:t xml:space="preserve"> </w:t>
      </w:r>
      <w:r w:rsidR="00E10510" w:rsidRPr="00E6166A">
        <w:rPr>
          <w:rStyle w:val="nfasissutil"/>
          <w:i w:val="0"/>
          <w:iCs w:val="0"/>
          <w:color w:val="auto"/>
        </w:rPr>
        <w:t xml:space="preserve">lays </w:t>
      </w:r>
      <w:r w:rsidR="00C341C3" w:rsidRPr="00E6166A">
        <w:rPr>
          <w:rStyle w:val="nfasissutil"/>
          <w:i w:val="0"/>
          <w:iCs w:val="0"/>
          <w:color w:val="auto"/>
        </w:rPr>
        <w:t xml:space="preserve">the ground for future research projects, </w:t>
      </w:r>
      <w:r w:rsidR="00410568" w:rsidRPr="00E6166A">
        <w:rPr>
          <w:rStyle w:val="nfasissutil"/>
          <w:i w:val="0"/>
          <w:iCs w:val="0"/>
          <w:color w:val="auto"/>
        </w:rPr>
        <w:t>specialized</w:t>
      </w:r>
      <w:r w:rsidR="00C341C3" w:rsidRPr="00E6166A">
        <w:rPr>
          <w:rStyle w:val="nfasissutil"/>
          <w:i w:val="0"/>
          <w:iCs w:val="0"/>
          <w:color w:val="auto"/>
        </w:rPr>
        <w:t xml:space="preserve"> on </w:t>
      </w:r>
      <w:r w:rsidR="00410568" w:rsidRPr="00E6166A">
        <w:rPr>
          <w:rStyle w:val="nfasissutil"/>
          <w:i w:val="0"/>
          <w:iCs w:val="0"/>
          <w:color w:val="auto"/>
        </w:rPr>
        <w:t xml:space="preserve">edge computing and </w:t>
      </w:r>
      <w:r w:rsidR="00A47DB2" w:rsidRPr="00E6166A">
        <w:rPr>
          <w:rStyle w:val="nfasissutil"/>
          <w:i w:val="0"/>
          <w:iCs w:val="0"/>
          <w:color w:val="auto"/>
        </w:rPr>
        <w:t>accident prevention.</w:t>
      </w:r>
      <w:r w:rsidR="00A47DB2" w:rsidRPr="007C5B83">
        <w:rPr>
          <w:rStyle w:val="nfasissutil"/>
          <w:i w:val="0"/>
          <w:iCs w:val="0"/>
          <w:color w:val="auto"/>
        </w:rPr>
        <w:t xml:space="preserve"> </w:t>
      </w:r>
    </w:p>
    <w:p w14:paraId="0B499163" w14:textId="2DDC2C87" w:rsidR="00A47DB2" w:rsidRPr="007C5B83" w:rsidRDefault="00A47DB2" w:rsidP="00A47DB2">
      <w:pPr>
        <w:rPr>
          <w:shd w:val="clear" w:color="auto" w:fill="FFFFFF"/>
        </w:rPr>
      </w:pPr>
      <w:r w:rsidRPr="007C5B83">
        <w:rPr>
          <w:shd w:val="clear" w:color="auto" w:fill="FFFFFF"/>
        </w:rPr>
        <w:t xml:space="preserve">This document has been authored exclusively by the writer within the scope of their current thesis project. While the content draws from work undertaken during their internship at the research </w:t>
      </w:r>
      <w:r w:rsidR="002470D0" w:rsidRPr="007C5B83">
        <w:rPr>
          <w:shd w:val="clear" w:color="auto" w:fill="FFFFFF"/>
        </w:rPr>
        <w:t>centre</w:t>
      </w:r>
      <w:r w:rsidRPr="007C5B83">
        <w:rPr>
          <w:shd w:val="clear" w:color="auto" w:fill="FFFFFF"/>
        </w:rPr>
        <w:t xml:space="preserve"> DeustoTech, DeustoTech </w:t>
      </w:r>
      <w:proofErr w:type="gramStart"/>
      <w:r w:rsidRPr="007C5B83">
        <w:rPr>
          <w:shd w:val="clear" w:color="auto" w:fill="FFFFFF"/>
        </w:rPr>
        <w:t>has no involvement</w:t>
      </w:r>
      <w:proofErr w:type="gramEnd"/>
      <w:r w:rsidRPr="007C5B83">
        <w:rPr>
          <w:shd w:val="clear" w:color="auto" w:fill="FFFFFF"/>
        </w:rPr>
        <w:t xml:space="preserve"> in the creation of this document and bears no responsibility for its content, accuracy, or veracity. Several activities outlined in this project are also integral to the Smart-Mobility projec</w:t>
      </w:r>
      <w:r w:rsidR="00B77CB6" w:rsidRPr="007C5B83">
        <w:rPr>
          <w:shd w:val="clear" w:color="auto" w:fill="FFFFFF"/>
        </w:rPr>
        <w:t>t.</w:t>
      </w:r>
    </w:p>
    <w:p w14:paraId="5BA3EFEA" w14:textId="2FEFDBC6" w:rsidR="003E3AB3" w:rsidRPr="007C5B83" w:rsidRDefault="009B1BBD" w:rsidP="00AE4107">
      <w:pPr>
        <w:pStyle w:val="Ttulo2"/>
      </w:pPr>
      <w:bookmarkStart w:id="10" w:name="_Toc169374338"/>
      <w:r>
        <w:t>SCOPE</w:t>
      </w:r>
      <w:r w:rsidRPr="007C5B83">
        <w:t xml:space="preserve"> </w:t>
      </w:r>
      <w:r w:rsidR="003E3AB3" w:rsidRPr="007C5B83">
        <w:t>of the project</w:t>
      </w:r>
      <w:bookmarkEnd w:id="10"/>
    </w:p>
    <w:p w14:paraId="1A91AAD6" w14:textId="67C1354E" w:rsidR="001B5618" w:rsidRPr="007C5B83" w:rsidRDefault="001B5618" w:rsidP="001B5618">
      <w:r w:rsidRPr="007C5B83">
        <w:t xml:space="preserve">As stated in the project title, the expected scope of the project is to provide intelligent </w:t>
      </w:r>
      <w:r w:rsidR="009B1BBD">
        <w:t>services</w:t>
      </w:r>
      <w:r w:rsidR="009B1BBD" w:rsidRPr="007C5B83">
        <w:t xml:space="preserve"> </w:t>
      </w:r>
      <w:r w:rsidRPr="007C5B83">
        <w:t>for light mobility vehicles, enhancing their security and providing users with valuable information while using the system.</w:t>
      </w:r>
    </w:p>
    <w:p w14:paraId="5D042734" w14:textId="7F1E2744" w:rsidR="00FE3791" w:rsidRDefault="001B5618" w:rsidP="001B5618">
      <w:pPr>
        <w:rPr>
          <w:ins w:id="11" w:author="Ignacio Angulo Martinez" w:date="2024-06-13T11:07:00Z" w16du:dateUtc="2024-06-13T09:07:00Z"/>
        </w:rPr>
      </w:pPr>
      <w:r w:rsidRPr="007C5B83">
        <w:t xml:space="preserve">As previously mentioned, these intelligent </w:t>
      </w:r>
      <w:r w:rsidR="009B1BBD">
        <w:t xml:space="preserve">services </w:t>
      </w:r>
      <w:r w:rsidRPr="007C5B83">
        <w:t xml:space="preserve">will be implemented using an </w:t>
      </w:r>
      <w:r w:rsidR="00A90B49">
        <w:t>onboard platform</w:t>
      </w:r>
      <w:r w:rsidRPr="007C5B83">
        <w:t xml:space="preserve">, which will </w:t>
      </w:r>
      <w:r w:rsidR="00FE3791">
        <w:t xml:space="preserve">integrate a set of environmental </w:t>
      </w:r>
      <w:r w:rsidRPr="007C5B83">
        <w:t>sensors</w:t>
      </w:r>
      <w:r w:rsidR="00FE3791">
        <w:t xml:space="preserve"> </w:t>
      </w:r>
      <w:proofErr w:type="gramStart"/>
      <w:r w:rsidR="00FE3791">
        <w:t>in order to</w:t>
      </w:r>
      <w:proofErr w:type="gramEnd"/>
      <w:r w:rsidR="00FE3791">
        <w:t xml:space="preserve"> provide contextual knowledge information</w:t>
      </w:r>
      <w:r w:rsidRPr="007C5B83">
        <w:t xml:space="preserve">. </w:t>
      </w:r>
    </w:p>
    <w:p w14:paraId="615390F5" w14:textId="3EC62100" w:rsidR="001B5618" w:rsidRPr="007C5B83" w:rsidRDefault="001B5618" w:rsidP="001B5618">
      <w:r w:rsidRPr="007C5B83">
        <w:t>This approach is known as edge computing, distinguishing it from cloud computing because real-time data processing occurs within the embedded platform. The benefits of this approach are significant, enabl</w:t>
      </w:r>
      <w:r w:rsidR="00FE3791">
        <w:t>ing</w:t>
      </w:r>
      <w:r w:rsidRPr="007C5B83">
        <w:t xml:space="preserve"> the device not only </w:t>
      </w:r>
      <w:r w:rsidR="00FE3791">
        <w:t xml:space="preserve">to </w:t>
      </w:r>
      <w:r w:rsidRPr="007C5B83">
        <w:t xml:space="preserve">collect data, as IoT devices traditionally do, but also to respond to changes occurring in its </w:t>
      </w:r>
      <w:r w:rsidR="002E64B2">
        <w:t>su</w:t>
      </w:r>
      <w:r w:rsidR="00FE3791">
        <w:t>rroundings</w:t>
      </w:r>
      <w:r w:rsidRPr="007C5B83">
        <w:t>.</w:t>
      </w:r>
    </w:p>
    <w:p w14:paraId="781452B2" w14:textId="3553BFDE" w:rsidR="001B5618" w:rsidRDefault="00F076EC" w:rsidP="001B5618">
      <w:r w:rsidRPr="007C5B83">
        <w:t xml:space="preserve">The project </w:t>
      </w:r>
      <w:r w:rsidR="00E9478D" w:rsidRPr="007C5B83">
        <w:t xml:space="preserve">will be </w:t>
      </w:r>
      <w:r w:rsidR="00C8089B" w:rsidRPr="007C5B83">
        <w:t>divided into phases based on their end goal: software or hardware development</w:t>
      </w:r>
      <w:r w:rsidR="00060070" w:rsidRPr="007C5B83">
        <w:t>.</w:t>
      </w:r>
    </w:p>
    <w:p w14:paraId="1BC2F9F1" w14:textId="77777777" w:rsidR="00CE1509" w:rsidRPr="007C5B83" w:rsidRDefault="00CE1509" w:rsidP="001B5618"/>
    <w:p w14:paraId="4FA3B237" w14:textId="10B8E641" w:rsidR="0066573C" w:rsidRDefault="006746DE" w:rsidP="00CC7172">
      <w:r w:rsidRPr="007C5B83">
        <w:lastRenderedPageBreak/>
        <w:t xml:space="preserve">The first phase of the project </w:t>
      </w:r>
      <w:r w:rsidR="00C8089B" w:rsidRPr="007C5B83">
        <w:t>focus on</w:t>
      </w:r>
      <w:r w:rsidRPr="007C5B83">
        <w:t xml:space="preserve"> </w:t>
      </w:r>
      <w:r w:rsidR="005B0BFD" w:rsidRPr="007C5B83">
        <w:t xml:space="preserve">software </w:t>
      </w:r>
      <w:r w:rsidR="00CE1509">
        <w:t>developing and</w:t>
      </w:r>
      <w:r w:rsidR="0066573C">
        <w:t xml:space="preserve"> will be divided into different stages. </w:t>
      </w:r>
      <w:r w:rsidR="002E64B2">
        <w:t xml:space="preserve"> </w:t>
      </w:r>
      <w:r w:rsidR="00721924" w:rsidRPr="007C5B83">
        <w:t>Th</w:t>
      </w:r>
      <w:r w:rsidR="00FE3791">
        <w:t>is</w:t>
      </w:r>
      <w:r w:rsidR="00721924" w:rsidRPr="007C5B83">
        <w:t xml:space="preserve"> phase will begin</w:t>
      </w:r>
      <w:r w:rsidR="0019322A" w:rsidRPr="007C5B83">
        <w:t xml:space="preserve"> by setting up a </w:t>
      </w:r>
      <w:r w:rsidR="00526623" w:rsidRPr="007C5B83">
        <w:t>comfortable work environment in the board</w:t>
      </w:r>
      <w:ins w:id="12" w:author="Unai Urgoiti López de Luzuriaga" w:date="2024-06-13T17:18:00Z" w16du:dateUtc="2024-06-13T15:18:00Z">
        <w:r w:rsidR="000C382A">
          <w:t>.</w:t>
        </w:r>
      </w:ins>
      <w:r w:rsidR="00EF3F8F" w:rsidRPr="007C5B83">
        <w:t xml:space="preserve"> </w:t>
      </w:r>
      <w:r w:rsidR="0066573C">
        <w:t>It will be followed by the selection of the different technologies needed, like car and pedestrian detection,</w:t>
      </w:r>
      <w:r w:rsidR="00951DE6">
        <w:t xml:space="preserve"> coordinates localization</w:t>
      </w:r>
      <w:r w:rsidR="00CE1509">
        <w:t xml:space="preserve">, and distance measurement technologies. </w:t>
      </w:r>
    </w:p>
    <w:p w14:paraId="7DB83D48" w14:textId="08DC3F1A" w:rsidR="00197092" w:rsidRPr="007C5B83" w:rsidRDefault="00CE1509" w:rsidP="00CC7172">
      <w:r>
        <w:t xml:space="preserve">Once the selected sensors have been integrated, the data received needs to be processed and stored. For this purpose, a containerization software will be needed, allowing to deploy and run different software packets. </w:t>
      </w:r>
      <w:r w:rsidR="00D23C2B" w:rsidRPr="007C5B83">
        <w:t xml:space="preserve">This software packets, or containers, will </w:t>
      </w:r>
      <w:r w:rsidR="00D521FF" w:rsidRPr="007C5B83">
        <w:t xml:space="preserve">act in a way </w:t>
      </w:r>
      <w:proofErr w:type="gramStart"/>
      <w:r w:rsidR="00D521FF" w:rsidRPr="007C5B83">
        <w:t>similar to</w:t>
      </w:r>
      <w:proofErr w:type="gramEnd"/>
      <w:r w:rsidR="00D521FF" w:rsidRPr="007C5B83">
        <w:t xml:space="preserve"> virtual machines, and </w:t>
      </w:r>
      <w:r w:rsidR="00CD7009" w:rsidRPr="007C5B83">
        <w:t xml:space="preserve">interact with the local host and between each other. </w:t>
      </w:r>
    </w:p>
    <w:p w14:paraId="01751A77" w14:textId="37C7792C" w:rsidR="00FE1DDA" w:rsidRPr="007C5B83" w:rsidRDefault="007778B8" w:rsidP="00CC7172">
      <w:r w:rsidRPr="007C5B83">
        <w:t>This service will help to stablish communication protocols and services</w:t>
      </w:r>
      <w:r w:rsidR="0098313C" w:rsidRPr="007C5B83">
        <w:t xml:space="preserve"> that allow</w:t>
      </w:r>
      <w:r w:rsidR="006A4E9C" w:rsidRPr="007C5B83">
        <w:t xml:space="preserve"> the data flow and storage. </w:t>
      </w:r>
      <w:r w:rsidR="00AC00DB" w:rsidRPr="007C5B83">
        <w:t>To achieve this,</w:t>
      </w:r>
      <w:r w:rsidR="00F95B65" w:rsidRPr="007C5B83">
        <w:t xml:space="preserve"> </w:t>
      </w:r>
      <w:r w:rsidR="006A4E9C" w:rsidRPr="007C5B83">
        <w:t>a</w:t>
      </w:r>
      <w:r w:rsidR="00F95B65" w:rsidRPr="007C5B83">
        <w:t xml:space="preserve"> thorough</w:t>
      </w:r>
      <w:r w:rsidR="006A4E9C" w:rsidRPr="007C5B83">
        <w:t xml:space="preserve"> research and determination of the optimal services will be </w:t>
      </w:r>
      <w:r w:rsidR="00F95B65" w:rsidRPr="007C5B83">
        <w:t>necessary</w:t>
      </w:r>
      <w:r w:rsidR="00040E9D" w:rsidRPr="007C5B83">
        <w:t>, with the aim of improving the efficiency of the system.</w:t>
      </w:r>
      <w:r w:rsidR="00CE1509">
        <w:t xml:space="preserve"> To create a communication between</w:t>
      </w:r>
      <w:r w:rsidR="008C2F0D">
        <w:t xml:space="preserve"> different services</w:t>
      </w:r>
      <w:r w:rsidR="00CE1509">
        <w:t>,</w:t>
      </w:r>
      <w:r w:rsidR="00040E9D" w:rsidRPr="007C5B83">
        <w:t xml:space="preserve"> </w:t>
      </w:r>
      <w:r w:rsidR="00CE1509">
        <w:t>brokers are a technology that allow</w:t>
      </w:r>
      <w:r w:rsidR="003E1778" w:rsidRPr="007C5B83">
        <w:t xml:space="preserve"> </w:t>
      </w:r>
      <w:r w:rsidR="008C2F0D">
        <w:t>immediate data transfers. And foe the storage, between the many options, a time-series based database will be chosen.</w:t>
      </w:r>
    </w:p>
    <w:p w14:paraId="5467CBF2" w14:textId="14A71EDC" w:rsidR="003E1778" w:rsidRPr="007C5B83" w:rsidRDefault="00482CFF" w:rsidP="00CC7172">
      <w:r w:rsidRPr="007C5B83">
        <w:t xml:space="preserve">All the deployment of services will be made on a </w:t>
      </w:r>
      <w:r w:rsidR="00EF6AA8" w:rsidRPr="007C5B83">
        <w:t>browser-based</w:t>
      </w:r>
      <w:r w:rsidRPr="007C5B83">
        <w:t xml:space="preserve"> flow editing</w:t>
      </w:r>
      <w:r w:rsidR="00F82871" w:rsidRPr="007C5B83">
        <w:t xml:space="preserve"> container</w:t>
      </w:r>
      <w:r w:rsidR="00CE1509">
        <w:t xml:space="preserve">. </w:t>
      </w:r>
      <w:r w:rsidR="00F82871" w:rsidRPr="007C5B83">
        <w:t xml:space="preserve">This will </w:t>
      </w:r>
      <w:r w:rsidR="00033AFE" w:rsidRPr="007C5B83">
        <w:t>facilitate</w:t>
      </w:r>
      <w:r w:rsidR="00F82871" w:rsidRPr="007C5B83">
        <w:t xml:space="preserve"> an easy flow programming</w:t>
      </w:r>
      <w:r w:rsidR="00786340" w:rsidRPr="007C5B83">
        <w:t xml:space="preserve">, debugging and </w:t>
      </w:r>
      <w:r w:rsidR="00EF6AA8" w:rsidRPr="007C5B83">
        <w:t>execution</w:t>
      </w:r>
      <w:r w:rsidR="00CE1509">
        <w:t>, as it provides a clear insight of the processes.</w:t>
      </w:r>
      <w:r w:rsidR="00A434F4">
        <w:t xml:space="preserve"> A dashboard will also be created, providing real-time analytics and relevant information about the onboard devices.</w:t>
      </w:r>
    </w:p>
    <w:p w14:paraId="316BD8E2" w14:textId="77777777" w:rsidR="00DE0FB0" w:rsidRPr="007C5B83" w:rsidRDefault="00902A04" w:rsidP="003E3AB3">
      <w:r w:rsidRPr="007C5B83">
        <w:t xml:space="preserve">The second phase of the </w:t>
      </w:r>
      <w:r w:rsidR="007500A5" w:rsidRPr="007C5B83">
        <w:t xml:space="preserve">project will </w:t>
      </w:r>
      <w:r w:rsidR="00A71924" w:rsidRPr="007C5B83">
        <w:t>focus on</w:t>
      </w:r>
      <w:r w:rsidR="00E37AD9" w:rsidRPr="007C5B83">
        <w:t xml:space="preserve"> the hardware </w:t>
      </w:r>
      <w:r w:rsidR="009C7D05" w:rsidRPr="007C5B83">
        <w:t>design</w:t>
      </w:r>
      <w:r w:rsidR="00800160" w:rsidRPr="007C5B83">
        <w:t xml:space="preserve">. </w:t>
      </w:r>
      <w:r w:rsidR="00BE4DDF" w:rsidRPr="007C5B83">
        <w:t>Due to the</w:t>
      </w:r>
      <w:r w:rsidR="00D113C0" w:rsidRPr="007C5B83">
        <w:t xml:space="preserve"> fabrication process</w:t>
      </w:r>
      <w:r w:rsidR="00BE4DDF" w:rsidRPr="007C5B83">
        <w:t xml:space="preserve"> constrains</w:t>
      </w:r>
      <w:r w:rsidR="000D4D5B" w:rsidRPr="007C5B83">
        <w:t xml:space="preserve"> and</w:t>
      </w:r>
      <w:r w:rsidR="00BE4DDF" w:rsidRPr="007C5B83">
        <w:t xml:space="preserve"> delivery time</w:t>
      </w:r>
      <w:r w:rsidR="000D4D5B" w:rsidRPr="007C5B83">
        <w:t xml:space="preserve"> considerations</w:t>
      </w:r>
      <w:r w:rsidR="00BE4DDF" w:rsidRPr="007C5B83">
        <w:t xml:space="preserve">, the </w:t>
      </w:r>
      <w:r w:rsidR="00F12B51" w:rsidRPr="007C5B83">
        <w:t xml:space="preserve">PCB design and fabrication will be prioritized. </w:t>
      </w:r>
      <w:r w:rsidR="00370DB8" w:rsidRPr="007C5B83">
        <w:t xml:space="preserve">For the design, some constraints and considerations must be </w:t>
      </w:r>
      <w:proofErr w:type="gramStart"/>
      <w:r w:rsidR="00370DB8" w:rsidRPr="007C5B83">
        <w:t>taken into account</w:t>
      </w:r>
      <w:proofErr w:type="gramEnd"/>
      <w:r w:rsidR="004D4043" w:rsidRPr="007C5B83">
        <w:t xml:space="preserve"> to </w:t>
      </w:r>
      <w:r w:rsidR="00FA6BFA" w:rsidRPr="007C5B83">
        <w:t xml:space="preserve">design a LED matrix that allows the communication with </w:t>
      </w:r>
      <w:r w:rsidR="009E5595" w:rsidRPr="007C5B83">
        <w:t xml:space="preserve">the other </w:t>
      </w:r>
      <w:r w:rsidR="00FA6BFA" w:rsidRPr="007C5B83">
        <w:t>board.</w:t>
      </w:r>
    </w:p>
    <w:p w14:paraId="02425BCF" w14:textId="74900F4A" w:rsidR="002F7B6D" w:rsidRPr="007C5B83" w:rsidRDefault="00DE0FB0" w:rsidP="003E3AB3">
      <w:r w:rsidRPr="007C5B83">
        <w:t xml:space="preserve">Another </w:t>
      </w:r>
      <w:r w:rsidR="00A8109D" w:rsidRPr="007C5B83">
        <w:t xml:space="preserve">aspect </w:t>
      </w:r>
      <w:r w:rsidRPr="007C5B83">
        <w:t>of hardware</w:t>
      </w:r>
      <w:r w:rsidR="00A8109D" w:rsidRPr="007C5B83">
        <w:t xml:space="preserve"> design involves</w:t>
      </w:r>
      <w:r w:rsidR="001B3629" w:rsidRPr="007C5B83">
        <w:t xml:space="preserve"> the</w:t>
      </w:r>
      <w:r w:rsidR="00D1309A" w:rsidRPr="007C5B83">
        <w:t xml:space="preserve"> </w:t>
      </w:r>
      <w:r w:rsidR="00A8109D" w:rsidRPr="007C5B83">
        <w:t>creatin</w:t>
      </w:r>
      <w:r w:rsidR="00D1309A" w:rsidRPr="007C5B83">
        <w:t xml:space="preserve"> of </w:t>
      </w:r>
      <w:proofErr w:type="gramStart"/>
      <w:r w:rsidR="00D1309A" w:rsidRPr="007C5B83">
        <w:t>an</w:t>
      </w:r>
      <w:proofErr w:type="gramEnd"/>
      <w:r w:rsidR="00D1309A" w:rsidRPr="007C5B83">
        <w:t xml:space="preserve"> structure that is able to </w:t>
      </w:r>
      <w:r w:rsidR="008076B7" w:rsidRPr="007C5B83">
        <w:t>securely</w:t>
      </w:r>
      <w:r w:rsidR="00D1309A" w:rsidRPr="007C5B83">
        <w:t xml:space="preserve"> hold the components</w:t>
      </w:r>
      <w:r w:rsidR="008076B7" w:rsidRPr="007C5B83">
        <w:t xml:space="preserve">, </w:t>
      </w:r>
      <w:r w:rsidR="00DE4BB7" w:rsidRPr="007C5B83">
        <w:t>ensuring</w:t>
      </w:r>
      <w:r w:rsidR="0038184B" w:rsidRPr="007C5B83">
        <w:t xml:space="preserve"> the sensors operation and </w:t>
      </w:r>
      <w:r w:rsidR="002F7B6D" w:rsidRPr="007C5B83">
        <w:t>protecting them from adverse meteorological conditions</w:t>
      </w:r>
      <w:r w:rsidR="00EF4170" w:rsidRPr="007C5B83">
        <w:t xml:space="preserve">. </w:t>
      </w:r>
      <w:proofErr w:type="gramStart"/>
      <w:r w:rsidR="00EF4170" w:rsidRPr="007C5B83">
        <w:t>With this in mind, a</w:t>
      </w:r>
      <w:proofErr w:type="gramEnd"/>
      <w:r w:rsidR="00EF4170" w:rsidRPr="007C5B83">
        <w:t xml:space="preserve"> modelling of </w:t>
      </w:r>
      <w:r w:rsidR="00503E3B" w:rsidRPr="007C5B83">
        <w:t xml:space="preserve">the previously </w:t>
      </w:r>
      <w:r w:rsidR="005A2CC8" w:rsidRPr="007C5B83">
        <w:t>selected bike</w:t>
      </w:r>
      <w:r w:rsidR="00EF4170" w:rsidRPr="007C5B83">
        <w:t xml:space="preserve"> will be </w:t>
      </w:r>
      <w:r w:rsidR="00503E3B" w:rsidRPr="007C5B83">
        <w:t xml:space="preserve">done first, </w:t>
      </w:r>
      <w:r w:rsidR="00FD4192" w:rsidRPr="007C5B83">
        <w:t xml:space="preserve">with the objective of </w:t>
      </w:r>
      <w:r w:rsidR="00DC2B99" w:rsidRPr="007C5B83">
        <w:t>easing</w:t>
      </w:r>
      <w:r w:rsidR="00911641" w:rsidRPr="007C5B83">
        <w:t xml:space="preserve"> the design of the </w:t>
      </w:r>
      <w:r w:rsidR="0017323F" w:rsidRPr="007C5B83">
        <w:t xml:space="preserve">structures. </w:t>
      </w:r>
      <w:r w:rsidR="00D269A3" w:rsidRPr="007C5B83">
        <w:t xml:space="preserve">Two different </w:t>
      </w:r>
      <w:r w:rsidR="005A2CC8" w:rsidRPr="007C5B83">
        <w:t>mounts</w:t>
      </w:r>
      <w:r w:rsidR="00D269A3" w:rsidRPr="007C5B83">
        <w:t xml:space="preserve"> will be </w:t>
      </w:r>
      <w:r w:rsidR="00546924" w:rsidRPr="007C5B83">
        <w:t xml:space="preserve">required: </w:t>
      </w:r>
      <w:r w:rsidR="00D269A3" w:rsidRPr="007C5B83">
        <w:t>one for holding the PCB at the handlebar and other for holding the rest of components</w:t>
      </w:r>
      <w:r w:rsidR="009C13E5" w:rsidRPr="007C5B83">
        <w:t>. Once the design</w:t>
      </w:r>
      <w:r w:rsidR="00B916A7" w:rsidRPr="007C5B83">
        <w:t>s</w:t>
      </w:r>
      <w:r w:rsidR="009C13E5" w:rsidRPr="007C5B83">
        <w:t xml:space="preserve"> </w:t>
      </w:r>
      <w:r w:rsidR="000D5037" w:rsidRPr="007C5B83">
        <w:t>are</w:t>
      </w:r>
      <w:r w:rsidR="009C13E5" w:rsidRPr="007C5B83">
        <w:t xml:space="preserve"> </w:t>
      </w:r>
      <w:r w:rsidR="000D5037" w:rsidRPr="007C5B83">
        <w:t>finished</w:t>
      </w:r>
      <w:r w:rsidR="009C13E5" w:rsidRPr="007C5B83">
        <w:t xml:space="preserve">, </w:t>
      </w:r>
      <w:r w:rsidR="00DC2B99" w:rsidRPr="007C5B83">
        <w:t xml:space="preserve">all the parts will be fabricated using 3D printing technology. </w:t>
      </w:r>
    </w:p>
    <w:p w14:paraId="1D36C755" w14:textId="1CB0D606" w:rsidR="005C7B7B" w:rsidRPr="007C5B83" w:rsidRDefault="005C7B7B" w:rsidP="003E3AB3">
      <w:r w:rsidRPr="007C5B83">
        <w:t xml:space="preserve">Once the two main phases </w:t>
      </w:r>
      <w:r w:rsidR="00695F62" w:rsidRPr="007C5B83">
        <w:t xml:space="preserve">have </w:t>
      </w:r>
      <w:r w:rsidR="00D11D78" w:rsidRPr="007C5B83">
        <w:t>ended, a</w:t>
      </w:r>
      <w:r w:rsidR="00695F62" w:rsidRPr="007C5B83">
        <w:t xml:space="preserve"> final phase will </w:t>
      </w:r>
      <w:r w:rsidR="009A69B7" w:rsidRPr="007C5B83">
        <w:t xml:space="preserve">be </w:t>
      </w:r>
      <w:r w:rsidR="000D5037" w:rsidRPr="007C5B83">
        <w:t>initiated</w:t>
      </w:r>
      <w:r w:rsidR="009A69B7" w:rsidRPr="007C5B83">
        <w:t>. Thi</w:t>
      </w:r>
      <w:r w:rsidR="00742C3A" w:rsidRPr="007C5B83">
        <w:t xml:space="preserve">s phase will start by mounting all the </w:t>
      </w:r>
      <w:r w:rsidR="00233049" w:rsidRPr="007C5B83">
        <w:t>3D</w:t>
      </w:r>
      <w:r w:rsidR="00082ADF" w:rsidRPr="007C5B83">
        <w:t>-</w:t>
      </w:r>
      <w:r w:rsidR="00233049" w:rsidRPr="007C5B83">
        <w:t xml:space="preserve">printed parts </w:t>
      </w:r>
      <w:r w:rsidR="0035122F" w:rsidRPr="007C5B83">
        <w:t xml:space="preserve">onto the bicycle, </w:t>
      </w:r>
      <w:r w:rsidR="00AC3A8A" w:rsidRPr="007C5B83">
        <w:t xml:space="preserve">making the necessary adaptations for improving the stability. </w:t>
      </w:r>
      <w:r w:rsidR="00082ADF" w:rsidRPr="007C5B83">
        <w:t>Subsequently</w:t>
      </w:r>
      <w:r w:rsidR="00AC3A8A" w:rsidRPr="007C5B83">
        <w:t xml:space="preserve">, all the </w:t>
      </w:r>
      <w:r w:rsidR="002A424A" w:rsidRPr="007C5B83">
        <w:t xml:space="preserve">Hardware components will be mounted and connected, </w:t>
      </w:r>
      <w:r w:rsidR="00A273C4" w:rsidRPr="007C5B83">
        <w:t xml:space="preserve">and their functionality will be tested for </w:t>
      </w:r>
      <w:r w:rsidR="00A37363" w:rsidRPr="007C5B83">
        <w:t>ensuring a correct working</w:t>
      </w:r>
      <w:r w:rsidR="00A16C2D" w:rsidRPr="007C5B83">
        <w:t xml:space="preserve">. </w:t>
      </w:r>
    </w:p>
    <w:p w14:paraId="6DA339A9" w14:textId="6BE04D3E" w:rsidR="00B76A96" w:rsidRPr="007C5B83" w:rsidRDefault="00A16C2D" w:rsidP="003E3AB3">
      <w:r w:rsidRPr="007C5B83">
        <w:t xml:space="preserve">The device will be validated by </w:t>
      </w:r>
      <w:r w:rsidR="00DC750F" w:rsidRPr="007C5B83">
        <w:t xml:space="preserve">doing real life tests in the </w:t>
      </w:r>
      <w:r w:rsidR="00C91832" w:rsidRPr="007C5B83">
        <w:t>streets</w:t>
      </w:r>
      <w:r w:rsidR="00A37363" w:rsidRPr="007C5B83">
        <w:t xml:space="preserve">, with </w:t>
      </w:r>
      <w:r w:rsidR="00651531" w:rsidRPr="007C5B83">
        <w:t>adjustments made</w:t>
      </w:r>
      <w:r w:rsidR="00DC750F" w:rsidRPr="007C5B83">
        <w:t xml:space="preserve"> </w:t>
      </w:r>
      <w:r w:rsidR="00AA0DBC" w:rsidRPr="007C5B83">
        <w:t>in function of the obtained results.</w:t>
      </w:r>
      <w:r w:rsidR="00A130A8" w:rsidRPr="007C5B83">
        <w:t xml:space="preserve"> These tests will be recorded using a point of view (POV) camera, </w:t>
      </w:r>
      <w:r w:rsidR="00AB1AAA" w:rsidRPr="007C5B83">
        <w:t xml:space="preserve">with further review to identify possible weak points, </w:t>
      </w:r>
      <w:r w:rsidR="00B76A96" w:rsidRPr="007C5B83">
        <w:t>issues,</w:t>
      </w:r>
      <w:r w:rsidR="00AB1AAA" w:rsidRPr="007C5B83">
        <w:t xml:space="preserve"> or bugs.</w:t>
      </w:r>
    </w:p>
    <w:p w14:paraId="7ACA4875" w14:textId="77777777" w:rsidR="00825355" w:rsidRDefault="005740EC" w:rsidP="003E3AB3">
      <w:r w:rsidRPr="007C5B83">
        <w:t xml:space="preserve">While this project is carried on, the documentation of the project will be </w:t>
      </w:r>
      <w:r w:rsidR="001714A8" w:rsidRPr="007C5B83">
        <w:t xml:space="preserve">completed, collecting thoroughly all the steps taken to obtain the final product. </w:t>
      </w:r>
    </w:p>
    <w:p w14:paraId="0EBAB074" w14:textId="77777777" w:rsidR="00A434F4" w:rsidRPr="007C5B83" w:rsidRDefault="00A434F4" w:rsidP="003E3AB3"/>
    <w:p w14:paraId="66139AD4" w14:textId="77777777" w:rsidR="00BF7EC6" w:rsidRPr="007C5B83" w:rsidRDefault="00996DB0" w:rsidP="003E3AB3">
      <w:r w:rsidRPr="007C5B83">
        <w:lastRenderedPageBreak/>
        <w:t xml:space="preserve">The documentation will consist of: </w:t>
      </w:r>
    </w:p>
    <w:p w14:paraId="20188D2B" w14:textId="0EBAE6F3" w:rsidR="00BF7EC6" w:rsidRPr="007C5B83" w:rsidRDefault="00996DB0" w:rsidP="00BF7EC6">
      <w:pPr>
        <w:pStyle w:val="Prrafodelista"/>
        <w:numPr>
          <w:ilvl w:val="0"/>
          <w:numId w:val="16"/>
        </w:numPr>
      </w:pPr>
      <w:r w:rsidRPr="007C5B83">
        <w:t xml:space="preserve">This document, as the memory of all the work </w:t>
      </w:r>
      <w:r w:rsidR="00DC3C23" w:rsidRPr="007C5B83">
        <w:t>done</w:t>
      </w:r>
      <w:r w:rsidR="00A434F4">
        <w:t>.</w:t>
      </w:r>
    </w:p>
    <w:p w14:paraId="4FD14C05" w14:textId="4A4EBEBE" w:rsidR="00BF7EC6" w:rsidRPr="007C5B83" w:rsidRDefault="0034630B" w:rsidP="00BF7EC6">
      <w:pPr>
        <w:pStyle w:val="Prrafodelista"/>
        <w:numPr>
          <w:ilvl w:val="0"/>
          <w:numId w:val="16"/>
        </w:numPr>
      </w:pPr>
      <w:r w:rsidRPr="007C5B83">
        <w:t>PCB schematics</w:t>
      </w:r>
      <w:r w:rsidR="00A434F4">
        <w:t xml:space="preserve"> and board design.</w:t>
      </w:r>
    </w:p>
    <w:p w14:paraId="58A79AEB" w14:textId="4831A9D7" w:rsidR="00BF7EC6" w:rsidRPr="007C5B83" w:rsidRDefault="005F567D" w:rsidP="00BF7EC6">
      <w:pPr>
        <w:pStyle w:val="Prrafodelista"/>
        <w:numPr>
          <w:ilvl w:val="0"/>
          <w:numId w:val="16"/>
        </w:numPr>
      </w:pPr>
      <w:r w:rsidRPr="007C5B83">
        <w:t>3D Printed parts drawings</w:t>
      </w:r>
      <w:r w:rsidR="00A434F4">
        <w:t>.</w:t>
      </w:r>
    </w:p>
    <w:p w14:paraId="7FA085EA" w14:textId="3D8F8A49" w:rsidR="005740EC" w:rsidRPr="007C5B83" w:rsidRDefault="00BF7EC6" w:rsidP="00BF7EC6">
      <w:pPr>
        <w:pStyle w:val="Prrafodelista"/>
        <w:numPr>
          <w:ilvl w:val="0"/>
          <w:numId w:val="16"/>
        </w:numPr>
      </w:pPr>
      <w:r w:rsidRPr="007C5B83">
        <w:t>M</w:t>
      </w:r>
      <w:r w:rsidR="005F567D" w:rsidRPr="007C5B83">
        <w:t xml:space="preserve">anual of use. </w:t>
      </w:r>
    </w:p>
    <w:p w14:paraId="3E7E18C3" w14:textId="0688D3AD" w:rsidR="00FB2AFD" w:rsidRPr="007C5B83" w:rsidRDefault="00FB2AFD">
      <w:pPr>
        <w:spacing w:before="0" w:line="240" w:lineRule="auto"/>
        <w:jc w:val="left"/>
      </w:pPr>
      <w:r w:rsidRPr="007C5B83">
        <w:br w:type="page"/>
      </w:r>
    </w:p>
    <w:p w14:paraId="13964727" w14:textId="71A94685" w:rsidR="003E3AB3" w:rsidRPr="007C5B83" w:rsidRDefault="003E3AB3" w:rsidP="00AE4107">
      <w:pPr>
        <w:pStyle w:val="Ttulo2"/>
      </w:pPr>
      <w:bookmarkStart w:id="13" w:name="_Toc169374339"/>
      <w:r w:rsidRPr="007C5B83">
        <w:lastRenderedPageBreak/>
        <w:t>State of Art</w:t>
      </w:r>
      <w:bookmarkEnd w:id="13"/>
    </w:p>
    <w:p w14:paraId="2AAE6FD7" w14:textId="10A454E4" w:rsidR="0042325B" w:rsidRPr="007C5B83" w:rsidRDefault="00CE1951" w:rsidP="00CE1951">
      <w:pPr>
        <w:rPr>
          <w:shd w:val="clear" w:color="auto" w:fill="FFFFFF"/>
        </w:rPr>
      </w:pPr>
      <w:r w:rsidRPr="007C5B83">
        <w:rPr>
          <w:shd w:val="clear" w:color="auto" w:fill="FFFFFF"/>
        </w:rPr>
        <w:t xml:space="preserve">In urban mobility scenarios, light mobility vehicles (LMVs) have taken </w:t>
      </w:r>
      <w:r w:rsidR="00823D10">
        <w:rPr>
          <w:shd w:val="clear" w:color="auto" w:fill="FFFFFF"/>
        </w:rPr>
        <w:t xml:space="preserve">the </w:t>
      </w:r>
      <w:r w:rsidR="00FE3791">
        <w:rPr>
          <w:shd w:val="clear" w:color="auto" w:fill="FFFFFF"/>
        </w:rPr>
        <w:t>spotlight</w:t>
      </w:r>
      <w:r w:rsidRPr="007C5B83">
        <w:rPr>
          <w:shd w:val="clear" w:color="auto" w:fill="FFFFFF"/>
        </w:rPr>
        <w:t>.</w:t>
      </w:r>
      <w:r w:rsidR="00951DE6">
        <w:rPr>
          <w:shd w:val="clear" w:color="auto" w:fill="FFFFFF"/>
        </w:rPr>
        <w:t xml:space="preserve"> </w:t>
      </w:r>
      <w:r w:rsidRPr="007C5B83">
        <w:rPr>
          <w:shd w:val="clear" w:color="auto" w:fill="FFFFFF"/>
        </w:rPr>
        <w:t xml:space="preserve"> Motorcycles, bicycles and the more recent electric </w:t>
      </w:r>
      <w:r w:rsidR="00951DE6">
        <w:rPr>
          <w:shd w:val="clear" w:color="auto" w:fill="FFFFFF"/>
        </w:rPr>
        <w:t>scooters</w:t>
      </w:r>
      <w:r w:rsidR="00823D10">
        <w:rPr>
          <w:shd w:val="clear" w:color="auto" w:fill="FFFFFF"/>
        </w:rPr>
        <w:t xml:space="preserve"> </w:t>
      </w:r>
      <w:r w:rsidRPr="007C5B83">
        <w:rPr>
          <w:shd w:val="clear" w:color="auto" w:fill="FFFFFF"/>
        </w:rPr>
        <w:t xml:space="preserve">are some examples found in urban cores, harmoniously coexisting within traffic flows. According to the Spanish Bicycle Barometer in 2022, 57.1% of the population (aged 14 to 70) admits to occasionally using bicycles </w:t>
      </w:r>
      <w:sdt>
        <w:sdtPr>
          <w:rPr>
            <w:shd w:val="clear" w:color="auto" w:fill="FFFFFF"/>
          </w:rPr>
          <w:id w:val="1817991323"/>
          <w:citation/>
        </w:sdtPr>
        <w:sdtContent>
          <w:r w:rsidRPr="007C5B83">
            <w:rPr>
              <w:shd w:val="clear" w:color="auto" w:fill="FFFFFF"/>
            </w:rPr>
            <w:fldChar w:fldCharType="begin"/>
          </w:r>
          <w:r w:rsidRPr="007C5B83">
            <w:rPr>
              <w:shd w:val="clear" w:color="auto" w:fill="FFFFFF"/>
            </w:rPr>
            <w:instrText xml:space="preserve"> CITATION Gob22 \l 3082 </w:instrText>
          </w:r>
          <w:r w:rsidRPr="007C5B83">
            <w:rPr>
              <w:shd w:val="clear" w:color="auto" w:fill="FFFFFF"/>
            </w:rPr>
            <w:fldChar w:fldCharType="separate"/>
          </w:r>
          <w:r w:rsidR="000A063E" w:rsidRPr="007C5B83">
            <w:rPr>
              <w:shd w:val="clear" w:color="auto" w:fill="FFFFFF"/>
            </w:rPr>
            <w:t>[2]</w:t>
          </w:r>
          <w:r w:rsidRPr="007C5B83">
            <w:rPr>
              <w:shd w:val="clear" w:color="auto" w:fill="FFFFFF"/>
            </w:rPr>
            <w:fldChar w:fldCharType="end"/>
          </w:r>
        </w:sdtContent>
      </w:sdt>
      <w:r w:rsidRPr="007C5B83">
        <w:rPr>
          <w:shd w:val="clear" w:color="auto" w:fill="FFFFFF"/>
        </w:rPr>
        <w:t xml:space="preserve">. Additionally, 30% of the population uses them </w:t>
      </w:r>
      <w:proofErr w:type="gramStart"/>
      <w:r w:rsidRPr="007C5B83">
        <w:rPr>
          <w:shd w:val="clear" w:color="auto" w:fill="FFFFFF"/>
        </w:rPr>
        <w:t>on a daily basis</w:t>
      </w:r>
      <w:proofErr w:type="gramEnd"/>
      <w:r w:rsidRPr="007C5B83">
        <w:rPr>
          <w:shd w:val="clear" w:color="auto" w:fill="FFFFFF"/>
        </w:rPr>
        <w:t>, according to the same source.</w:t>
      </w:r>
      <w:r w:rsidR="00951DE6">
        <w:rPr>
          <w:shd w:val="clear" w:color="auto" w:fill="FFFFFF"/>
        </w:rPr>
        <w:t xml:space="preserve"> This tendency supposes a safety risk, and a</w:t>
      </w:r>
      <w:r w:rsidR="00462E69" w:rsidRPr="007C5B83">
        <w:rPr>
          <w:shd w:val="clear" w:color="auto" w:fill="FFFFFF"/>
        </w:rPr>
        <w:t xml:space="preserve">ccording to the European road safety observatory in 2021, </w:t>
      </w:r>
      <w:r w:rsidR="00FF1A8D" w:rsidRPr="007C5B83">
        <w:rPr>
          <w:shd w:val="clear" w:color="auto" w:fill="FFFFFF"/>
        </w:rPr>
        <w:t xml:space="preserve">concluded that </w:t>
      </w:r>
      <w:r w:rsidR="00FF1A8D" w:rsidRPr="007C5B83">
        <w:t>over 80% of e-scooter rider deaths and 50% of trauma patients’ injuries</w:t>
      </w:r>
      <w:r w:rsidR="00665BF6" w:rsidRPr="007C5B83">
        <w:t xml:space="preserve"> resulted from a crash involving a heavier motor vehicle </w:t>
      </w:r>
      <w:sdt>
        <w:sdtPr>
          <w:id w:val="1672673062"/>
          <w:citation/>
        </w:sdtPr>
        <w:sdtContent>
          <w:r w:rsidR="00665BF6" w:rsidRPr="007C5B83">
            <w:fldChar w:fldCharType="begin"/>
          </w:r>
          <w:r w:rsidR="00665BF6" w:rsidRPr="007C5B83">
            <w:instrText xml:space="preserve"> CITATION Eur21 \l 3082 </w:instrText>
          </w:r>
          <w:r w:rsidR="00665BF6" w:rsidRPr="007C5B83">
            <w:fldChar w:fldCharType="separate"/>
          </w:r>
          <w:r w:rsidR="000A063E" w:rsidRPr="007C5B83">
            <w:t>[3]</w:t>
          </w:r>
          <w:r w:rsidR="00665BF6" w:rsidRPr="007C5B83">
            <w:fldChar w:fldCharType="end"/>
          </w:r>
        </w:sdtContent>
      </w:sdt>
      <w:r w:rsidR="00665BF6" w:rsidRPr="007C5B83">
        <w:t>.</w:t>
      </w:r>
    </w:p>
    <w:p w14:paraId="137AEDD8" w14:textId="4FEC2182" w:rsidR="00CE1951" w:rsidRPr="007C5B83" w:rsidRDefault="00CE1951" w:rsidP="00CE1951">
      <w:pPr>
        <w:rPr>
          <w:shd w:val="clear" w:color="auto" w:fill="FFFFFF"/>
        </w:rPr>
      </w:pPr>
      <w:r w:rsidRPr="007C5B83">
        <w:rPr>
          <w:shd w:val="clear" w:color="auto" w:fill="FFFFFF"/>
        </w:rPr>
        <w:t xml:space="preserve">This state of the art will provide insights into the latest discoveries and improvements in </w:t>
      </w:r>
      <w:r w:rsidR="00B50073">
        <w:rPr>
          <w:shd w:val="clear" w:color="auto" w:fill="FFFFFF"/>
        </w:rPr>
        <w:t>onboard</w:t>
      </w:r>
      <w:r w:rsidR="00B50073" w:rsidRPr="007C5B83">
        <w:rPr>
          <w:shd w:val="clear" w:color="auto" w:fill="FFFFFF"/>
        </w:rPr>
        <w:t xml:space="preserve"> </w:t>
      </w:r>
      <w:r w:rsidRPr="007C5B83">
        <w:rPr>
          <w:shd w:val="clear" w:color="auto" w:fill="FFFFFF"/>
        </w:rPr>
        <w:t>systems specialized in enhancing the functionality and security of LMVs</w:t>
      </w:r>
      <w:r w:rsidR="00024919" w:rsidRPr="007C5B83">
        <w:rPr>
          <w:shd w:val="clear" w:color="auto" w:fill="FFFFFF"/>
        </w:rPr>
        <w:t>,</w:t>
      </w:r>
      <w:r w:rsidRPr="007C5B83">
        <w:rPr>
          <w:shd w:val="clear" w:color="auto" w:fill="FFFFFF"/>
        </w:rPr>
        <w:t xml:space="preserve"> </w:t>
      </w:r>
      <w:r w:rsidR="005029CE" w:rsidRPr="007C5B83">
        <w:rPr>
          <w:shd w:val="clear" w:color="auto" w:fill="FFFFFF"/>
        </w:rPr>
        <w:t>a</w:t>
      </w:r>
      <w:r w:rsidRPr="007C5B83">
        <w:rPr>
          <w:shd w:val="clear" w:color="auto" w:fill="FFFFFF"/>
        </w:rPr>
        <w:t>ddressing the increasing need for intelligent services on these vehicles.</w:t>
      </w:r>
      <w:r w:rsidR="00D3569E" w:rsidRPr="007C5B83">
        <w:rPr>
          <w:shd w:val="clear" w:color="auto" w:fill="FFFFFF"/>
        </w:rPr>
        <w:t xml:space="preserve"> In this </w:t>
      </w:r>
      <w:r w:rsidR="00B065E0" w:rsidRPr="007C5B83">
        <w:rPr>
          <w:shd w:val="clear" w:color="auto" w:fill="FFFFFF"/>
        </w:rPr>
        <w:t xml:space="preserve">part, the development of edge computing devices will be described, alongside their implementation to </w:t>
      </w:r>
      <w:r w:rsidR="006C30A9" w:rsidRPr="007C5B83">
        <w:rPr>
          <w:shd w:val="clear" w:color="auto" w:fill="FFFFFF"/>
        </w:rPr>
        <w:t xml:space="preserve">the Internet of Things (IoT) and </w:t>
      </w:r>
      <w:r w:rsidR="00FB2AFD" w:rsidRPr="007C5B83">
        <w:rPr>
          <w:shd w:val="clear" w:color="auto" w:fill="FFFFFF"/>
        </w:rPr>
        <w:t>specifically to vehicles.</w:t>
      </w:r>
    </w:p>
    <w:p w14:paraId="58A4D6E3" w14:textId="027795CB" w:rsidR="00FB2AFD" w:rsidRPr="007C5B83" w:rsidRDefault="008A1059" w:rsidP="00197085">
      <w:pPr>
        <w:pStyle w:val="Ttulo3"/>
        <w:rPr>
          <w:shd w:val="clear" w:color="auto" w:fill="FFFFFF"/>
        </w:rPr>
      </w:pPr>
      <w:bookmarkStart w:id="14" w:name="_Toc169374340"/>
      <w:r w:rsidRPr="007C5B83">
        <w:rPr>
          <w:shd w:val="clear" w:color="auto" w:fill="FFFFFF"/>
        </w:rPr>
        <w:t>Edge computing</w:t>
      </w:r>
      <w:r w:rsidR="007D2FCB" w:rsidRPr="007C5B83">
        <w:rPr>
          <w:shd w:val="clear" w:color="auto" w:fill="FFFFFF"/>
        </w:rPr>
        <w:t xml:space="preserve"> and Cloud computing</w:t>
      </w:r>
      <w:bookmarkEnd w:id="14"/>
    </w:p>
    <w:p w14:paraId="3FEC41B8" w14:textId="42D40D3D" w:rsidR="001673A2" w:rsidRPr="007C5B83" w:rsidRDefault="0077180D" w:rsidP="008A1059">
      <w:r w:rsidRPr="007C5B83">
        <w:t>Edge computing differs totally from the concept of traditional computing.</w:t>
      </w:r>
      <w:r w:rsidR="00D53890" w:rsidRPr="007C5B83">
        <w:t xml:space="preserve"> Its core idea is to make computing closer to the source of data</w:t>
      </w:r>
      <w:sdt>
        <w:sdtPr>
          <w:id w:val="1161033804"/>
          <w:citation/>
        </w:sdtPr>
        <w:sdtContent>
          <w:r w:rsidR="006327B7" w:rsidRPr="007C5B83">
            <w:fldChar w:fldCharType="begin"/>
          </w:r>
          <w:r w:rsidR="00185768" w:rsidRPr="007C5B83">
            <w:instrText xml:space="preserve">CITATION MSa \l 3082 </w:instrText>
          </w:r>
          <w:r w:rsidR="006327B7" w:rsidRPr="007C5B83">
            <w:fldChar w:fldCharType="separate"/>
          </w:r>
          <w:r w:rsidR="000A063E" w:rsidRPr="007C5B83">
            <w:t xml:space="preserve"> [4]</w:t>
          </w:r>
          <w:r w:rsidR="006327B7" w:rsidRPr="007C5B83">
            <w:fldChar w:fldCharType="end"/>
          </w:r>
        </w:sdtContent>
      </w:sdt>
      <w:r w:rsidR="00185768" w:rsidRPr="007C5B83">
        <w:t xml:space="preserve">. </w:t>
      </w:r>
      <w:r w:rsidR="001673A2" w:rsidRPr="007C5B83">
        <w:t xml:space="preserve"> </w:t>
      </w:r>
      <w:r w:rsidR="00BC3A9F" w:rsidRPr="007C5B83">
        <w:t xml:space="preserve">Data is constantly produced at the edge of the network, </w:t>
      </w:r>
      <w:r w:rsidR="003F2FC9" w:rsidRPr="007C5B83">
        <w:t xml:space="preserve">hence the necessity of accelerating </w:t>
      </w:r>
      <w:r w:rsidR="00EE5323" w:rsidRPr="007C5B83">
        <w:t>the process and optimising the efficiency of the system.</w:t>
      </w:r>
      <w:sdt>
        <w:sdtPr>
          <w:id w:val="-1272467822"/>
          <w:citation/>
        </w:sdtPr>
        <w:sdtContent>
          <w:r w:rsidR="00302CC3" w:rsidRPr="007C5B83">
            <w:fldChar w:fldCharType="begin"/>
          </w:r>
          <w:r w:rsidR="00D8693B" w:rsidRPr="007C5B83">
            <w:instrText xml:space="preserve">CITATION Shi16 \l 3082 </w:instrText>
          </w:r>
          <w:r w:rsidR="00302CC3" w:rsidRPr="007C5B83">
            <w:fldChar w:fldCharType="separate"/>
          </w:r>
          <w:r w:rsidR="000A063E" w:rsidRPr="007C5B83">
            <w:t xml:space="preserve"> [5]</w:t>
          </w:r>
          <w:r w:rsidR="00302CC3" w:rsidRPr="007C5B83">
            <w:fldChar w:fldCharType="end"/>
          </w:r>
        </w:sdtContent>
      </w:sdt>
    </w:p>
    <w:p w14:paraId="0EF0538D" w14:textId="3E8419E0" w:rsidR="008A1059" w:rsidRPr="007C5B83" w:rsidRDefault="000D30DA" w:rsidP="008A1059">
      <w:r>
        <w:rPr>
          <w:noProof/>
        </w:rPr>
        <mc:AlternateContent>
          <mc:Choice Requires="wps">
            <w:drawing>
              <wp:anchor distT="0" distB="0" distL="114300" distR="114300" simplePos="0" relativeHeight="251661312" behindDoc="0" locked="0" layoutInCell="1" allowOverlap="1" wp14:anchorId="46C1EC67" wp14:editId="4D472C87">
                <wp:simplePos x="0" y="0"/>
                <wp:positionH relativeFrom="margin">
                  <wp:align>center</wp:align>
                </wp:positionH>
                <wp:positionV relativeFrom="paragraph">
                  <wp:posOffset>4091305</wp:posOffset>
                </wp:positionV>
                <wp:extent cx="3486150" cy="266700"/>
                <wp:effectExtent l="0" t="0" r="0" b="0"/>
                <wp:wrapTopAndBottom/>
                <wp:docPr id="1407868744" name="Cuadro de texto 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6150" cy="266700"/>
                        </a:xfrm>
                        <a:prstGeom prst="rect">
                          <a:avLst/>
                        </a:prstGeom>
                        <a:solidFill>
                          <a:srgbClr val="FFFFFF"/>
                        </a:solidFill>
                        <a:ln>
                          <a:noFill/>
                        </a:ln>
                      </wps:spPr>
                      <wps:txbx>
                        <w:txbxContent>
                          <w:p w14:paraId="3C2B3502" w14:textId="7B083A72" w:rsidR="001307BE" w:rsidRPr="007C5B83" w:rsidRDefault="001307BE" w:rsidP="001307BE">
                            <w:pPr>
                              <w:pStyle w:val="Descripcin"/>
                              <w:rPr>
                                <w:szCs w:val="20"/>
                              </w:rPr>
                            </w:pPr>
                            <w:bookmarkStart w:id="15" w:name="_Toc169374411"/>
                            <w:r w:rsidRPr="007C5B83">
                              <w:t xml:space="preserve">Figure </w:t>
                            </w:r>
                            <w:r w:rsidR="00F4107D">
                              <w:fldChar w:fldCharType="begin"/>
                            </w:r>
                            <w:r w:rsidR="00F4107D">
                              <w:instrText xml:space="preserve"> STYLEREF 1 \s </w:instrText>
                            </w:r>
                            <w:r w:rsidR="00F4107D">
                              <w:fldChar w:fldCharType="separate"/>
                            </w:r>
                            <w:r w:rsidR="00F4107D">
                              <w:rPr>
                                <w:noProof/>
                              </w:rPr>
                              <w:t>1</w:t>
                            </w:r>
                            <w:r w:rsidR="00F4107D">
                              <w:fldChar w:fldCharType="end"/>
                            </w:r>
                            <w:r w:rsidR="00F4107D">
                              <w:t>.</w:t>
                            </w:r>
                            <w:r w:rsidR="00F4107D">
                              <w:fldChar w:fldCharType="begin"/>
                            </w:r>
                            <w:r w:rsidR="00F4107D">
                              <w:instrText xml:space="preserve"> SEQ Figure \* ARABIC \s 1 </w:instrText>
                            </w:r>
                            <w:r w:rsidR="00F4107D">
                              <w:fldChar w:fldCharType="separate"/>
                            </w:r>
                            <w:r w:rsidR="00F4107D">
                              <w:rPr>
                                <w:noProof/>
                              </w:rPr>
                              <w:t>1</w:t>
                            </w:r>
                            <w:r w:rsidR="00F4107D">
                              <w:fldChar w:fldCharType="end"/>
                            </w:r>
                            <w:r w:rsidRPr="007C5B83">
                              <w:t>: Edge Computer Paradigm</w:t>
                            </w:r>
                            <w:r w:rsidR="00CF520E" w:rsidRPr="007C5B83">
                              <w:t xml:space="preserve">. Extracted from </w:t>
                            </w:r>
                            <w:sdt>
                              <w:sdtPr>
                                <w:id w:val="-1068801603"/>
                                <w:citation/>
                              </w:sdtPr>
                              <w:sdtContent>
                                <w:r w:rsidR="00CF520E" w:rsidRPr="007C5B83">
                                  <w:fldChar w:fldCharType="begin"/>
                                </w:r>
                                <w:r w:rsidR="00CF520E" w:rsidRPr="007C5B83">
                                  <w:instrText xml:space="preserve"> CITATION Shi16 \l 3082 </w:instrText>
                                </w:r>
                                <w:r w:rsidR="00CF520E" w:rsidRPr="007C5B83">
                                  <w:fldChar w:fldCharType="separate"/>
                                </w:r>
                                <w:r w:rsidR="000A063E" w:rsidRPr="007C5B83">
                                  <w:t>[5]</w:t>
                                </w:r>
                                <w:r w:rsidR="00CF520E" w:rsidRPr="007C5B83">
                                  <w:fldChar w:fldCharType="end"/>
                                </w:r>
                              </w:sdtContent>
                            </w:sdt>
                            <w:r w:rsidR="004D72DD" w:rsidRPr="007C5B83">
                              <w:t>.</w:t>
                            </w:r>
                            <w:bookmarkEnd w:id="15"/>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46C1EC67" id="_x0000_t202" coordsize="21600,21600" o:spt="202" path="m,l,21600r21600,l21600,xe">
                <v:stroke joinstyle="miter"/>
                <v:path gradientshapeok="t" o:connecttype="rect"/>
              </v:shapetype>
              <v:shape id="Cuadro de texto 65" o:spid="_x0000_s1026" type="#_x0000_t202" style="position:absolute;left:0;text-align:left;margin-left:0;margin-top:322.15pt;width:274.5pt;height:21pt;z-index:2516613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" stroked="f">
                <v:textbox style="mso-fit-shape-to-text:t" inset="0,0,0,0">
                  <w:txbxContent>
                    <w:p w14:paraId="3C2B3502" w14:textId="7B083A72" w:rsidR="001307BE" w:rsidRPr="007C5B83" w:rsidRDefault="001307BE" w:rsidP="001307BE">
                      <w:pPr>
                        <w:pStyle w:val="Descripcin"/>
                        <w:rPr>
                          <w:szCs w:val="20"/>
                        </w:rPr>
                      </w:pPr>
                      <w:bookmarkStart w:id="16" w:name="_Toc169374411"/>
                      <w:r w:rsidRPr="007C5B83">
                        <w:t xml:space="preserve">Figure </w:t>
                      </w:r>
                      <w:r w:rsidR="00F4107D">
                        <w:fldChar w:fldCharType="begin"/>
                      </w:r>
                      <w:r w:rsidR="00F4107D">
                        <w:instrText xml:space="preserve"> STYLEREF 1 \s </w:instrText>
                      </w:r>
                      <w:r w:rsidR="00F4107D">
                        <w:fldChar w:fldCharType="separate"/>
                      </w:r>
                      <w:r w:rsidR="00F4107D">
                        <w:rPr>
                          <w:noProof/>
                        </w:rPr>
                        <w:t>1</w:t>
                      </w:r>
                      <w:r w:rsidR="00F4107D">
                        <w:fldChar w:fldCharType="end"/>
                      </w:r>
                      <w:r w:rsidR="00F4107D">
                        <w:t>.</w:t>
                      </w:r>
                      <w:r w:rsidR="00F4107D">
                        <w:fldChar w:fldCharType="begin"/>
                      </w:r>
                      <w:r w:rsidR="00F4107D">
                        <w:instrText xml:space="preserve"> SEQ Figure \* ARABIC \s 1 </w:instrText>
                      </w:r>
                      <w:r w:rsidR="00F4107D">
                        <w:fldChar w:fldCharType="separate"/>
                      </w:r>
                      <w:r w:rsidR="00F4107D">
                        <w:rPr>
                          <w:noProof/>
                        </w:rPr>
                        <w:t>1</w:t>
                      </w:r>
                      <w:r w:rsidR="00F4107D">
                        <w:fldChar w:fldCharType="end"/>
                      </w:r>
                      <w:r w:rsidRPr="007C5B83">
                        <w:t>: Edge Computer Paradigm</w:t>
                      </w:r>
                      <w:r w:rsidR="00CF520E" w:rsidRPr="007C5B83">
                        <w:t xml:space="preserve">. Extracted from </w:t>
                      </w:r>
                      <w:sdt>
                        <w:sdtPr>
                          <w:id w:val="-1068801603"/>
                          <w:citation/>
                        </w:sdtPr>
                        <w:sdtContent>
                          <w:r w:rsidR="00CF520E" w:rsidRPr="007C5B83">
                            <w:fldChar w:fldCharType="begin"/>
                          </w:r>
                          <w:r w:rsidR="00CF520E" w:rsidRPr="007C5B83">
                            <w:instrText xml:space="preserve"> CITATION Shi16 \l 3082 </w:instrText>
                          </w:r>
                          <w:r w:rsidR="00CF520E" w:rsidRPr="007C5B83">
                            <w:fldChar w:fldCharType="separate"/>
                          </w:r>
                          <w:r w:rsidR="000A063E" w:rsidRPr="007C5B83">
                            <w:t>[5]</w:t>
                          </w:r>
                          <w:r w:rsidR="00CF520E" w:rsidRPr="007C5B83">
                            <w:fldChar w:fldCharType="end"/>
                          </w:r>
                        </w:sdtContent>
                      </w:sdt>
                      <w:r w:rsidR="004D72DD" w:rsidRPr="007C5B83">
                        <w:t>.</w:t>
                      </w:r>
                      <w:bookmarkEnd w:id="16"/>
                    </w:p>
                  </w:txbxContent>
                </v:textbox>
                <w10:wrap type="topAndBottom" anchorx="margin"/>
              </v:shape>
            </w:pict>
          </mc:Fallback>
        </mc:AlternateContent>
      </w:r>
      <w:r w:rsidR="00951DE6" w:rsidRPr="007C5B83">
        <w:rPr>
          <w:noProof/>
        </w:rPr>
        <w:drawing>
          <wp:anchor distT="0" distB="0" distL="114300" distR="114300" simplePos="0" relativeHeight="251571200" behindDoc="0" locked="0" layoutInCell="1" allowOverlap="1" wp14:anchorId="0828C07A" wp14:editId="2027333F">
            <wp:simplePos x="0" y="0"/>
            <wp:positionH relativeFrom="margin">
              <wp:align>center</wp:align>
            </wp:positionH>
            <wp:positionV relativeFrom="paragraph">
              <wp:posOffset>974725</wp:posOffset>
            </wp:positionV>
            <wp:extent cx="3486150" cy="2838450"/>
            <wp:effectExtent l="0" t="0" r="0" b="0"/>
            <wp:wrapTopAndBottom/>
            <wp:docPr id="486481433"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481433" name="Imagen 1" descr="Diagrama&#10;&#10;Descripción generada automáticamente"/>
                    <pic:cNvPicPr/>
                  </pic:nvPicPr>
                  <pic:blipFill>
                    <a:blip r:embed="rId11">
                      <a:extLst>
                        <a:ext uri="{28A0092B-C50C-407E-A947-70E740481C1C}">
                          <a14:useLocalDpi xmlns:a14="http://schemas.microsoft.com/office/drawing/2010/main" val="0"/>
                        </a:ext>
                      </a:extLst>
                    </a:blip>
                    <a:stretch>
                      <a:fillRect/>
                    </a:stretch>
                  </pic:blipFill>
                  <pic:spPr>
                    <a:xfrm>
                      <a:off x="0" y="0"/>
                      <a:ext cx="3486150" cy="2838450"/>
                    </a:xfrm>
                    <a:prstGeom prst="rect">
                      <a:avLst/>
                    </a:prstGeom>
                  </pic:spPr>
                </pic:pic>
              </a:graphicData>
            </a:graphic>
          </wp:anchor>
        </w:drawing>
      </w:r>
      <w:r w:rsidR="00D672B3" w:rsidRPr="007C5B83">
        <w:t xml:space="preserve">According to </w:t>
      </w:r>
      <w:proofErr w:type="spellStart"/>
      <w:r w:rsidR="0079397E" w:rsidRPr="007C5B83">
        <w:t>Satyanarayanan</w:t>
      </w:r>
      <w:proofErr w:type="spellEnd"/>
      <w:r w:rsidR="0079397E" w:rsidRPr="007C5B83">
        <w:t>,</w:t>
      </w:r>
      <w:r w:rsidR="00D672B3" w:rsidRPr="007C5B83">
        <w:t xml:space="preserve"> </w:t>
      </w:r>
      <w:r w:rsidR="009324AC" w:rsidRPr="007C5B83">
        <w:t>lecturer</w:t>
      </w:r>
      <w:r w:rsidR="0079397E" w:rsidRPr="007C5B83">
        <w:t xml:space="preserve"> at Carnegie Mellon university in the United </w:t>
      </w:r>
      <w:r w:rsidR="001673A2" w:rsidRPr="007C5B83">
        <w:t>States</w:t>
      </w:r>
      <w:r w:rsidR="0079397E" w:rsidRPr="007C5B83">
        <w:t xml:space="preserve">: ‘‘Edge computing is a new computing model that deploys computing and storage resources (such as cloudlets, micro data </w:t>
      </w:r>
      <w:r w:rsidR="00C350EF" w:rsidRPr="007C5B83">
        <w:t>centres</w:t>
      </w:r>
      <w:r w:rsidR="0079397E" w:rsidRPr="007C5B83">
        <w:t>, or fog nodes, etc.) at the edge of the network closer to mobile devices or sensors’’</w:t>
      </w:r>
      <w:sdt>
        <w:sdtPr>
          <w:id w:val="-1940526612"/>
          <w:citation/>
        </w:sdtPr>
        <w:sdtContent>
          <w:r w:rsidR="009324AC" w:rsidRPr="007C5B83">
            <w:fldChar w:fldCharType="begin"/>
          </w:r>
          <w:r w:rsidR="009324AC" w:rsidRPr="007C5B83">
            <w:instrText xml:space="preserve"> CITATION MSa \l 3082 </w:instrText>
          </w:r>
          <w:r w:rsidR="009324AC" w:rsidRPr="007C5B83">
            <w:fldChar w:fldCharType="separate"/>
          </w:r>
          <w:r w:rsidR="000A063E" w:rsidRPr="007C5B83">
            <w:t xml:space="preserve"> [4]</w:t>
          </w:r>
          <w:r w:rsidR="009324AC" w:rsidRPr="007C5B83">
            <w:fldChar w:fldCharType="end"/>
          </w:r>
        </w:sdtContent>
      </w:sdt>
    </w:p>
    <w:p w14:paraId="0FFD2EE0" w14:textId="4BB7BC67" w:rsidR="00CD3E0D" w:rsidRPr="007C5B83" w:rsidRDefault="00F4107D" w:rsidP="008A1059">
      <w:r w:rsidRPr="007C5B83">
        <w:rPr>
          <w:noProof/>
        </w:rPr>
        <w:lastRenderedPageBreak/>
        <w:drawing>
          <wp:anchor distT="0" distB="0" distL="114300" distR="114300" simplePos="0" relativeHeight="251584512" behindDoc="0" locked="0" layoutInCell="1" allowOverlap="1" wp14:anchorId="5904CBBD" wp14:editId="36AA5226">
            <wp:simplePos x="0" y="0"/>
            <wp:positionH relativeFrom="margin">
              <wp:posOffset>881380</wp:posOffset>
            </wp:positionH>
            <wp:positionV relativeFrom="paragraph">
              <wp:posOffset>937260</wp:posOffset>
            </wp:positionV>
            <wp:extent cx="3971925" cy="838200"/>
            <wp:effectExtent l="0" t="0" r="9525" b="0"/>
            <wp:wrapTopAndBottom/>
            <wp:docPr id="8759701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970187" name=""/>
                    <pic:cNvPicPr/>
                  </pic:nvPicPr>
                  <pic:blipFill>
                    <a:blip r:embed="rId12">
                      <a:extLst>
                        <a:ext uri="{28A0092B-C50C-407E-A947-70E740481C1C}">
                          <a14:useLocalDpi xmlns:a14="http://schemas.microsoft.com/office/drawing/2010/main" val="0"/>
                        </a:ext>
                      </a:extLst>
                    </a:blip>
                    <a:stretch>
                      <a:fillRect/>
                    </a:stretch>
                  </pic:blipFill>
                  <pic:spPr>
                    <a:xfrm>
                      <a:off x="0" y="0"/>
                      <a:ext cx="3971925" cy="838200"/>
                    </a:xfrm>
                    <a:prstGeom prst="rect">
                      <a:avLst/>
                    </a:prstGeom>
                  </pic:spPr>
                </pic:pic>
              </a:graphicData>
            </a:graphic>
          </wp:anchor>
        </w:drawing>
      </w:r>
      <w:r w:rsidR="00115FF7" w:rsidRPr="007C5B83">
        <w:t xml:space="preserve">The cloud </w:t>
      </w:r>
      <w:r w:rsidR="003F2BB0" w:rsidRPr="007C5B83">
        <w:t>is just an allegory for the internet</w:t>
      </w:r>
      <w:r w:rsidR="00115FF7" w:rsidRPr="007C5B83">
        <w:t xml:space="preserve"> </w:t>
      </w:r>
      <w:sdt>
        <w:sdtPr>
          <w:id w:val="1051891661"/>
          <w:citation/>
        </w:sdtPr>
        <w:sdtContent>
          <w:r w:rsidR="00115FF7" w:rsidRPr="007C5B83">
            <w:fldChar w:fldCharType="begin"/>
          </w:r>
          <w:r w:rsidR="00115FF7" w:rsidRPr="007C5B83">
            <w:instrText xml:space="preserve"> CITATION Man13 \l 3082 </w:instrText>
          </w:r>
          <w:r w:rsidR="00115FF7" w:rsidRPr="007C5B83">
            <w:fldChar w:fldCharType="separate"/>
          </w:r>
          <w:r w:rsidR="000A063E" w:rsidRPr="007C5B83">
            <w:t>[6]</w:t>
          </w:r>
          <w:r w:rsidR="00115FF7" w:rsidRPr="007C5B83">
            <w:fldChar w:fldCharType="end"/>
          </w:r>
        </w:sdtContent>
      </w:sdt>
      <w:r w:rsidR="003F2BB0" w:rsidRPr="007C5B83">
        <w:t xml:space="preserve">. </w:t>
      </w:r>
      <w:r w:rsidR="00677C25" w:rsidRPr="007C5B83">
        <w:t xml:space="preserve">Cloud computing is </w:t>
      </w:r>
      <w:r w:rsidR="00D35AF2" w:rsidRPr="007C5B83">
        <w:t xml:space="preserve">an internet-based computing where </w:t>
      </w:r>
      <w:r w:rsidR="003E27A9" w:rsidRPr="007C5B83">
        <w:t xml:space="preserve">processing resources and data are shared with other devices on demand </w:t>
      </w:r>
      <w:sdt>
        <w:sdtPr>
          <w:id w:val="1206833339"/>
          <w:citation/>
        </w:sdtPr>
        <w:sdtContent>
          <w:r w:rsidR="003E27A9" w:rsidRPr="007C5B83">
            <w:fldChar w:fldCharType="begin"/>
          </w:r>
          <w:r w:rsidR="003E27A9" w:rsidRPr="007C5B83">
            <w:instrText xml:space="preserve"> CITATION Shi \l 3082 </w:instrText>
          </w:r>
          <w:r w:rsidR="003E27A9" w:rsidRPr="007C5B83">
            <w:fldChar w:fldCharType="separate"/>
          </w:r>
          <w:r w:rsidR="000A063E" w:rsidRPr="007C5B83">
            <w:t>[7]</w:t>
          </w:r>
          <w:r w:rsidR="003E27A9" w:rsidRPr="007C5B83">
            <w:fldChar w:fldCharType="end"/>
          </w:r>
        </w:sdtContent>
      </w:sdt>
      <w:r w:rsidR="003E27A9" w:rsidRPr="007C5B83">
        <w:t xml:space="preserve">. </w:t>
      </w:r>
      <w:r w:rsidR="00281B83" w:rsidRPr="007C5B83">
        <w:t xml:space="preserve">This means that instead of </w:t>
      </w:r>
      <w:r w:rsidR="004A410C" w:rsidRPr="007C5B83">
        <w:t xml:space="preserve">storing information on the </w:t>
      </w:r>
      <w:proofErr w:type="gramStart"/>
      <w:r w:rsidR="004A410C" w:rsidRPr="007C5B83">
        <w:t>users</w:t>
      </w:r>
      <w:proofErr w:type="gramEnd"/>
      <w:r w:rsidR="004A410C" w:rsidRPr="007C5B83">
        <w:t xml:space="preserve"> storage unit, the information is storage in a </w:t>
      </w:r>
      <w:r w:rsidR="00084916" w:rsidRPr="007C5B83">
        <w:t xml:space="preserve">specialised server, accessed by the internet. </w:t>
      </w:r>
    </w:p>
    <w:p w14:paraId="416F62D0" w14:textId="0CDF75FC" w:rsidR="004205BC" w:rsidRPr="007C5B83" w:rsidRDefault="000D30DA" w:rsidP="008A1059">
      <w:pPr>
        <w:rPr>
          <w:i/>
          <w:iCs/>
        </w:rPr>
      </w:pPr>
      <w:r>
        <w:rPr>
          <w:noProof/>
        </w:rPr>
        <mc:AlternateContent>
          <mc:Choice Requires="wps">
            <w:drawing>
              <wp:anchor distT="0" distB="0" distL="114300" distR="114300" simplePos="0" relativeHeight="251662336" behindDoc="0" locked="0" layoutInCell="1" allowOverlap="1" wp14:anchorId="46689C60" wp14:editId="0500DB08">
                <wp:simplePos x="0" y="0"/>
                <wp:positionH relativeFrom="margin">
                  <wp:posOffset>887095</wp:posOffset>
                </wp:positionH>
                <wp:positionV relativeFrom="paragraph">
                  <wp:posOffset>1219200</wp:posOffset>
                </wp:positionV>
                <wp:extent cx="3971925" cy="266700"/>
                <wp:effectExtent l="0" t="0" r="0" b="0"/>
                <wp:wrapTopAndBottom/>
                <wp:docPr id="1822814214" name="Cuadro de texto 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71925" cy="266700"/>
                        </a:xfrm>
                        <a:prstGeom prst="rect">
                          <a:avLst/>
                        </a:prstGeom>
                        <a:solidFill>
                          <a:srgbClr val="FFFFFF"/>
                        </a:solidFill>
                        <a:ln>
                          <a:noFill/>
                        </a:ln>
                      </wps:spPr>
                      <wps:txbx>
                        <w:txbxContent>
                          <w:p w14:paraId="4E27B4E1" w14:textId="1F3486FF" w:rsidR="00C03E72" w:rsidRPr="007C5B83" w:rsidRDefault="00C03E72" w:rsidP="00C03E72">
                            <w:pPr>
                              <w:pStyle w:val="Descripcin"/>
                              <w:rPr>
                                <w:szCs w:val="20"/>
                              </w:rPr>
                            </w:pPr>
                            <w:bookmarkStart w:id="17" w:name="_Toc169374412"/>
                            <w:r w:rsidRPr="007C5B83">
                              <w:t xml:space="preserve">Figure </w:t>
                            </w:r>
                            <w:r w:rsidR="00F4107D">
                              <w:fldChar w:fldCharType="begin"/>
                            </w:r>
                            <w:r w:rsidR="00F4107D">
                              <w:instrText xml:space="preserve"> STYLEREF 1 \s </w:instrText>
                            </w:r>
                            <w:r w:rsidR="00F4107D">
                              <w:fldChar w:fldCharType="separate"/>
                            </w:r>
                            <w:r w:rsidR="00F4107D">
                              <w:rPr>
                                <w:noProof/>
                              </w:rPr>
                              <w:t>1</w:t>
                            </w:r>
                            <w:r w:rsidR="00F4107D">
                              <w:fldChar w:fldCharType="end"/>
                            </w:r>
                            <w:r w:rsidR="00F4107D">
                              <w:t>.</w:t>
                            </w:r>
                            <w:r w:rsidR="00F4107D">
                              <w:fldChar w:fldCharType="begin"/>
                            </w:r>
                            <w:r w:rsidR="00F4107D">
                              <w:instrText xml:space="preserve"> SEQ Figure \* ARABIC \s 1 </w:instrText>
                            </w:r>
                            <w:r w:rsidR="00F4107D">
                              <w:fldChar w:fldCharType="separate"/>
                            </w:r>
                            <w:r w:rsidR="00F4107D">
                              <w:rPr>
                                <w:noProof/>
                              </w:rPr>
                              <w:t>2</w:t>
                            </w:r>
                            <w:r w:rsidR="00F4107D">
                              <w:fldChar w:fldCharType="end"/>
                            </w:r>
                            <w:r w:rsidRPr="007C5B83">
                              <w:t>: Cloud Computing Paradigm. Extracted from</w:t>
                            </w:r>
                            <w:sdt>
                              <w:sdtPr>
                                <w:id w:val="46429516"/>
                                <w:citation/>
                              </w:sdtPr>
                              <w:sdtContent>
                                <w:r w:rsidRPr="007C5B83">
                                  <w:fldChar w:fldCharType="begin"/>
                                </w:r>
                                <w:r w:rsidRPr="007C5B83">
                                  <w:instrText xml:space="preserve"> CITATION Shi16 \l 3082 </w:instrText>
                                </w:r>
                                <w:r w:rsidRPr="007C5B83">
                                  <w:fldChar w:fldCharType="separate"/>
                                </w:r>
                                <w:r w:rsidR="000A063E" w:rsidRPr="007C5B83">
                                  <w:t xml:space="preserve"> [5]</w:t>
                                </w:r>
                                <w:r w:rsidRPr="007C5B83">
                                  <w:fldChar w:fldCharType="end"/>
                                </w:r>
                              </w:sdtContent>
                            </w:sdt>
                            <w:r w:rsidR="004D72DD" w:rsidRPr="007C5B83">
                              <w:t>.</w:t>
                            </w:r>
                            <w:bookmarkEnd w:id="17"/>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46689C60" id="Cuadro de texto 64" o:spid="_x0000_s1027" type="#_x0000_t202" style="position:absolute;left:0;text-align:left;margin-left:69.85pt;margin-top:96pt;width:312.75pt;height:21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" stroked="f">
                <v:textbox style="mso-fit-shape-to-text:t" inset="0,0,0,0">
                  <w:txbxContent>
                    <w:p w14:paraId="4E27B4E1" w14:textId="1F3486FF" w:rsidR="00C03E72" w:rsidRPr="007C5B83" w:rsidRDefault="00C03E72" w:rsidP="00C03E72">
                      <w:pPr>
                        <w:pStyle w:val="Descripcin"/>
                        <w:rPr>
                          <w:szCs w:val="20"/>
                        </w:rPr>
                      </w:pPr>
                      <w:bookmarkStart w:id="18" w:name="_Toc169374412"/>
                      <w:r w:rsidRPr="007C5B83">
                        <w:t xml:space="preserve">Figure </w:t>
                      </w:r>
                      <w:r w:rsidR="00F4107D">
                        <w:fldChar w:fldCharType="begin"/>
                      </w:r>
                      <w:r w:rsidR="00F4107D">
                        <w:instrText xml:space="preserve"> STYLEREF 1 \s </w:instrText>
                      </w:r>
                      <w:r w:rsidR="00F4107D">
                        <w:fldChar w:fldCharType="separate"/>
                      </w:r>
                      <w:r w:rsidR="00F4107D">
                        <w:rPr>
                          <w:noProof/>
                        </w:rPr>
                        <w:t>1</w:t>
                      </w:r>
                      <w:r w:rsidR="00F4107D">
                        <w:fldChar w:fldCharType="end"/>
                      </w:r>
                      <w:r w:rsidR="00F4107D">
                        <w:t>.</w:t>
                      </w:r>
                      <w:r w:rsidR="00F4107D">
                        <w:fldChar w:fldCharType="begin"/>
                      </w:r>
                      <w:r w:rsidR="00F4107D">
                        <w:instrText xml:space="preserve"> SEQ Figure \* ARABIC \s 1 </w:instrText>
                      </w:r>
                      <w:r w:rsidR="00F4107D">
                        <w:fldChar w:fldCharType="separate"/>
                      </w:r>
                      <w:r w:rsidR="00F4107D">
                        <w:rPr>
                          <w:noProof/>
                        </w:rPr>
                        <w:t>2</w:t>
                      </w:r>
                      <w:r w:rsidR="00F4107D">
                        <w:fldChar w:fldCharType="end"/>
                      </w:r>
                      <w:r w:rsidRPr="007C5B83">
                        <w:t>: Cloud Computing Paradigm. Extracted from</w:t>
                      </w:r>
                      <w:sdt>
                        <w:sdtPr>
                          <w:id w:val="46429516"/>
                          <w:citation/>
                        </w:sdtPr>
                        <w:sdtContent>
                          <w:r w:rsidRPr="007C5B83">
                            <w:fldChar w:fldCharType="begin"/>
                          </w:r>
                          <w:r w:rsidRPr="007C5B83">
                            <w:instrText xml:space="preserve"> CITATION Shi16 \l 3082 </w:instrText>
                          </w:r>
                          <w:r w:rsidRPr="007C5B83">
                            <w:fldChar w:fldCharType="separate"/>
                          </w:r>
                          <w:r w:rsidR="000A063E" w:rsidRPr="007C5B83">
                            <w:t xml:space="preserve"> [5]</w:t>
                          </w:r>
                          <w:r w:rsidRPr="007C5B83">
                            <w:fldChar w:fldCharType="end"/>
                          </w:r>
                        </w:sdtContent>
                      </w:sdt>
                      <w:r w:rsidR="004D72DD" w:rsidRPr="007C5B83">
                        <w:t>.</w:t>
                      </w:r>
                      <w:bookmarkEnd w:id="18"/>
                    </w:p>
                  </w:txbxContent>
                </v:textbox>
                <w10:wrap type="topAndBottom" anchorx="margin"/>
              </v:shape>
            </w:pict>
          </mc:Fallback>
        </mc:AlternateContent>
      </w:r>
      <w:r w:rsidR="00C7071A" w:rsidRPr="007C5B83">
        <w:t>But w</w:t>
      </w:r>
      <w:r w:rsidR="001E43CF" w:rsidRPr="007C5B83">
        <w:t xml:space="preserve">hy is edge computing needed? </w:t>
      </w:r>
      <w:r w:rsidR="005D5475" w:rsidRPr="007C5B83">
        <w:t xml:space="preserve">A study in 2013 shows that in the future, </w:t>
      </w:r>
      <w:r w:rsidR="00590D27" w:rsidRPr="007C5B83">
        <w:t xml:space="preserve">autonomous vehicles will generate approximately 2 Petabytes of data in their entire life, an approximate of </w:t>
      </w:r>
      <w:r w:rsidR="00075CFE" w:rsidRPr="007C5B83">
        <w:t>1 Gigabyte per second</w:t>
      </w:r>
      <w:r w:rsidR="008F4777" w:rsidRPr="007C5B83">
        <w:t xml:space="preserve"> </w:t>
      </w:r>
      <w:sdt>
        <w:sdtPr>
          <w:id w:val="-57564103"/>
          <w:citation/>
        </w:sdtPr>
        <w:sdtContent>
          <w:r w:rsidR="008F4777" w:rsidRPr="007C5B83">
            <w:fldChar w:fldCharType="begin"/>
          </w:r>
          <w:r w:rsidR="008F4777" w:rsidRPr="007C5B83">
            <w:instrText xml:space="preserve"> CITATION Rie13 \l 3082 </w:instrText>
          </w:r>
          <w:r w:rsidR="008F4777" w:rsidRPr="007C5B83">
            <w:fldChar w:fldCharType="separate"/>
          </w:r>
          <w:r w:rsidR="000A063E" w:rsidRPr="007C5B83">
            <w:t>[8]</w:t>
          </w:r>
          <w:r w:rsidR="008F4777" w:rsidRPr="007C5B83">
            <w:fldChar w:fldCharType="end"/>
          </w:r>
        </w:sdtContent>
      </w:sdt>
      <w:r w:rsidR="008F4777" w:rsidRPr="007C5B83">
        <w:t>.</w:t>
      </w:r>
      <w:r w:rsidR="00FD45E2" w:rsidRPr="007C5B83">
        <w:t xml:space="preserve"> To obtain </w:t>
      </w:r>
      <w:r w:rsidR="009A2C59" w:rsidRPr="007C5B83">
        <w:t>an</w:t>
      </w:r>
      <w:r w:rsidR="00FD45E2" w:rsidRPr="007C5B83">
        <w:t xml:space="preserve"> autonomous navigation, decisions must be made each millisecond, interpreting and </w:t>
      </w:r>
      <w:r w:rsidR="00B369E1" w:rsidRPr="007C5B83">
        <w:t>reacting in real-time</w:t>
      </w:r>
      <w:r w:rsidR="00977D99" w:rsidRPr="007C5B83">
        <w:t xml:space="preserve">, to ensure that the correct decision is being taken. </w:t>
      </w:r>
      <w:r w:rsidR="00C10019" w:rsidRPr="007C5B83">
        <w:t xml:space="preserve"> If </w:t>
      </w:r>
      <w:r w:rsidR="00656E3D" w:rsidRPr="007C5B83">
        <w:t xml:space="preserve">instead of acting on the spot, </w:t>
      </w:r>
      <w:r w:rsidR="00AF54F6" w:rsidRPr="007C5B83">
        <w:t xml:space="preserve">the </w:t>
      </w:r>
      <w:r w:rsidR="00656E3D" w:rsidRPr="007C5B83">
        <w:t>information was sent to the IoT cloud and waited for a response, much mo</w:t>
      </w:r>
      <w:r w:rsidR="00AF54F6" w:rsidRPr="007C5B83">
        <w:t xml:space="preserve">re time would elapse before any action was taken. This concept is called: </w:t>
      </w:r>
      <w:r w:rsidR="00AF54F6" w:rsidRPr="007C5B83">
        <w:rPr>
          <w:i/>
          <w:iCs/>
        </w:rPr>
        <w:t xml:space="preserve">Push from the cloud </w:t>
      </w:r>
      <w:r w:rsidR="00213898" w:rsidRPr="007C5B83">
        <w:rPr>
          <w:i/>
          <w:iCs/>
        </w:rPr>
        <w:t>services.</w:t>
      </w:r>
    </w:p>
    <w:p w14:paraId="7B1EE0E1" w14:textId="2548B312" w:rsidR="00213898" w:rsidRPr="007C5B83" w:rsidRDefault="000A3B22" w:rsidP="008A1059">
      <w:r w:rsidRPr="007C5B83">
        <w:t>On the other hand,</w:t>
      </w:r>
      <w:r w:rsidR="00760056" w:rsidRPr="007C5B83">
        <w:t xml:space="preserve"> almost all electrical devices </w:t>
      </w:r>
      <w:r w:rsidR="00467B1F" w:rsidRPr="007C5B83">
        <w:t>will be part of the IoT</w:t>
      </w:r>
      <w:r w:rsidR="00100CC0" w:rsidRPr="007C5B83">
        <w:t>. Take for example a</w:t>
      </w:r>
      <w:r w:rsidR="0014693C" w:rsidRPr="007C5B83">
        <w:t xml:space="preserve"> humidity sen</w:t>
      </w:r>
      <w:r w:rsidR="00030790" w:rsidRPr="007C5B83">
        <w:t>sor. I</w:t>
      </w:r>
      <w:r w:rsidR="00AD03CD" w:rsidRPr="007C5B83">
        <w:t xml:space="preserve">f the humidity sensor </w:t>
      </w:r>
      <w:r w:rsidR="00077282" w:rsidRPr="007C5B83">
        <w:t>sent all the raw data to the cloud, and the other thousands of devices did the same, the cloud would b</w:t>
      </w:r>
      <w:r w:rsidR="004D7EEC" w:rsidRPr="007C5B83">
        <w:t>ecome full of unusable raw data, extending its bandwidth</w:t>
      </w:r>
      <w:r w:rsidR="00640CEA" w:rsidRPr="007C5B83">
        <w:t xml:space="preserve">. Instead, </w:t>
      </w:r>
      <w:r w:rsidRPr="007C5B83">
        <w:t xml:space="preserve">when </w:t>
      </w:r>
      <w:r w:rsidR="00640CEA" w:rsidRPr="007C5B83">
        <w:t>the cloud decides to</w:t>
      </w:r>
      <w:r w:rsidR="001673FB" w:rsidRPr="007C5B83">
        <w:t xml:space="preserve"> take information from the </w:t>
      </w:r>
      <w:r w:rsidR="00640CEA" w:rsidRPr="007C5B83">
        <w:t>devices</w:t>
      </w:r>
      <w:r w:rsidR="00157816" w:rsidRPr="007C5B83">
        <w:t xml:space="preserve">, another concept appears: </w:t>
      </w:r>
      <w:r w:rsidR="00C8705D" w:rsidRPr="007C5B83">
        <w:rPr>
          <w:i/>
          <w:iCs/>
        </w:rPr>
        <w:t>Pull from IoT</w:t>
      </w:r>
    </w:p>
    <w:p w14:paraId="14671951" w14:textId="06DCA5D0" w:rsidR="00C8705D" w:rsidRPr="007C5B83" w:rsidRDefault="00891202" w:rsidP="008A1059">
      <w:r w:rsidRPr="007C5B83">
        <w:t xml:space="preserve">The same way a device can </w:t>
      </w:r>
      <w:r w:rsidR="00432763" w:rsidRPr="007C5B83">
        <w:t xml:space="preserve">push information, the information can be pulled. </w:t>
      </w:r>
      <w:r w:rsidR="005D727C" w:rsidRPr="007C5B83">
        <w:t xml:space="preserve">Or, in other words, is changed from </w:t>
      </w:r>
      <w:r w:rsidR="00AD6E54" w:rsidRPr="007C5B83">
        <w:t>c</w:t>
      </w:r>
      <w:r w:rsidR="005D727C" w:rsidRPr="007C5B83">
        <w:t xml:space="preserve">onsumer to </w:t>
      </w:r>
      <w:r w:rsidR="00AD6E54" w:rsidRPr="007C5B83">
        <w:t xml:space="preserve">producer. </w:t>
      </w:r>
    </w:p>
    <w:p w14:paraId="6AF3884C" w14:textId="6CCFEEDB" w:rsidR="0052738F" w:rsidRPr="007C5B83" w:rsidRDefault="0052738F" w:rsidP="00197085">
      <w:pPr>
        <w:pStyle w:val="Ttulo3"/>
      </w:pPr>
      <w:bookmarkStart w:id="19" w:name="_Toc169374341"/>
      <w:r w:rsidRPr="007C5B83">
        <w:t>Internet of Things</w:t>
      </w:r>
      <w:bookmarkEnd w:id="19"/>
    </w:p>
    <w:p w14:paraId="1C03022C" w14:textId="1B8E334A" w:rsidR="00F33BA7" w:rsidRPr="007C5B83" w:rsidRDefault="00B409E4" w:rsidP="00586601">
      <w:r w:rsidRPr="007C5B83">
        <w:t xml:space="preserve">The IoT </w:t>
      </w:r>
      <w:r w:rsidR="008E1315" w:rsidRPr="007C5B83">
        <w:t>refers</w:t>
      </w:r>
      <w:r w:rsidRPr="007C5B83">
        <w:t xml:space="preserve"> to </w:t>
      </w:r>
      <w:r w:rsidR="00506EDC" w:rsidRPr="007C5B83">
        <w:t xml:space="preserve">the net of </w:t>
      </w:r>
      <w:r w:rsidR="00E624F8" w:rsidRPr="007C5B83">
        <w:t>tangible devices</w:t>
      </w:r>
      <w:r w:rsidR="00F33BA7" w:rsidRPr="007C5B83">
        <w:t xml:space="preserve"> connected to the internet, that can </w:t>
      </w:r>
      <w:r w:rsidR="001664DF" w:rsidRPr="007C5B83">
        <w:t>collect and share information between the</w:t>
      </w:r>
      <w:r w:rsidR="008E1315" w:rsidRPr="007C5B83">
        <w:t xml:space="preserve">m, eliminating the </w:t>
      </w:r>
      <w:r w:rsidR="0064337C" w:rsidRPr="007C5B83">
        <w:t xml:space="preserve">need of a human-to-human or human-to-machine </w:t>
      </w:r>
      <w:r w:rsidR="0062495B" w:rsidRPr="007C5B83">
        <w:t>communication</w:t>
      </w:r>
      <w:sdt>
        <w:sdtPr>
          <w:id w:val="1798028326"/>
          <w:citation/>
        </w:sdtPr>
        <w:sdtContent>
          <w:r w:rsidR="0064337C" w:rsidRPr="007C5B83">
            <w:fldChar w:fldCharType="begin"/>
          </w:r>
          <w:r w:rsidR="0064337C" w:rsidRPr="007C5B83">
            <w:instrText xml:space="preserve"> CITATION Age23 \l 3082 </w:instrText>
          </w:r>
          <w:r w:rsidR="0064337C" w:rsidRPr="007C5B83">
            <w:fldChar w:fldCharType="separate"/>
          </w:r>
          <w:r w:rsidR="000A063E" w:rsidRPr="007C5B83">
            <w:t xml:space="preserve"> [9]</w:t>
          </w:r>
          <w:r w:rsidR="0064337C" w:rsidRPr="007C5B83">
            <w:fldChar w:fldCharType="end"/>
          </w:r>
        </w:sdtContent>
      </w:sdt>
    </w:p>
    <w:p w14:paraId="67736337" w14:textId="6C8D050E" w:rsidR="00586601" w:rsidRPr="007C5B83" w:rsidRDefault="00825355" w:rsidP="00586601">
      <w:r w:rsidRPr="007C5B83">
        <w:t>A</w:t>
      </w:r>
      <w:r w:rsidR="00586601" w:rsidRPr="007C5B83">
        <w:t xml:space="preserve"> report by Cisco in 2015 estimated a total of 50 billion IoT devices for the start of 2020 </w:t>
      </w:r>
      <w:sdt>
        <w:sdtPr>
          <w:id w:val="1878430648"/>
          <w:citation/>
        </w:sdtPr>
        <w:sdtContent>
          <w:r w:rsidR="00586601" w:rsidRPr="007C5B83">
            <w:fldChar w:fldCharType="begin"/>
          </w:r>
          <w:r w:rsidR="00586601" w:rsidRPr="007C5B83">
            <w:instrText xml:space="preserve">CITATION Fog24 \l 3082 </w:instrText>
          </w:r>
          <w:r w:rsidR="00586601" w:rsidRPr="007C5B83">
            <w:fldChar w:fldCharType="separate"/>
          </w:r>
          <w:r w:rsidR="000A063E" w:rsidRPr="007C5B83">
            <w:t>[10]</w:t>
          </w:r>
          <w:r w:rsidR="00586601" w:rsidRPr="007C5B83">
            <w:fldChar w:fldCharType="end"/>
          </w:r>
        </w:sdtContent>
      </w:sdt>
      <w:r w:rsidR="00586601" w:rsidRPr="007C5B83">
        <w:t xml:space="preserve">, while in the actuality, in 2024, we count with </w:t>
      </w:r>
      <w:r w:rsidR="006A30AA" w:rsidRPr="007C5B83">
        <w:t>just above 18  billion endpoints connected to the IoT</w:t>
      </w:r>
      <w:sdt>
        <w:sdtPr>
          <w:id w:val="796030784"/>
          <w:citation/>
        </w:sdtPr>
        <w:sdtContent>
          <w:r w:rsidR="006A30AA" w:rsidRPr="007C5B83">
            <w:fldChar w:fldCharType="begin"/>
          </w:r>
          <w:r w:rsidR="00C54E55" w:rsidRPr="007C5B83">
            <w:instrText xml:space="preserve">CITATION Tra \l 3082 </w:instrText>
          </w:r>
          <w:r w:rsidR="006A30AA" w:rsidRPr="007C5B83">
            <w:fldChar w:fldCharType="separate"/>
          </w:r>
          <w:r w:rsidR="000A063E" w:rsidRPr="007C5B83">
            <w:t xml:space="preserve"> [11]</w:t>
          </w:r>
          <w:r w:rsidR="006A30AA" w:rsidRPr="007C5B83">
            <w:fldChar w:fldCharType="end"/>
          </w:r>
        </w:sdtContent>
      </w:sdt>
      <w:r w:rsidR="00D95901" w:rsidRPr="007C5B83">
        <w:t xml:space="preserve">. </w:t>
      </w:r>
      <w:proofErr w:type="spellStart"/>
      <w:r w:rsidR="009F2FCC" w:rsidRPr="007C5B83">
        <w:t>TransformaInsights</w:t>
      </w:r>
      <w:proofErr w:type="spellEnd"/>
      <w:r w:rsidR="00945539" w:rsidRPr="007C5B83">
        <w:t>, the source of the actual</w:t>
      </w:r>
      <w:r w:rsidR="00783BC2" w:rsidRPr="007C5B83">
        <w:t xml:space="preserve"> IoT endpoints,</w:t>
      </w:r>
      <w:r w:rsidR="00BC7740" w:rsidRPr="007C5B83">
        <w:t xml:space="preserve"> also expected a total of 40 billion of IoT </w:t>
      </w:r>
      <w:r w:rsidR="0062495B" w:rsidRPr="007C5B83">
        <w:t>endpoints</w:t>
      </w:r>
      <w:r w:rsidR="00BC7740" w:rsidRPr="007C5B83">
        <w:t xml:space="preserve"> for </w:t>
      </w:r>
      <w:r w:rsidR="00306D48" w:rsidRPr="007C5B83">
        <w:t xml:space="preserve">2030, with China being the country with most of them (8.9 billion) </w:t>
      </w:r>
      <w:sdt>
        <w:sdtPr>
          <w:id w:val="-2084137583"/>
          <w:citation/>
        </w:sdtPr>
        <w:sdtContent>
          <w:r w:rsidR="00306D48" w:rsidRPr="007C5B83">
            <w:fldChar w:fldCharType="begin"/>
          </w:r>
          <w:r w:rsidR="00306D48" w:rsidRPr="007C5B83">
            <w:instrText xml:space="preserve"> CITATION Tra \l 3082 </w:instrText>
          </w:r>
          <w:r w:rsidR="00306D48" w:rsidRPr="007C5B83">
            <w:fldChar w:fldCharType="separate"/>
          </w:r>
          <w:r w:rsidR="000A063E" w:rsidRPr="007C5B83">
            <w:t>[11]</w:t>
          </w:r>
          <w:r w:rsidR="00306D48" w:rsidRPr="007C5B83">
            <w:fldChar w:fldCharType="end"/>
          </w:r>
        </w:sdtContent>
      </w:sdt>
      <w:r w:rsidR="00306D48" w:rsidRPr="007C5B83">
        <w:t>.</w:t>
      </w:r>
    </w:p>
    <w:p w14:paraId="5F5CE440" w14:textId="4A4A2CDD" w:rsidR="004263D8" w:rsidRPr="007C5B83" w:rsidRDefault="000D30DA" w:rsidP="00586601">
      <w:r>
        <w:rPr>
          <w:noProof/>
        </w:rPr>
        <w:lastRenderedPageBreak/>
        <mc:AlternateContent>
          <mc:Choice Requires="wps">
            <w:drawing>
              <wp:anchor distT="0" distB="0" distL="114300" distR="114300" simplePos="0" relativeHeight="251663360" behindDoc="0" locked="0" layoutInCell="1" allowOverlap="1" wp14:anchorId="6042D4FB" wp14:editId="7F8C73FA">
                <wp:simplePos x="0" y="0"/>
                <wp:positionH relativeFrom="column">
                  <wp:posOffset>554990</wp:posOffset>
                </wp:positionH>
                <wp:positionV relativeFrom="paragraph">
                  <wp:posOffset>1889125</wp:posOffset>
                </wp:positionV>
                <wp:extent cx="4634230" cy="266700"/>
                <wp:effectExtent l="0" t="0" r="0" b="0"/>
                <wp:wrapTopAndBottom/>
                <wp:docPr id="1643002224" name="Cuadro de texto 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34230" cy="266700"/>
                        </a:xfrm>
                        <a:prstGeom prst="rect">
                          <a:avLst/>
                        </a:prstGeom>
                        <a:solidFill>
                          <a:srgbClr val="FFFFFF"/>
                        </a:solidFill>
                        <a:ln>
                          <a:noFill/>
                        </a:ln>
                      </wps:spPr>
                      <wps:txbx>
                        <w:txbxContent>
                          <w:p w14:paraId="727DF4A1" w14:textId="29BA1358" w:rsidR="009B150F" w:rsidRPr="007C5B83" w:rsidRDefault="009B150F" w:rsidP="009B150F">
                            <w:pPr>
                              <w:pStyle w:val="Descripcin"/>
                              <w:rPr>
                                <w:szCs w:val="20"/>
                              </w:rPr>
                            </w:pPr>
                            <w:bookmarkStart w:id="20" w:name="_Toc169374413"/>
                            <w:r w:rsidRPr="007C5B83">
                              <w:t xml:space="preserve">Figure </w:t>
                            </w:r>
                            <w:r w:rsidR="00F4107D">
                              <w:fldChar w:fldCharType="begin"/>
                            </w:r>
                            <w:r w:rsidR="00F4107D">
                              <w:instrText xml:space="preserve"> STYLEREF 1 \s </w:instrText>
                            </w:r>
                            <w:r w:rsidR="00F4107D">
                              <w:fldChar w:fldCharType="separate"/>
                            </w:r>
                            <w:r w:rsidR="00F4107D">
                              <w:rPr>
                                <w:noProof/>
                              </w:rPr>
                              <w:t>1</w:t>
                            </w:r>
                            <w:r w:rsidR="00F4107D">
                              <w:fldChar w:fldCharType="end"/>
                            </w:r>
                            <w:r w:rsidR="00F4107D">
                              <w:t>.</w:t>
                            </w:r>
                            <w:r w:rsidR="00F4107D">
                              <w:fldChar w:fldCharType="begin"/>
                            </w:r>
                            <w:r w:rsidR="00F4107D">
                              <w:instrText xml:space="preserve"> SEQ Figure \* ARABIC \s 1 </w:instrText>
                            </w:r>
                            <w:r w:rsidR="00F4107D">
                              <w:fldChar w:fldCharType="separate"/>
                            </w:r>
                            <w:r w:rsidR="00F4107D">
                              <w:rPr>
                                <w:noProof/>
                              </w:rPr>
                              <w:t>3</w:t>
                            </w:r>
                            <w:r w:rsidR="00F4107D">
                              <w:fldChar w:fldCharType="end"/>
                            </w:r>
                            <w:r w:rsidRPr="007C5B83">
                              <w:t>: IoT device number estimation for 2030</w:t>
                            </w:r>
                            <w:r w:rsidR="003D0C1A" w:rsidRPr="007C5B83">
                              <w:t xml:space="preserve">. Extracted from </w:t>
                            </w:r>
                            <w:sdt>
                              <w:sdtPr>
                                <w:id w:val="618960570"/>
                                <w:citation/>
                              </w:sdtPr>
                              <w:sdtContent>
                                <w:r w:rsidR="00540003" w:rsidRPr="007C5B83">
                                  <w:fldChar w:fldCharType="begin"/>
                                </w:r>
                                <w:r w:rsidR="00540003" w:rsidRPr="007C5B83">
                                  <w:instrText xml:space="preserve"> CITATION Tra \l 3082 </w:instrText>
                                </w:r>
                                <w:r w:rsidR="00540003" w:rsidRPr="007C5B83">
                                  <w:fldChar w:fldCharType="separate"/>
                                </w:r>
                                <w:r w:rsidR="000A063E" w:rsidRPr="007C5B83">
                                  <w:t>[11]</w:t>
                                </w:r>
                                <w:r w:rsidR="00540003" w:rsidRPr="007C5B83">
                                  <w:fldChar w:fldCharType="end"/>
                                </w:r>
                              </w:sdtContent>
                            </w:sdt>
                            <w:r w:rsidR="004D72DD" w:rsidRPr="007C5B83">
                              <w:t>.</w:t>
                            </w:r>
                            <w:bookmarkEnd w:id="20"/>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6042D4FB" id="Cuadro de texto 63" o:spid="_x0000_s1028" type="#_x0000_t202" style="position:absolute;left:0;text-align:left;margin-left:43.7pt;margin-top:148.75pt;width:364.9pt;height:21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" stroked="f">
                <v:textbox style="mso-fit-shape-to-text:t" inset="0,0,0,0">
                  <w:txbxContent>
                    <w:p w14:paraId="727DF4A1" w14:textId="29BA1358" w:rsidR="009B150F" w:rsidRPr="007C5B83" w:rsidRDefault="009B150F" w:rsidP="009B150F">
                      <w:pPr>
                        <w:pStyle w:val="Descripcin"/>
                        <w:rPr>
                          <w:szCs w:val="20"/>
                        </w:rPr>
                      </w:pPr>
                      <w:bookmarkStart w:id="21" w:name="_Toc169374413"/>
                      <w:r w:rsidRPr="007C5B83">
                        <w:t xml:space="preserve">Figure </w:t>
                      </w:r>
                      <w:r w:rsidR="00F4107D">
                        <w:fldChar w:fldCharType="begin"/>
                      </w:r>
                      <w:r w:rsidR="00F4107D">
                        <w:instrText xml:space="preserve"> STYLEREF 1 \s </w:instrText>
                      </w:r>
                      <w:r w:rsidR="00F4107D">
                        <w:fldChar w:fldCharType="separate"/>
                      </w:r>
                      <w:r w:rsidR="00F4107D">
                        <w:rPr>
                          <w:noProof/>
                        </w:rPr>
                        <w:t>1</w:t>
                      </w:r>
                      <w:r w:rsidR="00F4107D">
                        <w:fldChar w:fldCharType="end"/>
                      </w:r>
                      <w:r w:rsidR="00F4107D">
                        <w:t>.</w:t>
                      </w:r>
                      <w:r w:rsidR="00F4107D">
                        <w:fldChar w:fldCharType="begin"/>
                      </w:r>
                      <w:r w:rsidR="00F4107D">
                        <w:instrText xml:space="preserve"> SEQ Figure \* ARABIC \s 1 </w:instrText>
                      </w:r>
                      <w:r w:rsidR="00F4107D">
                        <w:fldChar w:fldCharType="separate"/>
                      </w:r>
                      <w:r w:rsidR="00F4107D">
                        <w:rPr>
                          <w:noProof/>
                        </w:rPr>
                        <w:t>3</w:t>
                      </w:r>
                      <w:r w:rsidR="00F4107D">
                        <w:fldChar w:fldCharType="end"/>
                      </w:r>
                      <w:r w:rsidRPr="007C5B83">
                        <w:t>: IoT device number estimation for 2030</w:t>
                      </w:r>
                      <w:r w:rsidR="003D0C1A" w:rsidRPr="007C5B83">
                        <w:t xml:space="preserve">. Extracted from </w:t>
                      </w:r>
                      <w:sdt>
                        <w:sdtPr>
                          <w:id w:val="618960570"/>
                          <w:citation/>
                        </w:sdtPr>
                        <w:sdtContent>
                          <w:r w:rsidR="00540003" w:rsidRPr="007C5B83">
                            <w:fldChar w:fldCharType="begin"/>
                          </w:r>
                          <w:r w:rsidR="00540003" w:rsidRPr="007C5B83">
                            <w:instrText xml:space="preserve"> CITATION Tra \l 3082 </w:instrText>
                          </w:r>
                          <w:r w:rsidR="00540003" w:rsidRPr="007C5B83">
                            <w:fldChar w:fldCharType="separate"/>
                          </w:r>
                          <w:r w:rsidR="000A063E" w:rsidRPr="007C5B83">
                            <w:t>[11]</w:t>
                          </w:r>
                          <w:r w:rsidR="00540003" w:rsidRPr="007C5B83">
                            <w:fldChar w:fldCharType="end"/>
                          </w:r>
                        </w:sdtContent>
                      </w:sdt>
                      <w:r w:rsidR="004D72DD" w:rsidRPr="007C5B83">
                        <w:t>.</w:t>
                      </w:r>
                      <w:bookmarkEnd w:id="21"/>
                    </w:p>
                  </w:txbxContent>
                </v:textbox>
                <w10:wrap type="topAndBottom"/>
              </v:shape>
            </w:pict>
          </mc:Fallback>
        </mc:AlternateContent>
      </w:r>
      <w:r w:rsidR="00EB40DC" w:rsidRPr="007C5B83">
        <w:rPr>
          <w:noProof/>
        </w:rPr>
        <w:drawing>
          <wp:anchor distT="0" distB="0" distL="114300" distR="114300" simplePos="0" relativeHeight="251597824" behindDoc="0" locked="0" layoutInCell="1" allowOverlap="1" wp14:anchorId="3582EC2C" wp14:editId="2BD5F286">
            <wp:simplePos x="0" y="0"/>
            <wp:positionH relativeFrom="column">
              <wp:posOffset>561917</wp:posOffset>
            </wp:positionH>
            <wp:positionV relativeFrom="paragraph">
              <wp:posOffset>-328757</wp:posOffset>
            </wp:positionV>
            <wp:extent cx="4634230" cy="2209800"/>
            <wp:effectExtent l="0" t="0" r="0" b="0"/>
            <wp:wrapTopAndBottom/>
            <wp:docPr id="1920171893" name="Imagen 1"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171893" name="Imagen 1" descr="Gráfico, Gráfico de barras&#10;&#10;Descripción generada automáticamente"/>
                    <pic:cNvPicPr/>
                  </pic:nvPicPr>
                  <pic:blipFill>
                    <a:blip r:embed="rId13">
                      <a:extLst>
                        <a:ext uri="{28A0092B-C50C-407E-A947-70E740481C1C}">
                          <a14:useLocalDpi xmlns:a14="http://schemas.microsoft.com/office/drawing/2010/main" val="0"/>
                        </a:ext>
                      </a:extLst>
                    </a:blip>
                    <a:stretch>
                      <a:fillRect/>
                    </a:stretch>
                  </pic:blipFill>
                  <pic:spPr>
                    <a:xfrm>
                      <a:off x="0" y="0"/>
                      <a:ext cx="4634230" cy="2209800"/>
                    </a:xfrm>
                    <a:prstGeom prst="rect">
                      <a:avLst/>
                    </a:prstGeom>
                  </pic:spPr>
                </pic:pic>
              </a:graphicData>
            </a:graphic>
            <wp14:sizeRelH relativeFrom="margin">
              <wp14:pctWidth>0</wp14:pctWidth>
            </wp14:sizeRelH>
            <wp14:sizeRelV relativeFrom="margin">
              <wp14:pctHeight>0</wp14:pctHeight>
            </wp14:sizeRelV>
          </wp:anchor>
        </w:drawing>
      </w:r>
      <w:r w:rsidR="00D427C3" w:rsidRPr="007C5B83">
        <w:t xml:space="preserve">The huge versatility and scalability of </w:t>
      </w:r>
      <w:r w:rsidR="00141134" w:rsidRPr="007C5B83">
        <w:t xml:space="preserve">IoT has had a huge impact </w:t>
      </w:r>
      <w:r w:rsidR="00B02965" w:rsidRPr="007C5B83">
        <w:t xml:space="preserve">on the society, transforming diverse areas as healthcare, </w:t>
      </w:r>
      <w:r w:rsidR="00E74192" w:rsidRPr="007C5B83">
        <w:t>manufacture,</w:t>
      </w:r>
      <w:r w:rsidR="00E24C3C" w:rsidRPr="007C5B83">
        <w:t xml:space="preserve"> or logistics, for example</w:t>
      </w:r>
      <w:r w:rsidR="00DB7ACE" w:rsidRPr="007C5B83">
        <w:t xml:space="preserve"> </w:t>
      </w:r>
      <w:sdt>
        <w:sdtPr>
          <w:id w:val="-443308319"/>
          <w:citation/>
        </w:sdtPr>
        <w:sdtContent>
          <w:r w:rsidR="00DB7ACE" w:rsidRPr="007C5B83">
            <w:fldChar w:fldCharType="begin"/>
          </w:r>
          <w:r w:rsidR="00945CCA" w:rsidRPr="007C5B83">
            <w:instrText xml:space="preserve">CITATION DGu21 \l 3082 </w:instrText>
          </w:r>
          <w:r w:rsidR="00DB7ACE" w:rsidRPr="007C5B83">
            <w:fldChar w:fldCharType="separate"/>
          </w:r>
          <w:r w:rsidR="000A063E" w:rsidRPr="007C5B83">
            <w:t>[12]</w:t>
          </w:r>
          <w:r w:rsidR="00DB7ACE" w:rsidRPr="007C5B83">
            <w:fldChar w:fldCharType="end"/>
          </w:r>
        </w:sdtContent>
      </w:sdt>
      <w:r w:rsidR="00E24C3C" w:rsidRPr="007C5B83">
        <w:t xml:space="preserve">. </w:t>
      </w:r>
      <w:r w:rsidR="005F7C69" w:rsidRPr="007C5B83">
        <w:t xml:space="preserve">However, </w:t>
      </w:r>
      <w:r w:rsidR="00486741" w:rsidRPr="007C5B83">
        <w:t>IoT security might not be the best</w:t>
      </w:r>
      <w:r w:rsidR="00264B05" w:rsidRPr="007C5B83">
        <w:t xml:space="preserve"> </w:t>
      </w:r>
      <w:sdt>
        <w:sdtPr>
          <w:id w:val="1405257807"/>
          <w:citation/>
        </w:sdtPr>
        <w:sdtContent>
          <w:r w:rsidR="00264B05" w:rsidRPr="007C5B83">
            <w:fldChar w:fldCharType="begin"/>
          </w:r>
          <w:r w:rsidR="00945CCA" w:rsidRPr="007C5B83">
            <w:instrText xml:space="preserve">CITATION ASh18 \l 3082 </w:instrText>
          </w:r>
          <w:r w:rsidR="00264B05" w:rsidRPr="007C5B83">
            <w:fldChar w:fldCharType="separate"/>
          </w:r>
          <w:r w:rsidR="000A063E" w:rsidRPr="007C5B83">
            <w:t>[13]</w:t>
          </w:r>
          <w:r w:rsidR="00264B05" w:rsidRPr="007C5B83">
            <w:fldChar w:fldCharType="end"/>
          </w:r>
        </w:sdtContent>
      </w:sdt>
      <w:r w:rsidR="00C755FD" w:rsidRPr="007C5B83">
        <w:t>, as the centralized systems in which the IoT works is not the best</w:t>
      </w:r>
      <w:r w:rsidR="009F1913" w:rsidRPr="007C5B83">
        <w:t xml:space="preserve"> security availabl</w:t>
      </w:r>
      <w:r w:rsidR="007A7B7E" w:rsidRPr="007C5B83">
        <w:t>e. For example</w:t>
      </w:r>
      <w:r w:rsidR="00730A11" w:rsidRPr="007C5B83">
        <w:t>, an Io</w:t>
      </w:r>
      <w:r w:rsidR="00D77E2B" w:rsidRPr="007C5B83">
        <w:t>T</w:t>
      </w:r>
      <w:r w:rsidR="00730A11" w:rsidRPr="007C5B83">
        <w:t xml:space="preserve"> device as the one that could be in an autonomous vehicle wouldn’t count with the same </w:t>
      </w:r>
      <w:r w:rsidR="00D77E2B" w:rsidRPr="007C5B83">
        <w:t xml:space="preserve">security as other endpoint devices as smartphones or tablets, being much more vulnerable to </w:t>
      </w:r>
      <w:r w:rsidR="00302259" w:rsidRPr="007C5B83">
        <w:t>attacks</w:t>
      </w:r>
      <w:sdt>
        <w:sdtPr>
          <w:id w:val="-1479302446"/>
          <w:citation/>
        </w:sdtPr>
        <w:sdtContent>
          <w:r w:rsidR="00302259" w:rsidRPr="007C5B83">
            <w:fldChar w:fldCharType="begin"/>
          </w:r>
          <w:r w:rsidR="005D3625" w:rsidRPr="007C5B83">
            <w:instrText xml:space="preserve">CITATION MAh18 \l 3082 </w:instrText>
          </w:r>
          <w:r w:rsidR="00302259" w:rsidRPr="007C5B83">
            <w:fldChar w:fldCharType="separate"/>
          </w:r>
          <w:r w:rsidR="000A063E" w:rsidRPr="007C5B83">
            <w:t xml:space="preserve"> [14]</w:t>
          </w:r>
          <w:r w:rsidR="00302259" w:rsidRPr="007C5B83">
            <w:fldChar w:fldCharType="end"/>
          </w:r>
        </w:sdtContent>
      </w:sdt>
      <w:r w:rsidR="00B6351F" w:rsidRPr="007C5B83">
        <w:t>.</w:t>
      </w:r>
    </w:p>
    <w:p w14:paraId="6ABC31B3" w14:textId="021B916B" w:rsidR="00D9246F" w:rsidRPr="007C5B83" w:rsidRDefault="00B6351F" w:rsidP="00586601">
      <w:r w:rsidRPr="007C5B83">
        <w:t xml:space="preserve">With the purpose of creating a </w:t>
      </w:r>
      <w:r w:rsidR="006D6738" w:rsidRPr="007C5B83">
        <w:t xml:space="preserve">secure IoT, many alternatives have emerged </w:t>
      </w:r>
      <w:sdt>
        <w:sdtPr>
          <w:id w:val="1013883141"/>
          <w:citation/>
        </w:sdtPr>
        <w:sdtContent>
          <w:r w:rsidR="006D6738" w:rsidRPr="007C5B83">
            <w:fldChar w:fldCharType="begin"/>
          </w:r>
          <w:r w:rsidR="005D3625" w:rsidRPr="007C5B83">
            <w:instrText xml:space="preserve">CITATION MAh18 \l 3082 </w:instrText>
          </w:r>
          <w:r w:rsidR="006D6738" w:rsidRPr="007C5B83">
            <w:fldChar w:fldCharType="separate"/>
          </w:r>
          <w:r w:rsidR="000A063E" w:rsidRPr="007C5B83">
            <w:t>[14]</w:t>
          </w:r>
          <w:r w:rsidR="006D6738" w:rsidRPr="007C5B83">
            <w:fldChar w:fldCharType="end"/>
          </w:r>
        </w:sdtContent>
      </w:sdt>
      <w:r w:rsidR="006D1A72" w:rsidRPr="007C5B83">
        <w:t>. The most known one, blockchain</w:t>
      </w:r>
      <w:r w:rsidR="00FC1227" w:rsidRPr="007C5B83">
        <w:t xml:space="preserve">, is commonly used for online </w:t>
      </w:r>
      <w:r w:rsidR="00A40B0B" w:rsidRPr="007C5B83">
        <w:t>transactions</w:t>
      </w:r>
      <w:r w:rsidR="00FC1227" w:rsidRPr="007C5B83">
        <w:t>, but can have a</w:t>
      </w:r>
      <w:r w:rsidR="00A40B0B" w:rsidRPr="007C5B83">
        <w:t xml:space="preserve">n infinite </w:t>
      </w:r>
      <w:r w:rsidR="00FC1227" w:rsidRPr="007C5B83">
        <w:t>variety of uses</w:t>
      </w:r>
      <w:r w:rsidR="00A40B0B" w:rsidRPr="007C5B83">
        <w:t xml:space="preserve">. </w:t>
      </w:r>
    </w:p>
    <w:p w14:paraId="2B240E91" w14:textId="1AF7C6A4" w:rsidR="00B6351F" w:rsidRPr="007C5B83" w:rsidRDefault="00C3285F" w:rsidP="00586601">
      <w:r w:rsidRPr="007C5B83">
        <w:t>“Blockchain will provide enhanced device security through implementation of a specific authentication scheme by applying a Quantum Random Number to eliminate possibility of hacks occurring.”</w:t>
      </w:r>
      <w:sdt>
        <w:sdtPr>
          <w:id w:val="737369589"/>
          <w:citation/>
        </w:sdtPr>
        <w:sdtContent>
          <w:r w:rsidR="00011F3A" w:rsidRPr="007C5B83">
            <w:fldChar w:fldCharType="begin"/>
          </w:r>
          <w:r w:rsidR="00945CCA" w:rsidRPr="007C5B83">
            <w:instrText xml:space="preserve">CITATION Dor17 \l 3082 </w:instrText>
          </w:r>
          <w:r w:rsidR="00011F3A" w:rsidRPr="007C5B83">
            <w:fldChar w:fldCharType="separate"/>
          </w:r>
          <w:r w:rsidR="000A063E" w:rsidRPr="007C5B83">
            <w:t xml:space="preserve"> [15]</w:t>
          </w:r>
          <w:r w:rsidR="00011F3A" w:rsidRPr="007C5B83">
            <w:fldChar w:fldCharType="end"/>
          </w:r>
        </w:sdtContent>
      </w:sdt>
      <w:r w:rsidR="00D9246F" w:rsidRPr="007C5B83">
        <w:t>.</w:t>
      </w:r>
    </w:p>
    <w:p w14:paraId="14F62BF4" w14:textId="0F4CA1CE" w:rsidR="00B7722F" w:rsidRPr="007C5B83" w:rsidRDefault="000D30DA" w:rsidP="00586601">
      <w:r>
        <w:rPr>
          <w:noProof/>
        </w:rPr>
        <mc:AlternateContent>
          <mc:Choice Requires="wps">
            <w:drawing>
              <wp:anchor distT="0" distB="0" distL="114300" distR="114300" simplePos="0" relativeHeight="251664384" behindDoc="0" locked="0" layoutInCell="1" allowOverlap="1" wp14:anchorId="5CD91921" wp14:editId="500FF591">
                <wp:simplePos x="0" y="0"/>
                <wp:positionH relativeFrom="column">
                  <wp:posOffset>1224280</wp:posOffset>
                </wp:positionH>
                <wp:positionV relativeFrom="paragraph">
                  <wp:posOffset>3489960</wp:posOffset>
                </wp:positionV>
                <wp:extent cx="3314700" cy="266700"/>
                <wp:effectExtent l="0" t="0" r="0" b="0"/>
                <wp:wrapTopAndBottom/>
                <wp:docPr id="330338853" name="Cuadro de texto 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14700" cy="266700"/>
                        </a:xfrm>
                        <a:prstGeom prst="rect">
                          <a:avLst/>
                        </a:prstGeom>
                        <a:solidFill>
                          <a:srgbClr val="FFFFFF"/>
                        </a:solidFill>
                        <a:ln>
                          <a:noFill/>
                        </a:ln>
                      </wps:spPr>
                      <wps:txbx>
                        <w:txbxContent>
                          <w:p w14:paraId="6E38CD6C" w14:textId="0B4D1B9D" w:rsidR="00F10974" w:rsidRPr="007C5B83" w:rsidRDefault="00F10974" w:rsidP="00F10974">
                            <w:pPr>
                              <w:pStyle w:val="Descripcin"/>
                              <w:rPr>
                                <w:szCs w:val="20"/>
                              </w:rPr>
                            </w:pPr>
                            <w:bookmarkStart w:id="22" w:name="_Toc169374414"/>
                            <w:r w:rsidRPr="007C5B83">
                              <w:t xml:space="preserve">Figure </w:t>
                            </w:r>
                            <w:r w:rsidR="00F4107D">
                              <w:fldChar w:fldCharType="begin"/>
                            </w:r>
                            <w:r w:rsidR="00F4107D">
                              <w:instrText xml:space="preserve"> STYLEREF 1 \s </w:instrText>
                            </w:r>
                            <w:r w:rsidR="00F4107D">
                              <w:fldChar w:fldCharType="separate"/>
                            </w:r>
                            <w:r w:rsidR="00F4107D">
                              <w:rPr>
                                <w:noProof/>
                              </w:rPr>
                              <w:t>1</w:t>
                            </w:r>
                            <w:r w:rsidR="00F4107D">
                              <w:fldChar w:fldCharType="end"/>
                            </w:r>
                            <w:r w:rsidR="00F4107D">
                              <w:t>.</w:t>
                            </w:r>
                            <w:r w:rsidR="00F4107D">
                              <w:fldChar w:fldCharType="begin"/>
                            </w:r>
                            <w:r w:rsidR="00F4107D">
                              <w:instrText xml:space="preserve"> SEQ Figure \* ARABIC \s 1 </w:instrText>
                            </w:r>
                            <w:r w:rsidR="00F4107D">
                              <w:fldChar w:fldCharType="separate"/>
                            </w:r>
                            <w:r w:rsidR="00F4107D">
                              <w:rPr>
                                <w:noProof/>
                              </w:rPr>
                              <w:t>4</w:t>
                            </w:r>
                            <w:r w:rsidR="00F4107D">
                              <w:fldChar w:fldCharType="end"/>
                            </w:r>
                            <w:r w:rsidRPr="007C5B83">
                              <w:t xml:space="preserve">: Working of Blockchain. Extracted from </w:t>
                            </w:r>
                            <w:sdt>
                              <w:sdtPr>
                                <w:id w:val="-541749465"/>
                                <w:citation/>
                              </w:sdtPr>
                              <w:sdtContent>
                                <w:r w:rsidR="00337360" w:rsidRPr="007C5B83">
                                  <w:fldChar w:fldCharType="begin"/>
                                </w:r>
                                <w:r w:rsidR="00337360" w:rsidRPr="007C5B83">
                                  <w:instrText xml:space="preserve"> CITATION ASh18 \l 3082 </w:instrText>
                                </w:r>
                                <w:r w:rsidR="00337360" w:rsidRPr="007C5B83">
                                  <w:fldChar w:fldCharType="separate"/>
                                </w:r>
                                <w:r w:rsidR="000A063E" w:rsidRPr="007C5B83">
                                  <w:t>[13]</w:t>
                                </w:r>
                                <w:r w:rsidR="00337360" w:rsidRPr="007C5B83">
                                  <w:fldChar w:fldCharType="end"/>
                                </w:r>
                              </w:sdtContent>
                            </w:sdt>
                            <w:r w:rsidR="004D72DD" w:rsidRPr="007C5B83">
                              <w:t>.</w:t>
                            </w:r>
                            <w:bookmarkEnd w:id="22"/>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5CD91921" id="Cuadro de texto 62" o:spid="_x0000_s1029" type="#_x0000_t202" style="position:absolute;left:0;text-align:left;margin-left:96.4pt;margin-top:274.8pt;width:261pt;height:21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" stroked="f">
                <v:textbox style="mso-fit-shape-to-text:t" inset="0,0,0,0">
                  <w:txbxContent>
                    <w:p w14:paraId="6E38CD6C" w14:textId="0B4D1B9D" w:rsidR="00F10974" w:rsidRPr="007C5B83" w:rsidRDefault="00F10974" w:rsidP="00F10974">
                      <w:pPr>
                        <w:pStyle w:val="Descripcin"/>
                        <w:rPr>
                          <w:szCs w:val="20"/>
                        </w:rPr>
                      </w:pPr>
                      <w:bookmarkStart w:id="23" w:name="_Toc169374414"/>
                      <w:r w:rsidRPr="007C5B83">
                        <w:t xml:space="preserve">Figure </w:t>
                      </w:r>
                      <w:r w:rsidR="00F4107D">
                        <w:fldChar w:fldCharType="begin"/>
                      </w:r>
                      <w:r w:rsidR="00F4107D">
                        <w:instrText xml:space="preserve"> STYLEREF 1 \s </w:instrText>
                      </w:r>
                      <w:r w:rsidR="00F4107D">
                        <w:fldChar w:fldCharType="separate"/>
                      </w:r>
                      <w:r w:rsidR="00F4107D">
                        <w:rPr>
                          <w:noProof/>
                        </w:rPr>
                        <w:t>1</w:t>
                      </w:r>
                      <w:r w:rsidR="00F4107D">
                        <w:fldChar w:fldCharType="end"/>
                      </w:r>
                      <w:r w:rsidR="00F4107D">
                        <w:t>.</w:t>
                      </w:r>
                      <w:r w:rsidR="00F4107D">
                        <w:fldChar w:fldCharType="begin"/>
                      </w:r>
                      <w:r w:rsidR="00F4107D">
                        <w:instrText xml:space="preserve"> SEQ Figure \* ARABIC \s 1 </w:instrText>
                      </w:r>
                      <w:r w:rsidR="00F4107D">
                        <w:fldChar w:fldCharType="separate"/>
                      </w:r>
                      <w:r w:rsidR="00F4107D">
                        <w:rPr>
                          <w:noProof/>
                        </w:rPr>
                        <w:t>4</w:t>
                      </w:r>
                      <w:r w:rsidR="00F4107D">
                        <w:fldChar w:fldCharType="end"/>
                      </w:r>
                      <w:r w:rsidRPr="007C5B83">
                        <w:t xml:space="preserve">: Working of Blockchain. Extracted from </w:t>
                      </w:r>
                      <w:sdt>
                        <w:sdtPr>
                          <w:id w:val="-541749465"/>
                          <w:citation/>
                        </w:sdtPr>
                        <w:sdtContent>
                          <w:r w:rsidR="00337360" w:rsidRPr="007C5B83">
                            <w:fldChar w:fldCharType="begin"/>
                          </w:r>
                          <w:r w:rsidR="00337360" w:rsidRPr="007C5B83">
                            <w:instrText xml:space="preserve"> CITATION ASh18 \l 3082 </w:instrText>
                          </w:r>
                          <w:r w:rsidR="00337360" w:rsidRPr="007C5B83">
                            <w:fldChar w:fldCharType="separate"/>
                          </w:r>
                          <w:r w:rsidR="000A063E" w:rsidRPr="007C5B83">
                            <w:t>[13]</w:t>
                          </w:r>
                          <w:r w:rsidR="00337360" w:rsidRPr="007C5B83">
                            <w:fldChar w:fldCharType="end"/>
                          </w:r>
                        </w:sdtContent>
                      </w:sdt>
                      <w:r w:rsidR="004D72DD" w:rsidRPr="007C5B83">
                        <w:t>.</w:t>
                      </w:r>
                      <w:bookmarkEnd w:id="23"/>
                    </w:p>
                  </w:txbxContent>
                </v:textbox>
                <w10:wrap type="topAndBottom"/>
              </v:shape>
            </w:pict>
          </mc:Fallback>
        </mc:AlternateContent>
      </w:r>
      <w:r w:rsidR="00F10974" w:rsidRPr="007C5B83">
        <w:rPr>
          <w:noProof/>
        </w:rPr>
        <w:drawing>
          <wp:anchor distT="0" distB="0" distL="114300" distR="114300" simplePos="0" relativeHeight="251600896" behindDoc="0" locked="0" layoutInCell="1" allowOverlap="1" wp14:anchorId="487A7004" wp14:editId="49C5BAC6">
            <wp:simplePos x="0" y="0"/>
            <wp:positionH relativeFrom="column">
              <wp:posOffset>1224280</wp:posOffset>
            </wp:positionH>
            <wp:positionV relativeFrom="paragraph">
              <wp:posOffset>807720</wp:posOffset>
            </wp:positionV>
            <wp:extent cx="3314700" cy="2625298"/>
            <wp:effectExtent l="0" t="0" r="0" b="0"/>
            <wp:wrapTopAndBottom/>
            <wp:docPr id="1701518864"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518864" name="Imagen 1" descr="Diagrama&#10;&#10;Descripción generada automáticamente"/>
                    <pic:cNvPicPr/>
                  </pic:nvPicPr>
                  <pic:blipFill>
                    <a:blip r:embed="rId14">
                      <a:extLst>
                        <a:ext uri="{28A0092B-C50C-407E-A947-70E740481C1C}">
                          <a14:useLocalDpi xmlns:a14="http://schemas.microsoft.com/office/drawing/2010/main" val="0"/>
                        </a:ext>
                      </a:extLst>
                    </a:blip>
                    <a:stretch>
                      <a:fillRect/>
                    </a:stretch>
                  </pic:blipFill>
                  <pic:spPr>
                    <a:xfrm>
                      <a:off x="0" y="0"/>
                      <a:ext cx="3314700" cy="2625298"/>
                    </a:xfrm>
                    <a:prstGeom prst="rect">
                      <a:avLst/>
                    </a:prstGeom>
                  </pic:spPr>
                </pic:pic>
              </a:graphicData>
            </a:graphic>
            <wp14:sizeRelH relativeFrom="margin">
              <wp14:pctWidth>0</wp14:pctWidth>
            </wp14:sizeRelH>
            <wp14:sizeRelV relativeFrom="margin">
              <wp14:pctHeight>0</wp14:pctHeight>
            </wp14:sizeRelV>
          </wp:anchor>
        </w:drawing>
      </w:r>
      <w:r w:rsidR="003C34C7" w:rsidRPr="007C5B83">
        <w:t xml:space="preserve">It consists of sequence of blocks which is linked, holding the transaction that are time stamped secured by public-key cryptography </w:t>
      </w:r>
      <w:proofErr w:type="gramStart"/>
      <w:r w:rsidR="003C34C7" w:rsidRPr="007C5B83">
        <w:t>and also</w:t>
      </w:r>
      <w:proofErr w:type="gramEnd"/>
      <w:r w:rsidR="003C34C7" w:rsidRPr="007C5B83">
        <w:t xml:space="preserve"> verified by community of network</w:t>
      </w:r>
      <w:r w:rsidR="00F7716F" w:rsidRPr="007C5B83">
        <w:t xml:space="preserve"> </w:t>
      </w:r>
      <w:sdt>
        <w:sdtPr>
          <w:id w:val="150256780"/>
          <w:citation/>
        </w:sdtPr>
        <w:sdtContent>
          <w:r w:rsidR="00B7722F" w:rsidRPr="007C5B83">
            <w:fldChar w:fldCharType="begin"/>
          </w:r>
          <w:r w:rsidR="00B7722F" w:rsidRPr="007C5B83">
            <w:instrText xml:space="preserve"> CITATION Bhu \l 3082 </w:instrText>
          </w:r>
          <w:r w:rsidR="00B7722F" w:rsidRPr="007C5B83">
            <w:fldChar w:fldCharType="separate"/>
          </w:r>
          <w:r w:rsidR="000A063E" w:rsidRPr="007C5B83">
            <w:t>[16]</w:t>
          </w:r>
          <w:r w:rsidR="00B7722F" w:rsidRPr="007C5B83">
            <w:fldChar w:fldCharType="end"/>
          </w:r>
        </w:sdtContent>
      </w:sdt>
      <w:r w:rsidR="00372F7D" w:rsidRPr="007C5B83">
        <w:t>.</w:t>
      </w:r>
    </w:p>
    <w:p w14:paraId="573B8DCF" w14:textId="3FF112A3" w:rsidR="0052738F" w:rsidRPr="007C5B83" w:rsidRDefault="00336FAC" w:rsidP="00197085">
      <w:pPr>
        <w:pStyle w:val="Ttulo3"/>
      </w:pPr>
      <w:bookmarkStart w:id="24" w:name="_Toc169374342"/>
      <w:r w:rsidRPr="007C5B83">
        <w:lastRenderedPageBreak/>
        <w:t>Compu</w:t>
      </w:r>
      <w:r w:rsidR="00CE1B87" w:rsidRPr="007C5B83">
        <w:t>tation on vehicles</w:t>
      </w:r>
      <w:bookmarkEnd w:id="24"/>
    </w:p>
    <w:p w14:paraId="3DE2F148" w14:textId="5BE8CABD" w:rsidR="00937D06" w:rsidRPr="007C5B83" w:rsidRDefault="00D035D2" w:rsidP="00937D06">
      <w:r w:rsidRPr="007C5B83">
        <w:t>According to reports by the World Health Organization in 2018,</w:t>
      </w:r>
      <w:r w:rsidR="002656CE" w:rsidRPr="007C5B83">
        <w:t xml:space="preserve"> an estimate of 1.35 million people </w:t>
      </w:r>
      <w:proofErr w:type="gramStart"/>
      <w:r w:rsidR="001349F5" w:rsidRPr="007C5B83">
        <w:t>lose</w:t>
      </w:r>
      <w:proofErr w:type="gramEnd"/>
      <w:r w:rsidR="001349F5" w:rsidRPr="007C5B83">
        <w:t xml:space="preserve"> their life</w:t>
      </w:r>
      <w:r w:rsidR="002656CE" w:rsidRPr="007C5B83">
        <w:t xml:space="preserve"> and other several millions of people are </w:t>
      </w:r>
      <w:r w:rsidR="00466E4B" w:rsidRPr="007C5B83">
        <w:t>injured</w:t>
      </w:r>
      <w:r w:rsidR="002656CE" w:rsidRPr="007C5B83">
        <w:t xml:space="preserve"> every year</w:t>
      </w:r>
      <w:r w:rsidR="00ED2FF7" w:rsidRPr="007C5B83">
        <w:t xml:space="preserve"> in traffic accidents</w:t>
      </w:r>
      <w:r w:rsidR="00466E4B" w:rsidRPr="007C5B83">
        <w:t xml:space="preserve">, with material loses </w:t>
      </w:r>
      <w:r w:rsidR="00ED2FF7" w:rsidRPr="007C5B83">
        <w:t xml:space="preserve">ranging </w:t>
      </w:r>
      <w:r w:rsidR="008F4C5B" w:rsidRPr="007C5B83">
        <w:t>from 2-4 trillion dollars</w:t>
      </w:r>
      <w:sdt>
        <w:sdtPr>
          <w:id w:val="-1524081727"/>
          <w:citation/>
        </w:sdtPr>
        <w:sdtContent>
          <w:r w:rsidR="008F4C5B" w:rsidRPr="007C5B83">
            <w:fldChar w:fldCharType="begin"/>
          </w:r>
          <w:r w:rsidR="008F4C5B" w:rsidRPr="007C5B83">
            <w:instrText xml:space="preserve"> CITATION Wor18 \l 3082 </w:instrText>
          </w:r>
          <w:r w:rsidR="008F4C5B" w:rsidRPr="007C5B83">
            <w:fldChar w:fldCharType="separate"/>
          </w:r>
          <w:r w:rsidR="000A063E" w:rsidRPr="007C5B83">
            <w:t xml:space="preserve"> [17]</w:t>
          </w:r>
          <w:r w:rsidR="008F4C5B" w:rsidRPr="007C5B83">
            <w:fldChar w:fldCharType="end"/>
          </w:r>
        </w:sdtContent>
      </w:sdt>
      <w:r w:rsidR="008F4C5B" w:rsidRPr="007C5B83">
        <w:t xml:space="preserve">. </w:t>
      </w:r>
    </w:p>
    <w:p w14:paraId="4DC31075" w14:textId="7D66ECA8" w:rsidR="00FA5D1B" w:rsidRPr="007C5B83" w:rsidRDefault="00FA5D1B" w:rsidP="00937D06">
      <w:r w:rsidRPr="007C5B83">
        <w:t xml:space="preserve">This situation </w:t>
      </w:r>
      <w:r w:rsidR="00215D26" w:rsidRPr="007C5B83">
        <w:t>has inspired companies to develop edge-</w:t>
      </w:r>
      <w:r w:rsidR="00414CD7" w:rsidRPr="007C5B83">
        <w:t xml:space="preserve">computing based </w:t>
      </w:r>
      <w:r w:rsidR="00677D9B" w:rsidRPr="007C5B83">
        <w:t>safety</w:t>
      </w:r>
      <w:r w:rsidR="00414CD7" w:rsidRPr="007C5B83">
        <w:t xml:space="preserve"> systems, with companies like Tesla or </w:t>
      </w:r>
      <w:r w:rsidR="006E013E" w:rsidRPr="007C5B83">
        <w:t>Waymo going further developing “Full self</w:t>
      </w:r>
      <w:r w:rsidR="00BD523A" w:rsidRPr="007C5B83">
        <w:t xml:space="preserve">-driving” technologies. </w:t>
      </w:r>
      <w:r w:rsidR="001641E9" w:rsidRPr="007C5B83">
        <w:t xml:space="preserve">Traffic is a </w:t>
      </w:r>
      <w:r w:rsidR="00C435C9" w:rsidRPr="007C5B83">
        <w:t>complex, long stablished social domain</w:t>
      </w:r>
      <w:r w:rsidR="00E7454E" w:rsidRPr="007C5B83">
        <w:t xml:space="preserve">, </w:t>
      </w:r>
      <w:r w:rsidR="000C24EA" w:rsidRPr="007C5B83">
        <w:t>where</w:t>
      </w:r>
      <w:r w:rsidR="003632FB" w:rsidRPr="007C5B83">
        <w:t xml:space="preserve"> human </w:t>
      </w:r>
      <w:r w:rsidR="000C24EA" w:rsidRPr="007C5B83">
        <w:t>attitudes like “yielding” can</w:t>
      </w:r>
      <w:r w:rsidR="0006307C" w:rsidRPr="007C5B83">
        <w:t>not be analysed by any means of computing</w:t>
      </w:r>
      <w:r w:rsidR="00DF1EC4" w:rsidRPr="007C5B83">
        <w:t xml:space="preserve"> </w:t>
      </w:r>
      <w:sdt>
        <w:sdtPr>
          <w:id w:val="-950089786"/>
          <w:citation/>
        </w:sdtPr>
        <w:sdtContent>
          <w:r w:rsidR="00DF1EC4" w:rsidRPr="007C5B83">
            <w:fldChar w:fldCharType="begin"/>
          </w:r>
          <w:r w:rsidR="00DF1EC4" w:rsidRPr="007C5B83">
            <w:instrText xml:space="preserve"> CITATION Bar23 \l 3082 </w:instrText>
          </w:r>
          <w:r w:rsidR="00DF1EC4" w:rsidRPr="007C5B83">
            <w:fldChar w:fldCharType="separate"/>
          </w:r>
          <w:r w:rsidR="000A063E" w:rsidRPr="007C5B83">
            <w:t>[18]</w:t>
          </w:r>
          <w:r w:rsidR="00DF1EC4" w:rsidRPr="007C5B83">
            <w:fldChar w:fldCharType="end"/>
          </w:r>
        </w:sdtContent>
      </w:sdt>
      <w:r w:rsidR="0006307C" w:rsidRPr="007C5B83">
        <w:t>.</w:t>
      </w:r>
      <w:r w:rsidR="00DF1EC4" w:rsidRPr="007C5B83">
        <w:t xml:space="preserve"> </w:t>
      </w:r>
    </w:p>
    <w:p w14:paraId="0EB55747" w14:textId="4081F156" w:rsidR="00A807B1" w:rsidRPr="007C5B83" w:rsidRDefault="00B50073" w:rsidP="00937D06">
      <w:r w:rsidRPr="007C5B83">
        <w:rPr>
          <w:noProof/>
        </w:rPr>
        <w:drawing>
          <wp:anchor distT="0" distB="0" distL="114300" distR="114300" simplePos="0" relativeHeight="251608064" behindDoc="0" locked="0" layoutInCell="1" allowOverlap="1" wp14:anchorId="07E40FDE" wp14:editId="740E87B4">
            <wp:simplePos x="0" y="0"/>
            <wp:positionH relativeFrom="margin">
              <wp:align>center</wp:align>
            </wp:positionH>
            <wp:positionV relativeFrom="paragraph">
              <wp:posOffset>790575</wp:posOffset>
            </wp:positionV>
            <wp:extent cx="4916170" cy="1838960"/>
            <wp:effectExtent l="0" t="0" r="0" b="8890"/>
            <wp:wrapTopAndBottom/>
            <wp:docPr id="435194557"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194557" name="Imagen 1" descr="Diagrama&#10;&#10;Descripción generada automáticamente"/>
                    <pic:cNvPicPr/>
                  </pic:nvPicPr>
                  <pic:blipFill>
                    <a:blip r:embed="rId15">
                      <a:extLst>
                        <a:ext uri="{28A0092B-C50C-407E-A947-70E740481C1C}">
                          <a14:useLocalDpi xmlns:a14="http://schemas.microsoft.com/office/drawing/2010/main" val="0"/>
                        </a:ext>
                      </a:extLst>
                    </a:blip>
                    <a:stretch>
                      <a:fillRect/>
                    </a:stretch>
                  </pic:blipFill>
                  <pic:spPr>
                    <a:xfrm>
                      <a:off x="0" y="0"/>
                      <a:ext cx="4916170" cy="1838960"/>
                    </a:xfrm>
                    <a:prstGeom prst="rect">
                      <a:avLst/>
                    </a:prstGeom>
                  </pic:spPr>
                </pic:pic>
              </a:graphicData>
            </a:graphic>
            <wp14:sizeRelH relativeFrom="margin">
              <wp14:pctWidth>0</wp14:pctWidth>
            </wp14:sizeRelH>
            <wp14:sizeRelV relativeFrom="margin">
              <wp14:pctHeight>0</wp14:pctHeight>
            </wp14:sizeRelV>
          </wp:anchor>
        </w:drawing>
      </w:r>
      <w:r w:rsidR="000D30DA">
        <w:rPr>
          <w:noProof/>
        </w:rPr>
        <mc:AlternateContent>
          <mc:Choice Requires="wps">
            <w:drawing>
              <wp:anchor distT="0" distB="0" distL="114300" distR="114300" simplePos="0" relativeHeight="251665408" behindDoc="0" locked="0" layoutInCell="1" allowOverlap="1" wp14:anchorId="182D0C65" wp14:editId="7A483E10">
                <wp:simplePos x="0" y="0"/>
                <wp:positionH relativeFrom="column">
                  <wp:posOffset>683895</wp:posOffset>
                </wp:positionH>
                <wp:positionV relativeFrom="paragraph">
                  <wp:posOffset>2948305</wp:posOffset>
                </wp:positionV>
                <wp:extent cx="4124325" cy="405765"/>
                <wp:effectExtent l="0" t="0" r="0" b="0"/>
                <wp:wrapTopAndBottom/>
                <wp:docPr id="1431928889" name="Cuadro de texto 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24325" cy="405765"/>
                        </a:xfrm>
                        <a:prstGeom prst="rect">
                          <a:avLst/>
                        </a:prstGeom>
                        <a:solidFill>
                          <a:srgbClr val="FFFFFF"/>
                        </a:solidFill>
                        <a:ln>
                          <a:noFill/>
                        </a:ln>
                      </wps:spPr>
                      <wps:txbx>
                        <w:txbxContent>
                          <w:p w14:paraId="1D9C4AB2" w14:textId="6AA0C5E1" w:rsidR="008306CA" w:rsidRPr="007C5B83" w:rsidRDefault="008306CA" w:rsidP="008306CA">
                            <w:pPr>
                              <w:pStyle w:val="Descripcin"/>
                              <w:rPr>
                                <w:szCs w:val="20"/>
                              </w:rPr>
                            </w:pPr>
                            <w:bookmarkStart w:id="25" w:name="_Toc169374415"/>
                            <w:r w:rsidRPr="007C5B83">
                              <w:t xml:space="preserve">Figure </w:t>
                            </w:r>
                            <w:r w:rsidR="00F4107D">
                              <w:fldChar w:fldCharType="begin"/>
                            </w:r>
                            <w:r w:rsidR="00F4107D">
                              <w:instrText xml:space="preserve"> STYLEREF 1 \s </w:instrText>
                            </w:r>
                            <w:r w:rsidR="00F4107D">
                              <w:fldChar w:fldCharType="separate"/>
                            </w:r>
                            <w:r w:rsidR="00F4107D">
                              <w:rPr>
                                <w:noProof/>
                              </w:rPr>
                              <w:t>1</w:t>
                            </w:r>
                            <w:r w:rsidR="00F4107D">
                              <w:fldChar w:fldCharType="end"/>
                            </w:r>
                            <w:r w:rsidR="00F4107D">
                              <w:t>.</w:t>
                            </w:r>
                            <w:r w:rsidR="00F4107D">
                              <w:fldChar w:fldCharType="begin"/>
                            </w:r>
                            <w:r w:rsidR="00F4107D">
                              <w:instrText xml:space="preserve"> SEQ Figure \* ARABIC \s 1 </w:instrText>
                            </w:r>
                            <w:r w:rsidR="00F4107D">
                              <w:fldChar w:fldCharType="separate"/>
                            </w:r>
                            <w:r w:rsidR="00F4107D">
                              <w:rPr>
                                <w:noProof/>
                              </w:rPr>
                              <w:t>5</w:t>
                            </w:r>
                            <w:r w:rsidR="00F4107D">
                              <w:fldChar w:fldCharType="end"/>
                            </w:r>
                            <w:r w:rsidRPr="007C5B83">
                              <w:t>: Structure of an autonomous vehicle that makes use of edge-computing devices. Extracted from</w:t>
                            </w:r>
                            <w:r w:rsidR="00533307" w:rsidRPr="007C5B83">
                              <w:t xml:space="preserve"> </w:t>
                            </w:r>
                            <w:sdt>
                              <w:sdtPr>
                                <w:id w:val="-1301216994"/>
                                <w:citation/>
                              </w:sdtPr>
                              <w:sdtContent>
                                <w:r w:rsidR="00533307" w:rsidRPr="007C5B83">
                                  <w:fldChar w:fldCharType="begin"/>
                                </w:r>
                                <w:r w:rsidR="00533307" w:rsidRPr="007C5B83">
                                  <w:instrText xml:space="preserve"> CITATION ACh15 \l 3082 </w:instrText>
                                </w:r>
                                <w:r w:rsidR="00533307" w:rsidRPr="007C5B83">
                                  <w:fldChar w:fldCharType="separate"/>
                                </w:r>
                                <w:r w:rsidR="000A063E" w:rsidRPr="007C5B83">
                                  <w:t>[42]</w:t>
                                </w:r>
                                <w:r w:rsidR="00533307" w:rsidRPr="007C5B83">
                                  <w:fldChar w:fldCharType="end"/>
                                </w:r>
                              </w:sdtContent>
                            </w:sdt>
                            <w:r w:rsidR="004D72DD" w:rsidRPr="007C5B83">
                              <w:t>.</w:t>
                            </w:r>
                            <w:bookmarkEnd w:id="25"/>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182D0C65" id="Cuadro de texto 61" o:spid="_x0000_s1030" type="#_x0000_t202" style="position:absolute;left:0;text-align:left;margin-left:53.85pt;margin-top:232.15pt;width:324.75pt;height:31.9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" stroked="f">
                <v:textbox style="mso-fit-shape-to-text:t" inset="0,0,0,0">
                  <w:txbxContent>
                    <w:p w14:paraId="1D9C4AB2" w14:textId="6AA0C5E1" w:rsidR="008306CA" w:rsidRPr="007C5B83" w:rsidRDefault="008306CA" w:rsidP="008306CA">
                      <w:pPr>
                        <w:pStyle w:val="Descripcin"/>
                        <w:rPr>
                          <w:szCs w:val="20"/>
                        </w:rPr>
                      </w:pPr>
                      <w:bookmarkStart w:id="26" w:name="_Toc169374415"/>
                      <w:r w:rsidRPr="007C5B83">
                        <w:t xml:space="preserve">Figure </w:t>
                      </w:r>
                      <w:r w:rsidR="00F4107D">
                        <w:fldChar w:fldCharType="begin"/>
                      </w:r>
                      <w:r w:rsidR="00F4107D">
                        <w:instrText xml:space="preserve"> STYLEREF 1 \s </w:instrText>
                      </w:r>
                      <w:r w:rsidR="00F4107D">
                        <w:fldChar w:fldCharType="separate"/>
                      </w:r>
                      <w:r w:rsidR="00F4107D">
                        <w:rPr>
                          <w:noProof/>
                        </w:rPr>
                        <w:t>1</w:t>
                      </w:r>
                      <w:r w:rsidR="00F4107D">
                        <w:fldChar w:fldCharType="end"/>
                      </w:r>
                      <w:r w:rsidR="00F4107D">
                        <w:t>.</w:t>
                      </w:r>
                      <w:r w:rsidR="00F4107D">
                        <w:fldChar w:fldCharType="begin"/>
                      </w:r>
                      <w:r w:rsidR="00F4107D">
                        <w:instrText xml:space="preserve"> SEQ Figure \* ARABIC \s 1 </w:instrText>
                      </w:r>
                      <w:r w:rsidR="00F4107D">
                        <w:fldChar w:fldCharType="separate"/>
                      </w:r>
                      <w:r w:rsidR="00F4107D">
                        <w:rPr>
                          <w:noProof/>
                        </w:rPr>
                        <w:t>5</w:t>
                      </w:r>
                      <w:r w:rsidR="00F4107D">
                        <w:fldChar w:fldCharType="end"/>
                      </w:r>
                      <w:r w:rsidRPr="007C5B83">
                        <w:t>: Structure of an autonomous vehicle that makes use of edge-computing devices. Extracted from</w:t>
                      </w:r>
                      <w:r w:rsidR="00533307" w:rsidRPr="007C5B83">
                        <w:t xml:space="preserve"> </w:t>
                      </w:r>
                      <w:sdt>
                        <w:sdtPr>
                          <w:id w:val="-1301216994"/>
                          <w:citation/>
                        </w:sdtPr>
                        <w:sdtContent>
                          <w:r w:rsidR="00533307" w:rsidRPr="007C5B83">
                            <w:fldChar w:fldCharType="begin"/>
                          </w:r>
                          <w:r w:rsidR="00533307" w:rsidRPr="007C5B83">
                            <w:instrText xml:space="preserve"> CITATION ACh15 \l 3082 </w:instrText>
                          </w:r>
                          <w:r w:rsidR="00533307" w:rsidRPr="007C5B83">
                            <w:fldChar w:fldCharType="separate"/>
                          </w:r>
                          <w:r w:rsidR="000A063E" w:rsidRPr="007C5B83">
                            <w:t>[42]</w:t>
                          </w:r>
                          <w:r w:rsidR="00533307" w:rsidRPr="007C5B83">
                            <w:fldChar w:fldCharType="end"/>
                          </w:r>
                        </w:sdtContent>
                      </w:sdt>
                      <w:r w:rsidR="004D72DD" w:rsidRPr="007C5B83">
                        <w:t>.</w:t>
                      </w:r>
                      <w:bookmarkEnd w:id="26"/>
                    </w:p>
                  </w:txbxContent>
                </v:textbox>
                <w10:wrap type="topAndBottom"/>
              </v:shape>
            </w:pict>
          </mc:Fallback>
        </mc:AlternateContent>
      </w:r>
      <w:r w:rsidR="004D7DF8" w:rsidRPr="007C5B83">
        <w:t xml:space="preserve">The addition of </w:t>
      </w:r>
      <w:r w:rsidR="00BF2DDA" w:rsidRPr="007C5B83">
        <w:t xml:space="preserve">sensing and computing equipment to </w:t>
      </w:r>
      <w:r w:rsidR="007E2FDB" w:rsidRPr="007C5B83">
        <w:t xml:space="preserve">obtain </w:t>
      </w:r>
      <w:r w:rsidR="007E669E" w:rsidRPr="007C5B83">
        <w:t>an</w:t>
      </w:r>
      <w:r w:rsidR="007E2FDB" w:rsidRPr="007C5B83">
        <w:t xml:space="preserve"> autonomous navigation system leads to the </w:t>
      </w:r>
      <w:r w:rsidR="00196287" w:rsidRPr="007C5B83">
        <w:t xml:space="preserve">overall </w:t>
      </w:r>
      <w:r w:rsidR="007E2FDB" w:rsidRPr="007C5B83">
        <w:t>increase in the cost of the vehicle</w:t>
      </w:r>
      <w:r w:rsidR="00196287" w:rsidRPr="007C5B83">
        <w:t xml:space="preserve"> and its energy consumption</w:t>
      </w:r>
      <w:r w:rsidR="007E669E" w:rsidRPr="007C5B83">
        <w:t xml:space="preserve"> </w:t>
      </w:r>
      <w:sdt>
        <w:sdtPr>
          <w:id w:val="-259060314"/>
          <w:citation/>
        </w:sdtPr>
        <w:sdtContent>
          <w:r w:rsidR="007E669E" w:rsidRPr="007C5B83">
            <w:fldChar w:fldCharType="begin"/>
          </w:r>
          <w:r w:rsidR="007E669E" w:rsidRPr="007C5B83">
            <w:instrText xml:space="preserve"> CITATION Cri21 \l 3082 </w:instrText>
          </w:r>
          <w:r w:rsidR="007E669E" w:rsidRPr="007C5B83">
            <w:fldChar w:fldCharType="separate"/>
          </w:r>
          <w:r w:rsidR="000A063E" w:rsidRPr="007C5B83">
            <w:t>[19]</w:t>
          </w:r>
          <w:r w:rsidR="007E669E" w:rsidRPr="007C5B83">
            <w:fldChar w:fldCharType="end"/>
          </w:r>
        </w:sdtContent>
      </w:sdt>
      <w:r w:rsidR="00196287" w:rsidRPr="007C5B83">
        <w:t xml:space="preserve">. </w:t>
      </w:r>
    </w:p>
    <w:p w14:paraId="3CD8E937" w14:textId="3CE8160C" w:rsidR="008306CA" w:rsidRPr="007C5B83" w:rsidRDefault="00796085" w:rsidP="00796085">
      <w:pPr>
        <w:rPr>
          <w:shd w:val="clear" w:color="auto" w:fill="FFFFFF"/>
        </w:rPr>
      </w:pPr>
      <w:r w:rsidRPr="007C5B83">
        <w:t>“</w:t>
      </w:r>
      <w:r w:rsidRPr="007C5B83">
        <w:rPr>
          <w:shd w:val="clear" w:color="auto" w:fill="FFFFFF"/>
        </w:rPr>
        <w:t>Autopilot is an advanced driver assistance system that enhances safety and convenience behind the wheel. When used properly, Autopilot reduces your overall workload as a driver. Each new Tesla vehicle is equipped with multiple external cameras and powerful vision processing to provide an additional layer of safety. All vehicles built for the North American market now use our camera-based Tesla Vision to deliver Autopilot features, rather than radar.”</w:t>
      </w:r>
      <w:sdt>
        <w:sdtPr>
          <w:rPr>
            <w:shd w:val="clear" w:color="auto" w:fill="FFFFFF"/>
          </w:rPr>
          <w:id w:val="-2146880545"/>
          <w:citation/>
        </w:sdtPr>
        <w:sdtContent>
          <w:r w:rsidRPr="007C5B83">
            <w:rPr>
              <w:shd w:val="clear" w:color="auto" w:fill="FFFFFF"/>
            </w:rPr>
            <w:fldChar w:fldCharType="begin"/>
          </w:r>
          <w:r w:rsidRPr="007C5B83">
            <w:rPr>
              <w:shd w:val="clear" w:color="auto" w:fill="FFFFFF"/>
            </w:rPr>
            <w:instrText xml:space="preserve"> CITATION Tes \l 3082 </w:instrText>
          </w:r>
          <w:r w:rsidRPr="007C5B83">
            <w:rPr>
              <w:shd w:val="clear" w:color="auto" w:fill="FFFFFF"/>
            </w:rPr>
            <w:fldChar w:fldCharType="separate"/>
          </w:r>
          <w:r w:rsidR="000A063E" w:rsidRPr="007C5B83">
            <w:rPr>
              <w:shd w:val="clear" w:color="auto" w:fill="FFFFFF"/>
            </w:rPr>
            <w:t xml:space="preserve"> [20]</w:t>
          </w:r>
          <w:r w:rsidRPr="007C5B83">
            <w:rPr>
              <w:shd w:val="clear" w:color="auto" w:fill="FFFFFF"/>
            </w:rPr>
            <w:fldChar w:fldCharType="end"/>
          </w:r>
        </w:sdtContent>
      </w:sdt>
    </w:p>
    <w:p w14:paraId="5C84F092" w14:textId="6224DA81" w:rsidR="00830DDA" w:rsidRPr="007C5B83" w:rsidRDefault="00830DDA" w:rsidP="00796085">
      <w:pPr>
        <w:rPr>
          <w:shd w:val="clear" w:color="auto" w:fill="FFFFFF"/>
        </w:rPr>
      </w:pPr>
      <w:r w:rsidRPr="007C5B83">
        <w:rPr>
          <w:shd w:val="clear" w:color="auto" w:fill="FFFFFF"/>
        </w:rPr>
        <w:t xml:space="preserve">As Tesla’s autopilot description </w:t>
      </w:r>
      <w:r w:rsidR="004F7BC4" w:rsidRPr="007C5B83">
        <w:rPr>
          <w:shd w:val="clear" w:color="auto" w:fill="FFFFFF"/>
        </w:rPr>
        <w:t xml:space="preserve">points, its autopilot is </w:t>
      </w:r>
      <w:r w:rsidR="00C115B7" w:rsidRPr="007C5B83">
        <w:rPr>
          <w:shd w:val="clear" w:color="auto" w:fill="FFFFFF"/>
        </w:rPr>
        <w:t xml:space="preserve">a driver assistance system, rather than a full autonomous driving system. This belief has </w:t>
      </w:r>
      <w:r w:rsidR="00311EC0" w:rsidRPr="007C5B83">
        <w:rPr>
          <w:shd w:val="clear" w:color="auto" w:fill="FFFFFF"/>
        </w:rPr>
        <w:t>led</w:t>
      </w:r>
      <w:r w:rsidR="0004122F" w:rsidRPr="007C5B83">
        <w:rPr>
          <w:shd w:val="clear" w:color="auto" w:fill="FFFFFF"/>
        </w:rPr>
        <w:t xml:space="preserve"> to thousands of deaths, </w:t>
      </w:r>
      <w:r w:rsidR="003533CB" w:rsidRPr="007C5B83">
        <w:rPr>
          <w:shd w:val="clear" w:color="auto" w:fill="FFFFFF"/>
        </w:rPr>
        <w:t>as drivers</w:t>
      </w:r>
      <w:r w:rsidR="009807BA" w:rsidRPr="007C5B83">
        <w:rPr>
          <w:shd w:val="clear" w:color="auto" w:fill="FFFFFF"/>
        </w:rPr>
        <w:t xml:space="preserve"> fully</w:t>
      </w:r>
      <w:r w:rsidR="003533CB" w:rsidRPr="007C5B83">
        <w:rPr>
          <w:shd w:val="clear" w:color="auto" w:fill="FFFFFF"/>
        </w:rPr>
        <w:t xml:space="preserve"> delegated their driving responsibi</w:t>
      </w:r>
      <w:r w:rsidR="009807BA" w:rsidRPr="007C5B83">
        <w:rPr>
          <w:shd w:val="clear" w:color="auto" w:fill="FFFFFF"/>
        </w:rPr>
        <w:t xml:space="preserve">lities to the copilot, </w:t>
      </w:r>
      <w:r w:rsidR="00E66B7C" w:rsidRPr="007C5B83">
        <w:rPr>
          <w:shd w:val="clear" w:color="auto" w:fill="FFFFFF"/>
        </w:rPr>
        <w:t>as the system “disco</w:t>
      </w:r>
      <w:r w:rsidR="005D0877" w:rsidRPr="007C5B83">
        <w:rPr>
          <w:shd w:val="clear" w:color="auto" w:fill="FFFFFF"/>
        </w:rPr>
        <w:t xml:space="preserve">urages” drivers from staying involved </w:t>
      </w:r>
      <w:sdt>
        <w:sdtPr>
          <w:rPr>
            <w:shd w:val="clear" w:color="auto" w:fill="FFFFFF"/>
          </w:rPr>
          <w:id w:val="1158037398"/>
          <w:citation/>
        </w:sdtPr>
        <w:sdtContent>
          <w:r w:rsidR="005D0877" w:rsidRPr="007C5B83">
            <w:rPr>
              <w:shd w:val="clear" w:color="auto" w:fill="FFFFFF"/>
            </w:rPr>
            <w:fldChar w:fldCharType="begin"/>
          </w:r>
          <w:r w:rsidR="005D0877" w:rsidRPr="007C5B83">
            <w:rPr>
              <w:shd w:val="clear" w:color="auto" w:fill="FFFFFF"/>
            </w:rPr>
            <w:instrText xml:space="preserve"> CITATION And24 \l 3082 </w:instrText>
          </w:r>
          <w:r w:rsidR="005D0877" w:rsidRPr="007C5B83">
            <w:rPr>
              <w:shd w:val="clear" w:color="auto" w:fill="FFFFFF"/>
            </w:rPr>
            <w:fldChar w:fldCharType="separate"/>
          </w:r>
          <w:r w:rsidR="000A063E" w:rsidRPr="007C5B83">
            <w:rPr>
              <w:shd w:val="clear" w:color="auto" w:fill="FFFFFF"/>
            </w:rPr>
            <w:t>[21]</w:t>
          </w:r>
          <w:r w:rsidR="005D0877" w:rsidRPr="007C5B83">
            <w:rPr>
              <w:shd w:val="clear" w:color="auto" w:fill="FFFFFF"/>
            </w:rPr>
            <w:fldChar w:fldCharType="end"/>
          </w:r>
        </w:sdtContent>
      </w:sdt>
      <w:r w:rsidR="005D0877" w:rsidRPr="007C5B83">
        <w:rPr>
          <w:shd w:val="clear" w:color="auto" w:fill="FFFFFF"/>
        </w:rPr>
        <w:t>.</w:t>
      </w:r>
    </w:p>
    <w:p w14:paraId="241F0AFC" w14:textId="77777777" w:rsidR="005D0877" w:rsidRPr="007C5B83" w:rsidRDefault="005D0877" w:rsidP="00796085">
      <w:pPr>
        <w:rPr>
          <w:shd w:val="clear" w:color="auto" w:fill="FFFFFF"/>
        </w:rPr>
      </w:pPr>
    </w:p>
    <w:p w14:paraId="37634621" w14:textId="77777777" w:rsidR="005D0877" w:rsidRPr="007C5B83" w:rsidRDefault="005D0877" w:rsidP="00796085"/>
    <w:p w14:paraId="093AB92E" w14:textId="04EAFBC7" w:rsidR="00CE1B87" w:rsidRPr="007C5B83" w:rsidRDefault="00CE1B87" w:rsidP="00197085">
      <w:pPr>
        <w:pStyle w:val="Ttulo3"/>
      </w:pPr>
      <w:bookmarkStart w:id="27" w:name="_Toc169374343"/>
      <w:r w:rsidRPr="007C5B83">
        <w:lastRenderedPageBreak/>
        <w:t>Current state</w:t>
      </w:r>
      <w:bookmarkEnd w:id="27"/>
    </w:p>
    <w:p w14:paraId="2AB66AA8" w14:textId="0936E8A5" w:rsidR="00711C5C" w:rsidRPr="007C5B83" w:rsidRDefault="008C6754" w:rsidP="008A1059">
      <w:r w:rsidRPr="007C5B83">
        <w:t xml:space="preserve">As technology advances, </w:t>
      </w:r>
      <w:r w:rsidR="00CF5AB3" w:rsidRPr="007C5B83">
        <w:t xml:space="preserve">cities, vehicles and </w:t>
      </w:r>
      <w:r w:rsidR="00CF1816" w:rsidRPr="007C5B83">
        <w:t>overall,</w:t>
      </w:r>
      <w:r w:rsidR="00CF5AB3" w:rsidRPr="007C5B83">
        <w:t xml:space="preserve"> the </w:t>
      </w:r>
      <w:r w:rsidR="009131B6" w:rsidRPr="007C5B83">
        <w:t>surrounding environment, keeps</w:t>
      </w:r>
      <w:r w:rsidR="00CF5AB3" w:rsidRPr="007C5B83">
        <w:t xml:space="preserve"> getting smarter</w:t>
      </w:r>
      <w:r w:rsidR="00B71001" w:rsidRPr="007C5B83">
        <w:t xml:space="preserve">. Edge computing techniques like </w:t>
      </w:r>
      <w:r w:rsidR="00BC0C10" w:rsidRPr="007C5B83">
        <w:t xml:space="preserve">point cloud compression for autonomous driving </w:t>
      </w:r>
      <w:sdt>
        <w:sdtPr>
          <w:id w:val="-1198857072"/>
          <w:citation/>
        </w:sdtPr>
        <w:sdtContent>
          <w:r w:rsidR="00BC0C10" w:rsidRPr="007C5B83">
            <w:fldChar w:fldCharType="begin"/>
          </w:r>
          <w:r w:rsidR="00BC0C10" w:rsidRPr="007C5B83">
            <w:instrText xml:space="preserve"> CITATION Ras14 \l 3082 </w:instrText>
          </w:r>
          <w:r w:rsidR="00BC0C10" w:rsidRPr="007C5B83">
            <w:fldChar w:fldCharType="separate"/>
          </w:r>
          <w:r w:rsidR="000A063E" w:rsidRPr="007C5B83">
            <w:t>[22]</w:t>
          </w:r>
          <w:r w:rsidR="00BC0C10" w:rsidRPr="007C5B83">
            <w:fldChar w:fldCharType="end"/>
          </w:r>
        </w:sdtContent>
      </w:sdt>
      <w:r w:rsidR="00A12E68" w:rsidRPr="007C5B83">
        <w:t xml:space="preserve"> and full autonomous driving provide vehicles</w:t>
      </w:r>
      <w:r w:rsidR="00575193" w:rsidRPr="007C5B83">
        <w:t xml:space="preserve"> like cars</w:t>
      </w:r>
      <w:r w:rsidR="00A12E68" w:rsidRPr="007C5B83">
        <w:t xml:space="preserve"> the necessary </w:t>
      </w:r>
      <w:r w:rsidR="004267E2" w:rsidRPr="007C5B83">
        <w:t xml:space="preserve">tools to become a much safer </w:t>
      </w:r>
      <w:r w:rsidR="00CF02FD" w:rsidRPr="007C5B83">
        <w:t>method of transportation.</w:t>
      </w:r>
    </w:p>
    <w:p w14:paraId="1062FE8B" w14:textId="5E815649" w:rsidR="00A05435" w:rsidRPr="007C5B83" w:rsidRDefault="00E607C8" w:rsidP="008A1059">
      <w:r w:rsidRPr="007C5B83">
        <w:t>Nowadays, some l</w:t>
      </w:r>
      <w:r w:rsidR="00A05435" w:rsidRPr="007C5B83">
        <w:t>ig</w:t>
      </w:r>
      <w:r w:rsidR="008A2DC9" w:rsidRPr="007C5B83">
        <w:t>ht mobility vehicles</w:t>
      </w:r>
      <w:r w:rsidRPr="007C5B83">
        <w:t>,</w:t>
      </w:r>
      <w:r w:rsidR="008A2DC9" w:rsidRPr="007C5B83">
        <w:t xml:space="preserve"> like bikes or e-scooters</w:t>
      </w:r>
      <w:r w:rsidRPr="007C5B83">
        <w:t xml:space="preserve">, </w:t>
      </w:r>
      <w:r w:rsidR="00B50073">
        <w:t xml:space="preserve">can be considered </w:t>
      </w:r>
      <w:r w:rsidR="002561D2">
        <w:t xml:space="preserve">as </w:t>
      </w:r>
      <w:r w:rsidR="002561D2" w:rsidRPr="007C5B83">
        <w:t>IoT</w:t>
      </w:r>
      <w:r w:rsidRPr="007C5B83">
        <w:t xml:space="preserve"> devices. They provide data for the user, like </w:t>
      </w:r>
      <w:r w:rsidR="006466D4" w:rsidRPr="007C5B83">
        <w:t xml:space="preserve">ambient temperature, speed, or even gases, as they incorporate specialised sensors. </w:t>
      </w:r>
      <w:r w:rsidR="00E978D6" w:rsidRPr="007C5B83">
        <w:t xml:space="preserve">But the field of safety has not been explored, as none of the alternatives </w:t>
      </w:r>
      <w:r w:rsidR="00895026" w:rsidRPr="007C5B83">
        <w:t xml:space="preserve">include any type of sensor that could help measuring potentially hazardous situations nor include any kind of alerting system for the user. </w:t>
      </w:r>
    </w:p>
    <w:p w14:paraId="220999A0" w14:textId="6E2F3D7D" w:rsidR="0052738F" w:rsidRPr="007C5B83" w:rsidRDefault="001C23FA" w:rsidP="008A1059">
      <w:r w:rsidRPr="007C5B83">
        <w:t>Currently, th</w:t>
      </w:r>
      <w:r w:rsidR="00DD4F81" w:rsidRPr="007C5B83">
        <w:t xml:space="preserve">e safety on </w:t>
      </w:r>
      <w:r w:rsidR="00CF02FD" w:rsidRPr="007C5B83">
        <w:t xml:space="preserve">LMV </w:t>
      </w:r>
      <w:r w:rsidR="00DD4F81" w:rsidRPr="007C5B83">
        <w:t xml:space="preserve">field hasn’t been neither explored nor </w:t>
      </w:r>
      <w:r w:rsidR="00260C13" w:rsidRPr="007C5B83">
        <w:t xml:space="preserve">commercialized. This creates an opportunity for small and independent </w:t>
      </w:r>
      <w:r w:rsidR="007A6772" w:rsidRPr="007C5B83">
        <w:t xml:space="preserve">researchers </w:t>
      </w:r>
      <w:r w:rsidR="00260C13" w:rsidRPr="007C5B83">
        <w:t xml:space="preserve">to create their devices and </w:t>
      </w:r>
      <w:r w:rsidR="00CF02FD" w:rsidRPr="007C5B83">
        <w:t xml:space="preserve">present their alternatives to various </w:t>
      </w:r>
      <w:r w:rsidR="00E71F4F" w:rsidRPr="007C5B83">
        <w:t xml:space="preserve">administrations or companies. The tools have </w:t>
      </w:r>
      <w:r w:rsidR="00FE0654" w:rsidRPr="007C5B83">
        <w:t xml:space="preserve">already been developed, but their </w:t>
      </w:r>
      <w:r w:rsidR="00443EF6" w:rsidRPr="007C5B83">
        <w:t>implementation</w:t>
      </w:r>
      <w:r w:rsidR="0079415C" w:rsidRPr="007C5B83">
        <w:t xml:space="preserve"> to LMV has not occurred yet due to the</w:t>
      </w:r>
      <w:r w:rsidR="00823D10">
        <w:t xml:space="preserve"> </w:t>
      </w:r>
      <w:r w:rsidR="002561D2">
        <w:t>high-cost</w:t>
      </w:r>
      <w:ins w:id="28" w:author="Ignacio Angulo Martinez" w:date="2024-06-13T11:22:00Z" w16du:dateUtc="2024-06-13T09:22:00Z">
        <w:r w:rsidR="00B50073" w:rsidRPr="007C5B83">
          <w:t xml:space="preserve"> </w:t>
        </w:r>
      </w:ins>
      <w:r w:rsidR="004D53C8" w:rsidRPr="007C5B83">
        <w:t xml:space="preserve">alternatives edge computing and field sensors like </w:t>
      </w:r>
      <w:r w:rsidR="00757B95" w:rsidRPr="007C5B83">
        <w:t>LiDARs</w:t>
      </w:r>
      <w:r w:rsidR="004D53C8" w:rsidRPr="007C5B83">
        <w:t xml:space="preserve"> or smart cameras offer. </w:t>
      </w:r>
    </w:p>
    <w:p w14:paraId="507A9113" w14:textId="1C4EDB22" w:rsidR="00FB3C76" w:rsidRDefault="00757B95" w:rsidP="00B51FD0">
      <w:r w:rsidRPr="007C5B83">
        <w:t xml:space="preserve">The </w:t>
      </w:r>
      <w:r w:rsidR="000238FD" w:rsidRPr="007C5B83">
        <w:t xml:space="preserve">lack of alternatives indicates </w:t>
      </w:r>
      <w:r w:rsidR="00CF7FE9" w:rsidRPr="007C5B83">
        <w:t xml:space="preserve">a problematic situation in the </w:t>
      </w:r>
      <w:r w:rsidR="003E6740" w:rsidRPr="007C5B83">
        <w:t>development of alterna</w:t>
      </w:r>
      <w:r w:rsidR="00434D0F" w:rsidRPr="007C5B83">
        <w:t>tives for the security of light mobility vehicles</w:t>
      </w:r>
      <w:r w:rsidR="00886916" w:rsidRPr="007C5B83">
        <w:t>, as the investment in this research field has not been adequate up to this moment. European Union</w:t>
      </w:r>
      <w:r w:rsidR="004F53A9" w:rsidRPr="007C5B83">
        <w:t xml:space="preserve">’s announcement can be the starting point for the development of many of these devices, </w:t>
      </w:r>
      <w:r w:rsidR="001E0636" w:rsidRPr="007C5B83">
        <w:t xml:space="preserve">enhancing LMV’s </w:t>
      </w:r>
      <w:r w:rsidR="00B50073">
        <w:t>safety</w:t>
      </w:r>
      <w:r w:rsidR="00B50073" w:rsidRPr="007C5B83">
        <w:t xml:space="preserve"> </w:t>
      </w:r>
      <w:r w:rsidR="001E0636" w:rsidRPr="007C5B83">
        <w:t>and helping to save thousands of lives.</w:t>
      </w:r>
    </w:p>
    <w:p w14:paraId="3C3C204A" w14:textId="587E1E96" w:rsidR="00185768" w:rsidRPr="00FB3C76" w:rsidRDefault="00FB3C76" w:rsidP="00FB3C76">
      <w:pPr>
        <w:spacing w:before="0" w:line="240" w:lineRule="auto"/>
        <w:jc w:val="left"/>
        <w:rPr>
          <w:b/>
          <w:sz w:val="26"/>
        </w:rPr>
      </w:pPr>
      <w:r>
        <w:br w:type="page"/>
      </w:r>
    </w:p>
    <w:p w14:paraId="2AEF241C" w14:textId="170DD838" w:rsidR="009D60FE" w:rsidRPr="007C5B83" w:rsidRDefault="008A2ADE" w:rsidP="00BC4297">
      <w:pPr>
        <w:pStyle w:val="Ttulo1"/>
      </w:pPr>
      <w:bookmarkStart w:id="29" w:name="_Toc169374344"/>
      <w:r w:rsidRPr="007C5B83">
        <w:lastRenderedPageBreak/>
        <w:t>O</w:t>
      </w:r>
      <w:r w:rsidR="009D60FE" w:rsidRPr="007C5B83">
        <w:t>bjectives</w:t>
      </w:r>
      <w:bookmarkEnd w:id="29"/>
    </w:p>
    <w:p w14:paraId="6D3D50FD" w14:textId="4C9F6C39" w:rsidR="00FA0B40" w:rsidRPr="007C5B83" w:rsidRDefault="00B12EC4" w:rsidP="00FA0B40">
      <w:r w:rsidRPr="007C5B83">
        <w:t>The following</w:t>
      </w:r>
      <w:r w:rsidR="004A5DD5" w:rsidRPr="007C5B83">
        <w:t xml:space="preserve"> </w:t>
      </w:r>
      <w:r w:rsidR="00952704" w:rsidRPr="007C5B83">
        <w:t>part will discuss both the principal and secondary objectives of the project.</w:t>
      </w:r>
    </w:p>
    <w:p w14:paraId="41E319AB" w14:textId="77777777" w:rsidR="00B25642" w:rsidRPr="007C5B83" w:rsidRDefault="00B25642" w:rsidP="00AE4107">
      <w:pPr>
        <w:pStyle w:val="Ttulo2"/>
      </w:pPr>
      <w:bookmarkStart w:id="30" w:name="_Toc169374345"/>
      <w:r w:rsidRPr="007C5B83">
        <w:t>Main objective</w:t>
      </w:r>
      <w:bookmarkEnd w:id="30"/>
    </w:p>
    <w:p w14:paraId="49C7438D" w14:textId="3FA151EA" w:rsidR="00BF11F8" w:rsidRPr="007C5B83" w:rsidRDefault="0074206E" w:rsidP="006F2250">
      <w:r w:rsidRPr="007C5B83">
        <w:t>As previously mentioned, the lack of innovation and research in the field of the safety in Ligh M</w:t>
      </w:r>
      <w:r w:rsidR="00CC6E9A" w:rsidRPr="007C5B83">
        <w:t xml:space="preserve">obility Vehicles creates an opportunity for </w:t>
      </w:r>
      <w:r w:rsidR="00D21382" w:rsidRPr="007C5B83">
        <w:t xml:space="preserve">small research groups to create and develop their innovative ideas. </w:t>
      </w:r>
    </w:p>
    <w:p w14:paraId="6E64270A" w14:textId="5FBCFCA5" w:rsidR="00F43E4A" w:rsidRPr="007C5B83" w:rsidRDefault="000B142E" w:rsidP="006F2250">
      <w:pPr>
        <w:rPr>
          <w:rFonts w:cstheme="minorHAnsi"/>
          <w:szCs w:val="24"/>
        </w:rPr>
      </w:pPr>
      <w:r w:rsidRPr="007C5B83">
        <w:rPr>
          <w:rFonts w:cstheme="minorHAnsi"/>
          <w:szCs w:val="24"/>
        </w:rPr>
        <w:t xml:space="preserve">Single Board Computers or SBCs are a great alternative for robotics enthusiasts, as they provide </w:t>
      </w:r>
      <w:r w:rsidR="000606FC" w:rsidRPr="007C5B83">
        <w:rPr>
          <w:rFonts w:cstheme="minorHAnsi"/>
          <w:szCs w:val="24"/>
        </w:rPr>
        <w:t>a high</w:t>
      </w:r>
      <w:r w:rsidRPr="007C5B83">
        <w:rPr>
          <w:rFonts w:cstheme="minorHAnsi"/>
          <w:szCs w:val="24"/>
        </w:rPr>
        <w:t xml:space="preserve"> </w:t>
      </w:r>
      <w:r w:rsidR="000606FC" w:rsidRPr="007C5B83">
        <w:rPr>
          <w:rFonts w:cstheme="minorHAnsi"/>
          <w:szCs w:val="24"/>
        </w:rPr>
        <w:t>software personalization level combined with the facility of connection</w:t>
      </w:r>
      <w:r w:rsidR="003551DC" w:rsidRPr="007C5B83">
        <w:rPr>
          <w:rFonts w:cstheme="minorHAnsi"/>
          <w:szCs w:val="24"/>
        </w:rPr>
        <w:t xml:space="preserve"> with different peripherals, </w:t>
      </w:r>
      <w:r w:rsidR="006A00F1" w:rsidRPr="007C5B83">
        <w:rPr>
          <w:rFonts w:cstheme="minorHAnsi"/>
          <w:szCs w:val="24"/>
        </w:rPr>
        <w:t>modules,</w:t>
      </w:r>
      <w:r w:rsidR="003551DC" w:rsidRPr="007C5B83">
        <w:rPr>
          <w:rFonts w:cstheme="minorHAnsi"/>
          <w:szCs w:val="24"/>
        </w:rPr>
        <w:t xml:space="preserve"> and sensors. </w:t>
      </w:r>
      <w:r w:rsidR="00EE4789" w:rsidRPr="007C5B83">
        <w:rPr>
          <w:rFonts w:cstheme="minorHAnsi"/>
          <w:szCs w:val="24"/>
        </w:rPr>
        <w:t xml:space="preserve">This </w:t>
      </w:r>
      <w:r w:rsidR="00A73252">
        <w:rPr>
          <w:rFonts w:cstheme="minorHAnsi"/>
          <w:szCs w:val="24"/>
        </w:rPr>
        <w:t xml:space="preserve">will allow </w:t>
      </w:r>
      <w:r w:rsidR="00EE4789" w:rsidRPr="007C5B83">
        <w:rPr>
          <w:rFonts w:cstheme="minorHAnsi"/>
          <w:szCs w:val="24"/>
        </w:rPr>
        <w:t xml:space="preserve">the creation of IoT platforms capable of </w:t>
      </w:r>
      <w:r w:rsidR="0063648B" w:rsidRPr="007C5B83">
        <w:rPr>
          <w:rFonts w:cstheme="minorHAnsi"/>
          <w:szCs w:val="24"/>
        </w:rPr>
        <w:t xml:space="preserve">edge and cloud computing, with enough computational power to </w:t>
      </w:r>
      <w:r w:rsidR="006A00F1" w:rsidRPr="007C5B83">
        <w:rPr>
          <w:rFonts w:cstheme="minorHAnsi"/>
          <w:szCs w:val="24"/>
        </w:rPr>
        <w:t xml:space="preserve">process multiple data sources at the same time. </w:t>
      </w:r>
    </w:p>
    <w:p w14:paraId="5C10B478" w14:textId="5F86552D" w:rsidR="007F7B41" w:rsidRPr="007C5B83" w:rsidRDefault="00A73252" w:rsidP="006F2250">
      <w:pPr>
        <w:rPr>
          <w:rFonts w:cstheme="minorHAnsi"/>
          <w:szCs w:val="24"/>
        </w:rPr>
      </w:pPr>
      <w:r>
        <w:rPr>
          <w:rFonts w:cstheme="minorHAnsi"/>
          <w:szCs w:val="24"/>
        </w:rPr>
        <w:t>T</w:t>
      </w:r>
      <w:r w:rsidR="005A192A" w:rsidRPr="007C5B83">
        <w:rPr>
          <w:rFonts w:cstheme="minorHAnsi"/>
          <w:szCs w:val="24"/>
        </w:rPr>
        <w:t xml:space="preserve">he project </w:t>
      </w:r>
      <w:r w:rsidR="004E61AB" w:rsidRPr="007C5B83">
        <w:rPr>
          <w:rFonts w:cstheme="minorHAnsi"/>
          <w:szCs w:val="24"/>
        </w:rPr>
        <w:t xml:space="preserve">will focus on the potential applications of SBCs for enhancing the safety in Light Mobility Devices. </w:t>
      </w:r>
      <w:r w:rsidR="00301A8B" w:rsidRPr="007C5B83">
        <w:rPr>
          <w:rFonts w:cstheme="minorHAnsi"/>
          <w:szCs w:val="24"/>
        </w:rPr>
        <w:t xml:space="preserve">Exploring the </w:t>
      </w:r>
      <w:r w:rsidR="00933038" w:rsidRPr="007C5B83">
        <w:rPr>
          <w:rFonts w:cstheme="minorHAnsi"/>
          <w:szCs w:val="24"/>
        </w:rPr>
        <w:t xml:space="preserve">potential of </w:t>
      </w:r>
      <w:r w:rsidR="00040D25" w:rsidRPr="007C5B83">
        <w:rPr>
          <w:rFonts w:cstheme="minorHAnsi"/>
          <w:szCs w:val="24"/>
        </w:rPr>
        <w:t xml:space="preserve">cutting-edge technologies like LiDARs and smart cameras </w:t>
      </w:r>
      <w:r w:rsidR="00940940" w:rsidRPr="007C5B83">
        <w:rPr>
          <w:rFonts w:cstheme="minorHAnsi"/>
          <w:szCs w:val="24"/>
        </w:rPr>
        <w:t xml:space="preserve">that can redefine the </w:t>
      </w:r>
      <w:r w:rsidR="003069DE" w:rsidRPr="007C5B83">
        <w:rPr>
          <w:rFonts w:cstheme="minorHAnsi"/>
          <w:szCs w:val="24"/>
        </w:rPr>
        <w:t xml:space="preserve">safety panorama in vehicles, </w:t>
      </w:r>
      <w:r w:rsidR="00D20EA8" w:rsidRPr="007C5B83">
        <w:rPr>
          <w:rFonts w:cstheme="minorHAnsi"/>
          <w:szCs w:val="24"/>
        </w:rPr>
        <w:t>with the selection and programming of them</w:t>
      </w:r>
      <w:r w:rsidR="00382529" w:rsidRPr="007C5B83">
        <w:rPr>
          <w:rFonts w:cstheme="minorHAnsi"/>
          <w:szCs w:val="24"/>
        </w:rPr>
        <w:t xml:space="preserve">, and most importantly, </w:t>
      </w:r>
      <w:r w:rsidR="003D53A8" w:rsidRPr="007C5B83">
        <w:rPr>
          <w:rFonts w:cstheme="minorHAnsi"/>
          <w:szCs w:val="24"/>
        </w:rPr>
        <w:t xml:space="preserve">designing and implementing a customized embedded platform that integrates </w:t>
      </w:r>
      <w:r w:rsidR="00B50073" w:rsidRPr="007C5B83">
        <w:rPr>
          <w:rFonts w:cstheme="minorHAnsi"/>
          <w:szCs w:val="24"/>
        </w:rPr>
        <w:t>all</w:t>
      </w:r>
      <w:r w:rsidR="003D53A8" w:rsidRPr="007C5B83">
        <w:rPr>
          <w:rFonts w:cstheme="minorHAnsi"/>
          <w:szCs w:val="24"/>
        </w:rPr>
        <w:t xml:space="preserve"> the hardware and software.</w:t>
      </w:r>
    </w:p>
    <w:p w14:paraId="231A2430" w14:textId="620C7C21" w:rsidR="00287922" w:rsidRDefault="002C7CE6" w:rsidP="006F2250">
      <w:pPr>
        <w:rPr>
          <w:rFonts w:cstheme="minorHAnsi"/>
          <w:szCs w:val="24"/>
        </w:rPr>
      </w:pPr>
      <w:r w:rsidRPr="007C5B83">
        <w:rPr>
          <w:rFonts w:cstheme="minorHAnsi"/>
          <w:szCs w:val="24"/>
        </w:rPr>
        <w:t xml:space="preserve">Addressing all the potential SBCs hold and </w:t>
      </w:r>
      <w:r w:rsidR="00823D10">
        <w:rPr>
          <w:rFonts w:cstheme="minorHAnsi"/>
          <w:szCs w:val="24"/>
        </w:rPr>
        <w:t>employing</w:t>
      </w:r>
      <w:r w:rsidR="00917395" w:rsidRPr="007C5B83">
        <w:rPr>
          <w:rFonts w:cstheme="minorHAnsi"/>
          <w:szCs w:val="24"/>
        </w:rPr>
        <w:t xml:space="preserve"> all the potential </w:t>
      </w:r>
      <w:r w:rsidR="00712CCE" w:rsidRPr="007C5B83">
        <w:rPr>
          <w:rFonts w:cstheme="minorHAnsi"/>
          <w:szCs w:val="24"/>
        </w:rPr>
        <w:t xml:space="preserve">of </w:t>
      </w:r>
      <w:r w:rsidR="002E2E28" w:rsidRPr="007C5B83">
        <w:rPr>
          <w:rFonts w:cstheme="minorHAnsi"/>
          <w:szCs w:val="24"/>
        </w:rPr>
        <w:t xml:space="preserve">new technologies, the aim of the project is </w:t>
      </w:r>
      <w:r w:rsidR="009F1637" w:rsidRPr="007C5B83">
        <w:rPr>
          <w:rFonts w:cstheme="minorHAnsi"/>
          <w:szCs w:val="24"/>
        </w:rPr>
        <w:t xml:space="preserve">to create a pioneer solution in </w:t>
      </w:r>
      <w:r w:rsidR="0036269F" w:rsidRPr="007C5B83">
        <w:rPr>
          <w:rFonts w:cstheme="minorHAnsi"/>
          <w:szCs w:val="24"/>
        </w:rPr>
        <w:t>safety and efficiency in Light Mobility vehicles</w:t>
      </w:r>
      <w:r w:rsidR="00EA2170" w:rsidRPr="007C5B83">
        <w:rPr>
          <w:rFonts w:cstheme="minorHAnsi"/>
          <w:szCs w:val="24"/>
        </w:rPr>
        <w:t xml:space="preserve">, contributing to the evolution of the smart-mobility and </w:t>
      </w:r>
      <w:r w:rsidR="002A7D33" w:rsidRPr="007C5B83">
        <w:rPr>
          <w:rFonts w:cstheme="minorHAnsi"/>
          <w:szCs w:val="24"/>
        </w:rPr>
        <w:t xml:space="preserve">creating a new path for more sustainable transportation </w:t>
      </w:r>
      <w:commentRangeStart w:id="31"/>
      <w:r w:rsidR="002A7D33" w:rsidRPr="007C5B83">
        <w:rPr>
          <w:rFonts w:cstheme="minorHAnsi"/>
          <w:szCs w:val="24"/>
        </w:rPr>
        <w:t>methods</w:t>
      </w:r>
      <w:commentRangeEnd w:id="31"/>
      <w:r w:rsidR="00C204B5">
        <w:rPr>
          <w:rStyle w:val="Refdecomentario"/>
        </w:rPr>
        <w:commentReference w:id="31"/>
      </w:r>
      <w:r w:rsidR="002A7D33" w:rsidRPr="007C5B83">
        <w:rPr>
          <w:rFonts w:cstheme="minorHAnsi"/>
          <w:szCs w:val="24"/>
        </w:rPr>
        <w:t>.</w:t>
      </w:r>
    </w:p>
    <w:p w14:paraId="0BB02490" w14:textId="2D61DA19" w:rsidR="00B50073" w:rsidRDefault="00A6169A" w:rsidP="00F4107D">
      <w:bookmarkStart w:id="32" w:name="_Toc169374346"/>
      <w:r w:rsidRPr="00A6169A">
        <w:t xml:space="preserve">The project’s main objective consists </w:t>
      </w:r>
      <w:proofErr w:type="gramStart"/>
      <w:r w:rsidRPr="00A6169A">
        <w:t>on</w:t>
      </w:r>
      <w:proofErr w:type="gramEnd"/>
      <w:r w:rsidRPr="00A6169A">
        <w:t xml:space="preserve"> the design and development of an onboard system capable of integrating the primary sensory sources required for the provisioning of intelligent services in the context of LMV safety. Deustotech’s Smart-Mobility research team considers the developed project fundamental, as the spearhead for a new research line in the field of urban mobility</w:t>
      </w:r>
      <w:r>
        <w:t>.</w:t>
      </w:r>
      <w:bookmarkEnd w:id="32"/>
    </w:p>
    <w:p w14:paraId="26A9873A" w14:textId="77777777" w:rsidR="00F4107D" w:rsidRPr="007C5B83" w:rsidDel="000C382A" w:rsidRDefault="00F4107D" w:rsidP="00F4107D">
      <w:pPr>
        <w:pStyle w:val="Ttulo2"/>
        <w:rPr>
          <w:del w:id="33" w:author="Unai Urgoiti López de Luzuriaga" w:date="2024-06-13T17:28:00Z" w16du:dateUtc="2024-06-13T15:28:00Z"/>
        </w:rPr>
      </w:pPr>
    </w:p>
    <w:p w14:paraId="3EF21473" w14:textId="428FA111" w:rsidR="00B25642" w:rsidRPr="007C5B83" w:rsidRDefault="00B25642" w:rsidP="00F4107D">
      <w:pPr>
        <w:pStyle w:val="Ttulo2"/>
      </w:pPr>
      <w:bookmarkStart w:id="34" w:name="_Toc169374347"/>
      <w:r w:rsidRPr="007C5B83">
        <w:t>Secondary objectives</w:t>
      </w:r>
      <w:bookmarkEnd w:id="34"/>
    </w:p>
    <w:p w14:paraId="5F601CCC" w14:textId="5BF821A5" w:rsidR="00530F65" w:rsidRPr="007C5B83" w:rsidRDefault="000A23C6" w:rsidP="006F2250">
      <w:pPr>
        <w:rPr>
          <w:rFonts w:eastAsia="Arial"/>
        </w:rPr>
      </w:pPr>
      <w:r w:rsidRPr="007C5B83">
        <w:rPr>
          <w:rFonts w:eastAsia="Arial"/>
        </w:rPr>
        <w:t>To</w:t>
      </w:r>
      <w:r w:rsidR="003C66B0" w:rsidRPr="007C5B83">
        <w:rPr>
          <w:rFonts w:eastAsia="Arial"/>
        </w:rPr>
        <w:t xml:space="preserve"> achieve the main objective</w:t>
      </w:r>
      <w:r w:rsidR="009E1F17" w:rsidRPr="007C5B83">
        <w:rPr>
          <w:rFonts w:eastAsia="Arial"/>
        </w:rPr>
        <w:t>, several</w:t>
      </w:r>
      <w:r w:rsidR="003C66B0" w:rsidRPr="007C5B83">
        <w:rPr>
          <w:rFonts w:eastAsia="Arial"/>
        </w:rPr>
        <w:t xml:space="preserve"> partial objectives have been set.</w:t>
      </w:r>
      <w:r w:rsidR="00ED5080" w:rsidRPr="007C5B83">
        <w:rPr>
          <w:rFonts w:eastAsia="Arial"/>
        </w:rPr>
        <w:t xml:space="preserve"> These objectives </w:t>
      </w:r>
      <w:r w:rsidR="00F75279" w:rsidRPr="007C5B83">
        <w:rPr>
          <w:rFonts w:eastAsia="Arial"/>
        </w:rPr>
        <w:t>are designed to steer</w:t>
      </w:r>
      <w:r w:rsidR="00ED5080" w:rsidRPr="007C5B83">
        <w:rPr>
          <w:rFonts w:eastAsia="Arial"/>
        </w:rPr>
        <w:t xml:space="preserve"> the</w:t>
      </w:r>
      <w:r w:rsidR="000D10CD" w:rsidRPr="007C5B83">
        <w:rPr>
          <w:rFonts w:eastAsia="Arial"/>
        </w:rPr>
        <w:t xml:space="preserve"> development of the project and complete the flaws of the main objective.</w:t>
      </w:r>
    </w:p>
    <w:p w14:paraId="39CBC771" w14:textId="72C0C85F" w:rsidR="000A23C6" w:rsidRDefault="000A23C6" w:rsidP="006F2250">
      <w:pPr>
        <w:pStyle w:val="Prrafodelista"/>
        <w:numPr>
          <w:ilvl w:val="0"/>
          <w:numId w:val="18"/>
        </w:numPr>
        <w:rPr>
          <w:rFonts w:eastAsia="Arial"/>
        </w:rPr>
      </w:pPr>
      <w:r w:rsidRPr="007C5B83">
        <w:rPr>
          <w:rFonts w:eastAsia="Arial"/>
        </w:rPr>
        <w:t>Study and selection of the hardware alternatives.</w:t>
      </w:r>
    </w:p>
    <w:p w14:paraId="5B32F2D1" w14:textId="5F26EF4A" w:rsidR="001A17AE" w:rsidRDefault="001A17AE" w:rsidP="001A17AE">
      <w:pPr>
        <w:rPr>
          <w:rFonts w:eastAsia="Arial"/>
        </w:rPr>
      </w:pPr>
      <w:r w:rsidRPr="00C54F99">
        <w:rPr>
          <w:rFonts w:eastAsia="Arial"/>
        </w:rPr>
        <w:t>The development of this project will involve a thorough evaluation of the technical characteristics, performance, and suitability of various hardware components.</w:t>
      </w:r>
      <w:r>
        <w:rPr>
          <w:rFonts w:eastAsia="Arial"/>
        </w:rPr>
        <w:t xml:space="preserve"> This includes the evaluation of the different microcontroller alternatives for their computational power and characteristics, as well as the assessment of the different </w:t>
      </w:r>
      <w:r w:rsidR="00F4107D">
        <w:rPr>
          <w:rFonts w:eastAsia="Arial"/>
        </w:rPr>
        <w:t>sensor’s</w:t>
      </w:r>
      <w:r>
        <w:rPr>
          <w:rFonts w:eastAsia="Arial"/>
        </w:rPr>
        <w:t xml:space="preserve"> accuracy, range and suitability for the project. All the evaluations will be made under the cost-effectiveness considerations.</w:t>
      </w:r>
    </w:p>
    <w:p w14:paraId="5B004651" w14:textId="3C77FDAB" w:rsidR="001A17AE" w:rsidRPr="001A17AE" w:rsidRDefault="001A17AE" w:rsidP="001A17AE">
      <w:pPr>
        <w:rPr>
          <w:rFonts w:eastAsia="Arial"/>
        </w:rPr>
      </w:pPr>
      <w:r>
        <w:rPr>
          <w:rFonts w:eastAsia="Arial"/>
        </w:rPr>
        <w:t>Microcontroller development boards will be chosen according to their capability to handle real-time data processing,</w:t>
      </w:r>
      <w:r w:rsidR="00636C24">
        <w:rPr>
          <w:rFonts w:eastAsia="Arial"/>
        </w:rPr>
        <w:t xml:space="preserve"> interfacing with different peripherals and computational power for the required applications. Sensors will be evaluated based on their ability to proportionate precise data and connectivity options. </w:t>
      </w:r>
      <w:r w:rsidR="00636C24">
        <w:rPr>
          <w:rFonts w:eastAsia="Arial"/>
        </w:rPr>
        <w:br/>
      </w:r>
      <w:r w:rsidR="00636C24">
        <w:rPr>
          <w:rFonts w:eastAsia="Arial"/>
        </w:rPr>
        <w:lastRenderedPageBreak/>
        <w:t xml:space="preserve">Lastly, software will be selected according to the requirements of the project. </w:t>
      </w:r>
      <w:r w:rsidR="00636C24" w:rsidRPr="00C54F99">
        <w:rPr>
          <w:rFonts w:eastAsia="Arial"/>
        </w:rPr>
        <w:t>The overall goal is to select hardware that balances performance, reliability, and cost, ensuring the system's effectiveness and sustainability.</w:t>
      </w:r>
    </w:p>
    <w:p w14:paraId="1A8D8F14" w14:textId="7163A426" w:rsidR="00AA4898" w:rsidRPr="007C5B83" w:rsidRDefault="00C204B5" w:rsidP="006F2250">
      <w:pPr>
        <w:pStyle w:val="Prrafodelista"/>
        <w:numPr>
          <w:ilvl w:val="0"/>
          <w:numId w:val="18"/>
        </w:numPr>
        <w:rPr>
          <w:rFonts w:eastAsia="Arial"/>
        </w:rPr>
      </w:pPr>
      <w:r>
        <w:rPr>
          <w:rFonts w:eastAsia="Arial"/>
        </w:rPr>
        <w:t>Design of a V2I infrastructure edge compu</w:t>
      </w:r>
      <w:ins w:id="35" w:author="Unai Urgoiti López de Luzuriaga" w:date="2024-06-13T17:20:00Z" w16du:dateUtc="2024-06-13T15:20:00Z">
        <w:r w:rsidR="000C382A">
          <w:rPr>
            <w:rFonts w:eastAsia="Arial"/>
          </w:rPr>
          <w:t>t</w:t>
        </w:r>
      </w:ins>
      <w:r>
        <w:rPr>
          <w:rFonts w:eastAsia="Arial"/>
        </w:rPr>
        <w:t>ing compatible</w:t>
      </w:r>
    </w:p>
    <w:p w14:paraId="32771D32" w14:textId="364832ED" w:rsidR="00A73252" w:rsidRDefault="00A73252" w:rsidP="00A73252">
      <w:pPr>
        <w:rPr>
          <w:rFonts w:eastAsia="Arial"/>
          <w:lang w:val="en-US"/>
        </w:rPr>
      </w:pPr>
      <w:r w:rsidRPr="00A73252">
        <w:rPr>
          <w:rFonts w:eastAsia="Arial"/>
          <w:lang w:val="en-US"/>
        </w:rPr>
        <w:t xml:space="preserve">The project </w:t>
      </w:r>
      <w:r w:rsidR="002A0B99">
        <w:rPr>
          <w:rFonts w:eastAsia="Arial"/>
          <w:lang w:val="en-US"/>
        </w:rPr>
        <w:t>involves</w:t>
      </w:r>
      <w:r w:rsidRPr="00A73252">
        <w:rPr>
          <w:rFonts w:eastAsia="Arial"/>
          <w:lang w:val="en-US"/>
        </w:rPr>
        <w:t xml:space="preserve"> designing a Vehicle-to-Infrastructure (V2I) communication system that is compatible with edge</w:t>
      </w:r>
      <w:r w:rsidR="002A0B99">
        <w:rPr>
          <w:rFonts w:eastAsia="Arial"/>
          <w:lang w:val="en-US"/>
        </w:rPr>
        <w:t xml:space="preserve"> </w:t>
      </w:r>
      <w:r w:rsidRPr="00A73252">
        <w:rPr>
          <w:rFonts w:eastAsia="Arial"/>
          <w:lang w:val="en-US"/>
        </w:rPr>
        <w:t xml:space="preserve">computing. This </w:t>
      </w:r>
      <w:r w:rsidR="002A0B99">
        <w:rPr>
          <w:rFonts w:eastAsia="Arial"/>
          <w:lang w:val="en-US"/>
        </w:rPr>
        <w:t>platform</w:t>
      </w:r>
      <w:r w:rsidRPr="00A73252">
        <w:rPr>
          <w:rFonts w:eastAsia="Arial"/>
          <w:lang w:val="en-US"/>
        </w:rPr>
        <w:t xml:space="preserve"> will </w:t>
      </w:r>
      <w:r w:rsidR="002A0B99">
        <w:rPr>
          <w:rFonts w:eastAsia="Arial"/>
          <w:lang w:val="en-US"/>
        </w:rPr>
        <w:t>ensure</w:t>
      </w:r>
      <w:r w:rsidRPr="00A73252">
        <w:rPr>
          <w:rFonts w:eastAsia="Arial"/>
          <w:lang w:val="en-US"/>
        </w:rPr>
        <w:t xml:space="preserve"> continuous and reliable communication between the embedded system </w:t>
      </w:r>
      <w:r w:rsidR="002A0B99">
        <w:rPr>
          <w:rFonts w:eastAsia="Arial"/>
          <w:lang w:val="en-US"/>
        </w:rPr>
        <w:t xml:space="preserve">of the </w:t>
      </w:r>
      <w:r w:rsidRPr="00A73252">
        <w:rPr>
          <w:rFonts w:eastAsia="Arial"/>
          <w:lang w:val="en-US"/>
        </w:rPr>
        <w:t>LMVs</w:t>
      </w:r>
      <w:r w:rsidR="002A0B99">
        <w:rPr>
          <w:rFonts w:eastAsia="Arial"/>
          <w:lang w:val="en-US"/>
        </w:rPr>
        <w:t xml:space="preserve"> </w:t>
      </w:r>
      <w:r w:rsidRPr="00A73252">
        <w:rPr>
          <w:rFonts w:eastAsia="Arial"/>
          <w:lang w:val="en-US"/>
        </w:rPr>
        <w:t>and roadside infrastructure</w:t>
      </w:r>
      <w:r w:rsidR="002A0B99">
        <w:rPr>
          <w:rFonts w:eastAsia="Arial"/>
          <w:lang w:val="en-US"/>
        </w:rPr>
        <w:t>, focusing on low-latency data transmission and real-time processing.</w:t>
      </w:r>
    </w:p>
    <w:p w14:paraId="2A8F281B" w14:textId="259FCBE7" w:rsidR="00A73252" w:rsidRPr="00A73252" w:rsidRDefault="002A0B99" w:rsidP="00A73252">
      <w:pPr>
        <w:rPr>
          <w:rFonts w:eastAsia="Arial"/>
          <w:lang w:val="en-US"/>
        </w:rPr>
      </w:pPr>
      <w:r>
        <w:rPr>
          <w:rFonts w:eastAsia="Arial"/>
          <w:lang w:val="en-US"/>
        </w:rPr>
        <w:t>The platform will be designed to handle different types of data, including sensor readings, local data and IoT information, ensuring all the information is quickly delivered without delay.</w:t>
      </w:r>
    </w:p>
    <w:p w14:paraId="1FBA8CBF" w14:textId="56414055" w:rsidR="00A73252" w:rsidRPr="00A73252" w:rsidRDefault="002A0B99" w:rsidP="00A73252">
      <w:pPr>
        <w:rPr>
          <w:rFonts w:eastAsia="Arial"/>
          <w:lang w:val="en-US"/>
        </w:rPr>
      </w:pPr>
      <w:r w:rsidRPr="00A73252">
        <w:rPr>
          <w:rFonts w:eastAsia="Arial"/>
          <w:lang w:val="en-US"/>
        </w:rPr>
        <w:t xml:space="preserve">Additionally, </w:t>
      </w:r>
      <w:r>
        <w:t xml:space="preserve">it will also enable continuous communication within a vehicle group, allowing multiple LMVs to share information to enhance safety by reacting to real-time information about their surroundings and the actions of nearby vehicles. The </w:t>
      </w:r>
      <w:r w:rsidR="00A6169A">
        <w:t>objective</w:t>
      </w:r>
      <w:r>
        <w:t xml:space="preserve"> is to create a resilient and efficient V2I infrastructure that improves the safety and functionality of LMVs in urban environments.</w:t>
      </w:r>
    </w:p>
    <w:p w14:paraId="54ABAAFC" w14:textId="2820867E" w:rsidR="006F2250" w:rsidRPr="000D6657" w:rsidRDefault="00C54F99" w:rsidP="00187CD1">
      <w:pPr>
        <w:pStyle w:val="Prrafodelista"/>
        <w:numPr>
          <w:ilvl w:val="0"/>
          <w:numId w:val="18"/>
        </w:numPr>
        <w:rPr>
          <w:rFonts w:ascii="Arial" w:eastAsia="Arial" w:hAnsi="Arial" w:cs="Arial"/>
          <w:sz w:val="22"/>
          <w:szCs w:val="22"/>
          <w:lang w:val="en-US"/>
        </w:rPr>
      </w:pPr>
      <w:r w:rsidRPr="00187CD1">
        <w:rPr>
          <w:rFonts w:eastAsia="Arial"/>
          <w:lang w:val="en-US"/>
        </w:rPr>
        <w:t>Stablish a scalable</w:t>
      </w:r>
      <w:r w:rsidR="00E50BC8">
        <w:rPr>
          <w:rFonts w:eastAsia="Arial"/>
          <w:lang w:val="en-US"/>
        </w:rPr>
        <w:t xml:space="preserve"> distributed</w:t>
      </w:r>
      <w:r w:rsidRPr="00187CD1">
        <w:rPr>
          <w:rFonts w:eastAsia="Arial"/>
          <w:lang w:val="en-US"/>
        </w:rPr>
        <w:t xml:space="preserve"> framework able to integrate various safety sensors-actuator.</w:t>
      </w:r>
      <w:r w:rsidR="000D6657" w:rsidRPr="000D6657">
        <w:t xml:space="preserve"> </w:t>
      </w:r>
    </w:p>
    <w:p w14:paraId="4C0BE26C" w14:textId="775B8F19" w:rsidR="00AE4107" w:rsidRDefault="000D6657" w:rsidP="000D6657">
      <w:pPr>
        <w:rPr>
          <w:rFonts w:eastAsia="Arial"/>
          <w:lang w:val="en-US"/>
        </w:rPr>
      </w:pPr>
      <w:r>
        <w:rPr>
          <w:rFonts w:eastAsia="Arial"/>
          <w:lang w:val="en-US"/>
        </w:rPr>
        <w:t>Establishing a distributed framework will allow the seamless integration of new sensors</w:t>
      </w:r>
      <w:r w:rsidR="00E50BC8">
        <w:rPr>
          <w:rFonts w:eastAsia="Arial"/>
          <w:lang w:val="en-US"/>
        </w:rPr>
        <w:t xml:space="preserve"> in a scalable manner. </w:t>
      </w:r>
      <w:r w:rsidR="00AE4107">
        <w:rPr>
          <w:rFonts w:eastAsia="Arial"/>
          <w:lang w:val="en-US"/>
        </w:rPr>
        <w:t>This framework will provide the infrastructure to connect to and manage different sensors</w:t>
      </w:r>
      <w:r w:rsidR="009D1EE4">
        <w:rPr>
          <w:rFonts w:eastAsia="Arial"/>
          <w:lang w:val="en-US"/>
        </w:rPr>
        <w:t xml:space="preserve"> and containers</w:t>
      </w:r>
      <w:r w:rsidR="00AE4107">
        <w:rPr>
          <w:rFonts w:eastAsia="Arial"/>
          <w:lang w:val="en-US"/>
        </w:rPr>
        <w:t xml:space="preserve">, ensuring </w:t>
      </w:r>
      <w:proofErr w:type="gramStart"/>
      <w:r w:rsidR="00AE4107">
        <w:rPr>
          <w:rFonts w:eastAsia="Arial"/>
          <w:lang w:val="en-US"/>
        </w:rPr>
        <w:t>the that</w:t>
      </w:r>
      <w:proofErr w:type="gramEnd"/>
      <w:r w:rsidR="00AE4107">
        <w:rPr>
          <w:rFonts w:eastAsia="Arial"/>
          <w:lang w:val="en-US"/>
        </w:rPr>
        <w:t xml:space="preserve"> data collection is correctly done, processed and used.</w:t>
      </w:r>
    </w:p>
    <w:p w14:paraId="45784C49" w14:textId="598BF130" w:rsidR="000D6657" w:rsidRPr="000D6657" w:rsidRDefault="00E50BC8" w:rsidP="009D1EE4">
      <w:pPr>
        <w:jc w:val="left"/>
        <w:rPr>
          <w:rFonts w:eastAsia="Arial"/>
          <w:lang w:val="en-US"/>
          <w:rPrChange w:id="36" w:author="Ignacio Angulo Martinez" w:date="2024-06-13T11:33:00Z" w16du:dateUtc="2024-06-13T09:33:00Z">
            <w:rPr>
              <w:rFonts w:ascii="Arial" w:eastAsia="Arial" w:hAnsi="Arial" w:cs="Arial"/>
              <w:sz w:val="22"/>
              <w:szCs w:val="22"/>
            </w:rPr>
          </w:rPrChange>
        </w:rPr>
      </w:pPr>
      <w:r>
        <w:rPr>
          <w:rFonts w:eastAsia="Arial"/>
          <w:lang w:val="en-US"/>
        </w:rPr>
        <w:t>The system will be designed to be modular, which allows the easy addition, change or removal of sensors</w:t>
      </w:r>
      <w:r w:rsidR="009D1EE4">
        <w:rPr>
          <w:rFonts w:eastAsia="Arial"/>
          <w:lang w:val="en-US"/>
        </w:rPr>
        <w:t xml:space="preserve"> and software containers</w:t>
      </w:r>
      <w:r>
        <w:rPr>
          <w:rFonts w:eastAsia="Arial"/>
          <w:lang w:val="en-US"/>
        </w:rPr>
        <w:t xml:space="preserve">. </w:t>
      </w:r>
      <w:r>
        <w:rPr>
          <w:rFonts w:eastAsia="Arial"/>
          <w:lang w:val="en-US"/>
        </w:rPr>
        <w:br/>
        <w:t>Additionally, the use of high-level languages will facilitate this task, thanks to the modular design</w:t>
      </w:r>
      <w:r w:rsidR="00AE4107">
        <w:rPr>
          <w:rFonts w:eastAsia="Arial"/>
          <w:lang w:val="en-US"/>
        </w:rPr>
        <w:t xml:space="preserve"> of the system</w:t>
      </w:r>
      <w:r>
        <w:rPr>
          <w:rFonts w:eastAsia="Arial"/>
          <w:lang w:val="en-US"/>
        </w:rPr>
        <w:t>.</w:t>
      </w:r>
    </w:p>
    <w:p w14:paraId="205CECB6" w14:textId="25691AAD" w:rsidR="006C0071" w:rsidRDefault="002561D2" w:rsidP="002943D2">
      <w:pPr>
        <w:pStyle w:val="Prrafodelista"/>
        <w:numPr>
          <w:ilvl w:val="0"/>
          <w:numId w:val="18"/>
        </w:numPr>
      </w:pPr>
      <w:r>
        <w:t xml:space="preserve">Design and fabrication of a functional prototype  </w:t>
      </w:r>
    </w:p>
    <w:p w14:paraId="4398CDF5" w14:textId="7B5A285A" w:rsidR="00187CD1" w:rsidRDefault="00187CD1" w:rsidP="00187CD1">
      <w:pPr>
        <w:rPr>
          <w:ins w:id="37" w:author="Unai Urgoiti López de Luzuriaga" w:date="2024-06-13T17:31:00Z" w16du:dateUtc="2024-06-13T15:31:00Z"/>
          <w:rFonts w:eastAsia="Arial"/>
        </w:rPr>
      </w:pPr>
      <w:r w:rsidRPr="007C5B83">
        <w:rPr>
          <w:rFonts w:eastAsia="Arial"/>
        </w:rPr>
        <w:t>Given that the hardware needs a strong and stable support structure to be mounted on, the design process must be aligned to the specifications of the selected vehicle. As this is a prototype, a cheap and quick way to manufacturing will be selected.</w:t>
      </w:r>
      <w:r>
        <w:rPr>
          <w:rFonts w:eastAsia="Arial"/>
        </w:rPr>
        <w:t xml:space="preserve"> Different technologies will be considered, and </w:t>
      </w:r>
      <w:r w:rsidR="00A6169A">
        <w:rPr>
          <w:rFonts w:eastAsia="Arial"/>
        </w:rPr>
        <w:t xml:space="preserve">will be selected </w:t>
      </w:r>
    </w:p>
    <w:p w14:paraId="018E433D" w14:textId="600AAEDB" w:rsidR="00187CD1" w:rsidRPr="007C5B83" w:rsidRDefault="00D6441F" w:rsidP="00444092">
      <w:pPr>
        <w:rPr>
          <w:rFonts w:eastAsia="Arial"/>
        </w:rPr>
      </w:pPr>
      <w:r w:rsidRPr="007C5B83">
        <w:rPr>
          <w:rFonts w:eastAsia="Arial"/>
        </w:rPr>
        <w:t xml:space="preserve">The creation of a PCB </w:t>
      </w:r>
      <w:r w:rsidR="00B870E3" w:rsidRPr="007C5B83">
        <w:rPr>
          <w:rFonts w:eastAsia="Arial"/>
        </w:rPr>
        <w:t xml:space="preserve">comes with the design, manufacturing and soldering of the different components required for a functional </w:t>
      </w:r>
      <w:r w:rsidR="00BA3FD0" w:rsidRPr="007C5B83">
        <w:rPr>
          <w:rFonts w:eastAsia="Arial"/>
        </w:rPr>
        <w:t xml:space="preserve">board. </w:t>
      </w:r>
      <w:r w:rsidR="00A6169A">
        <w:rPr>
          <w:rFonts w:eastAsia="Arial"/>
        </w:rPr>
        <w:t>This comes from the n</w:t>
      </w:r>
      <w:r w:rsidR="00F902A6" w:rsidRPr="007C5B83">
        <w:rPr>
          <w:rFonts w:eastAsia="Arial"/>
        </w:rPr>
        <w:t xml:space="preserve">ecessity of </w:t>
      </w:r>
      <w:r w:rsidR="00E27F79" w:rsidRPr="007C5B83">
        <w:rPr>
          <w:rFonts w:eastAsia="Arial"/>
        </w:rPr>
        <w:t xml:space="preserve">creating </w:t>
      </w:r>
      <w:r w:rsidR="00A6169A" w:rsidRPr="007C5B83">
        <w:rPr>
          <w:rFonts w:eastAsia="Arial"/>
        </w:rPr>
        <w:t>an</w:t>
      </w:r>
      <w:r w:rsidR="00E27F79" w:rsidRPr="007C5B83">
        <w:rPr>
          <w:rFonts w:eastAsia="Arial"/>
        </w:rPr>
        <w:t xml:space="preserve"> information dashboard for </w:t>
      </w:r>
      <w:r w:rsidR="00287922" w:rsidRPr="007C5B83">
        <w:rPr>
          <w:rFonts w:eastAsia="Arial"/>
        </w:rPr>
        <w:t>the user.</w:t>
      </w:r>
      <w:r w:rsidR="00A6169A">
        <w:rPr>
          <w:rFonts w:eastAsia="Arial"/>
        </w:rPr>
        <w:t xml:space="preserve"> A structure for the developed board will also be needed.</w:t>
      </w:r>
    </w:p>
    <w:p w14:paraId="2C23EEA3" w14:textId="7278A37B" w:rsidR="002561D2" w:rsidRDefault="00F4107D" w:rsidP="002561D2">
      <w:pPr>
        <w:pStyle w:val="Prrafodelista"/>
        <w:numPr>
          <w:ilvl w:val="0"/>
          <w:numId w:val="18"/>
        </w:numPr>
        <w:rPr>
          <w:rFonts w:eastAsia="Arial"/>
          <w:lang w:val="es-ES"/>
        </w:rPr>
      </w:pPr>
      <w:proofErr w:type="spellStart"/>
      <w:r>
        <w:rPr>
          <w:rFonts w:eastAsia="Arial"/>
          <w:lang w:val="es-ES"/>
        </w:rPr>
        <w:t>Provisioning</w:t>
      </w:r>
      <w:proofErr w:type="spellEnd"/>
      <w:r>
        <w:rPr>
          <w:rFonts w:eastAsia="Arial"/>
          <w:lang w:val="es-ES"/>
        </w:rPr>
        <w:t xml:space="preserve"> </w:t>
      </w:r>
      <w:proofErr w:type="spellStart"/>
      <w:r>
        <w:rPr>
          <w:rFonts w:eastAsia="Arial"/>
          <w:lang w:val="es-ES"/>
        </w:rPr>
        <w:t>of</w:t>
      </w:r>
      <w:proofErr w:type="spellEnd"/>
      <w:r>
        <w:rPr>
          <w:rFonts w:eastAsia="Arial"/>
          <w:lang w:val="es-ES"/>
        </w:rPr>
        <w:t xml:space="preserve"> </w:t>
      </w:r>
      <w:proofErr w:type="spellStart"/>
      <w:r>
        <w:rPr>
          <w:rFonts w:eastAsia="Arial"/>
          <w:lang w:val="es-ES"/>
        </w:rPr>
        <w:t>intelligent</w:t>
      </w:r>
      <w:proofErr w:type="spellEnd"/>
      <w:r>
        <w:rPr>
          <w:rFonts w:eastAsia="Arial"/>
          <w:lang w:val="es-ES"/>
        </w:rPr>
        <w:t xml:space="preserve"> </w:t>
      </w:r>
      <w:proofErr w:type="spellStart"/>
      <w:r>
        <w:rPr>
          <w:rFonts w:eastAsia="Arial"/>
          <w:lang w:val="es-ES"/>
        </w:rPr>
        <w:t>services</w:t>
      </w:r>
      <w:proofErr w:type="spellEnd"/>
    </w:p>
    <w:p w14:paraId="21BB1DC3" w14:textId="5A762E52" w:rsidR="00A6169A" w:rsidRPr="000D6657" w:rsidRDefault="00A6169A" w:rsidP="00A6169A">
      <w:pPr>
        <w:rPr>
          <w:ins w:id="38" w:author="Ignacio Angulo Martinez" w:date="2024-06-13T11:36:00Z" w16du:dateUtc="2024-06-13T09:36:00Z"/>
          <w:rFonts w:eastAsia="Arial"/>
          <w:lang w:val="en-US"/>
        </w:rPr>
      </w:pPr>
      <w:r w:rsidRPr="00A6169A">
        <w:rPr>
          <w:rFonts w:eastAsia="Arial"/>
          <w:lang w:val="en-US"/>
        </w:rPr>
        <w:t>The integration of the in</w:t>
      </w:r>
      <w:r>
        <w:rPr>
          <w:rFonts w:eastAsia="Arial"/>
          <w:lang w:val="en-US"/>
        </w:rPr>
        <w:t>telligent services will be marked by its first deployment, and further enhancing based on the obtained results.</w:t>
      </w:r>
      <w:r w:rsidR="000D6657">
        <w:rPr>
          <w:rFonts w:eastAsia="Arial"/>
          <w:lang w:val="en-US"/>
        </w:rPr>
        <w:t xml:space="preserve"> </w:t>
      </w:r>
      <w:r w:rsidR="000D6657" w:rsidRPr="000D6657">
        <w:rPr>
          <w:rFonts w:eastAsia="Arial"/>
          <w:lang w:val="en-US"/>
        </w:rPr>
        <w:t>The focus will be on obtaining a stable and ope</w:t>
      </w:r>
      <w:r w:rsidR="000D6657">
        <w:rPr>
          <w:rFonts w:eastAsia="Arial"/>
          <w:lang w:val="en-US"/>
        </w:rPr>
        <w:t>rational base of services such as real-time data processing and IoT sending, obstacle detection, user warning and notifications.</w:t>
      </w:r>
    </w:p>
    <w:p w14:paraId="31F73D14" w14:textId="4656F82E" w:rsidR="00C204B5" w:rsidRPr="000D6657" w:rsidRDefault="000D6657" w:rsidP="00444092">
      <w:pPr>
        <w:rPr>
          <w:rFonts w:eastAsia="Arial"/>
          <w:lang w:val="en-US"/>
          <w:rPrChange w:id="39" w:author="Ignacio Angulo Martinez" w:date="2024-06-13T11:36:00Z" w16du:dateUtc="2024-06-13T09:36:00Z">
            <w:rPr>
              <w:rFonts w:eastAsia="Arial"/>
            </w:rPr>
          </w:rPrChange>
        </w:rPr>
      </w:pPr>
      <w:r w:rsidRPr="000D6657">
        <w:rPr>
          <w:rFonts w:eastAsia="Arial"/>
          <w:lang w:val="en-US"/>
        </w:rPr>
        <w:t>Once the initial services a</w:t>
      </w:r>
      <w:r>
        <w:rPr>
          <w:rFonts w:eastAsia="Arial"/>
          <w:lang w:val="en-US"/>
        </w:rPr>
        <w:t xml:space="preserve">re deployed, new services will be developed and integrated over time, along with </w:t>
      </w:r>
      <w:r w:rsidR="00F4107D">
        <w:rPr>
          <w:rFonts w:eastAsia="Arial"/>
          <w:lang w:val="en-US"/>
        </w:rPr>
        <w:t>new sensors</w:t>
      </w:r>
      <w:r>
        <w:rPr>
          <w:rFonts w:eastAsia="Arial"/>
          <w:lang w:val="en-US"/>
        </w:rPr>
        <w:t xml:space="preserve"> with minimal configuration. This, along with a constant optimization based on the gathered data, will create a stable and scalable platform for the provisioning of intelligent systems.</w:t>
      </w:r>
    </w:p>
    <w:p w14:paraId="684C565E" w14:textId="41313FCB" w:rsidR="002C50DC" w:rsidRPr="000D6657" w:rsidRDefault="002C50DC">
      <w:pPr>
        <w:spacing w:before="0" w:line="240" w:lineRule="auto"/>
        <w:jc w:val="left"/>
        <w:rPr>
          <w:rFonts w:ascii="Arial" w:eastAsia="Arial" w:hAnsi="Arial" w:cs="Arial"/>
          <w:sz w:val="22"/>
          <w:szCs w:val="22"/>
          <w:lang w:val="en-US"/>
          <w:rPrChange w:id="40" w:author="Ignacio Angulo Martinez" w:date="2024-06-13T11:36:00Z" w16du:dateUtc="2024-06-13T09:36:00Z">
            <w:rPr>
              <w:rFonts w:ascii="Arial" w:eastAsia="Arial" w:hAnsi="Arial" w:cs="Arial"/>
              <w:sz w:val="22"/>
              <w:szCs w:val="22"/>
            </w:rPr>
          </w:rPrChange>
        </w:rPr>
      </w:pPr>
      <w:r w:rsidRPr="000D6657">
        <w:rPr>
          <w:rFonts w:ascii="Arial" w:eastAsia="Arial" w:hAnsi="Arial" w:cs="Arial"/>
          <w:sz w:val="22"/>
          <w:szCs w:val="22"/>
          <w:lang w:val="en-US"/>
          <w:rPrChange w:id="41" w:author="Ignacio Angulo Martinez" w:date="2024-06-13T11:36:00Z" w16du:dateUtc="2024-06-13T09:36:00Z">
            <w:rPr>
              <w:rFonts w:ascii="Arial" w:eastAsia="Arial" w:hAnsi="Arial" w:cs="Arial"/>
              <w:sz w:val="22"/>
              <w:szCs w:val="22"/>
            </w:rPr>
          </w:rPrChange>
        </w:rPr>
        <w:lastRenderedPageBreak/>
        <w:br w:type="page"/>
      </w:r>
    </w:p>
    <w:p w14:paraId="2265CDFD" w14:textId="35E24631" w:rsidR="008A2ADE" w:rsidRPr="007C5B83" w:rsidRDefault="008A2ADE" w:rsidP="00BC4297">
      <w:pPr>
        <w:pStyle w:val="Ttulo1"/>
      </w:pPr>
      <w:bookmarkStart w:id="42" w:name="_Toc169374348"/>
      <w:r w:rsidRPr="007C5B83">
        <w:lastRenderedPageBreak/>
        <w:t>Work Breakdown Structure</w:t>
      </w:r>
      <w:bookmarkEnd w:id="42"/>
    </w:p>
    <w:p w14:paraId="753769E3" w14:textId="6BCE47D3" w:rsidR="0004088E" w:rsidRPr="00B51FD0" w:rsidRDefault="000D30DA" w:rsidP="008A2ADE">
      <w:pPr>
        <w:rPr>
          <w:rFonts w:eastAsia="Arial"/>
        </w:rPr>
      </w:pPr>
      <w:r>
        <w:rPr>
          <w:noProof/>
        </w:rPr>
        <mc:AlternateContent>
          <mc:Choice Requires="wps">
            <w:drawing>
              <wp:anchor distT="0" distB="0" distL="114300" distR="114300" simplePos="0" relativeHeight="251660288" behindDoc="0" locked="0" layoutInCell="1" allowOverlap="1" wp14:anchorId="769BC82D" wp14:editId="016070A6">
                <wp:simplePos x="0" y="0"/>
                <wp:positionH relativeFrom="column">
                  <wp:posOffset>-653415</wp:posOffset>
                </wp:positionH>
                <wp:positionV relativeFrom="paragraph">
                  <wp:posOffset>7171690</wp:posOffset>
                </wp:positionV>
                <wp:extent cx="7000875" cy="266700"/>
                <wp:effectExtent l="0" t="0" r="0" b="0"/>
                <wp:wrapTopAndBottom/>
                <wp:docPr id="1488030796" name="Cuadro de texto 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00875" cy="266700"/>
                        </a:xfrm>
                        <a:prstGeom prst="rect">
                          <a:avLst/>
                        </a:prstGeom>
                        <a:solidFill>
                          <a:srgbClr val="FFFFFF"/>
                        </a:solidFill>
                        <a:ln>
                          <a:noFill/>
                        </a:ln>
                      </wps:spPr>
                      <wps:txbx>
                        <w:txbxContent>
                          <w:p w14:paraId="641A39C1" w14:textId="40C07B34" w:rsidR="00552C20" w:rsidRPr="007C5B83" w:rsidRDefault="00552C20" w:rsidP="00552C20">
                            <w:pPr>
                              <w:pStyle w:val="Descripcin"/>
                              <w:ind w:left="708" w:firstLine="708"/>
                              <w:rPr>
                                <w:rFonts w:ascii="Arial" w:eastAsia="Arial" w:hAnsi="Arial" w:cs="Arial"/>
                                <w:sz w:val="22"/>
                                <w:szCs w:val="22"/>
                              </w:rPr>
                            </w:pPr>
                            <w:bookmarkStart w:id="43" w:name="_Toc169374416"/>
                            <w:r w:rsidRPr="007C5B83">
                              <w:t xml:space="preserve">Figure </w:t>
                            </w:r>
                            <w:r w:rsidR="00F4107D">
                              <w:fldChar w:fldCharType="begin"/>
                            </w:r>
                            <w:r w:rsidR="00F4107D">
                              <w:instrText xml:space="preserve"> STYLEREF 1 \s </w:instrText>
                            </w:r>
                            <w:r w:rsidR="00F4107D">
                              <w:fldChar w:fldCharType="separate"/>
                            </w:r>
                            <w:r w:rsidR="00F4107D">
                              <w:rPr>
                                <w:noProof/>
                              </w:rPr>
                              <w:t>3</w:t>
                            </w:r>
                            <w:r w:rsidR="00F4107D">
                              <w:fldChar w:fldCharType="end"/>
                            </w:r>
                            <w:r w:rsidR="00F4107D">
                              <w:t>.</w:t>
                            </w:r>
                            <w:r w:rsidR="00F4107D">
                              <w:fldChar w:fldCharType="begin"/>
                            </w:r>
                            <w:r w:rsidR="00F4107D">
                              <w:instrText xml:space="preserve"> SEQ Figure \* ARABIC \s 1 </w:instrText>
                            </w:r>
                            <w:r w:rsidR="00F4107D">
                              <w:fldChar w:fldCharType="separate"/>
                            </w:r>
                            <w:r w:rsidR="00F4107D">
                              <w:rPr>
                                <w:noProof/>
                              </w:rPr>
                              <w:t>1</w:t>
                            </w:r>
                            <w:r w:rsidR="00F4107D">
                              <w:fldChar w:fldCharType="end"/>
                            </w:r>
                            <w:r w:rsidRPr="007C5B83">
                              <w:t xml:space="preserve">: Diagram of </w:t>
                            </w:r>
                            <w:r w:rsidR="00A11C3F" w:rsidRPr="007C5B83">
                              <w:t>workflow.</w:t>
                            </w:r>
                            <w:bookmarkEnd w:id="43"/>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769BC82D" id="Cuadro de texto 60" o:spid="_x0000_s1031" type="#_x0000_t202" style="position:absolute;left:0;text-align:left;margin-left:-51.45pt;margin-top:564.7pt;width:551.25pt;height:21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" stroked="f">
                <v:textbox style="mso-fit-shape-to-text:t" inset="0,0,0,0">
                  <w:txbxContent>
                    <w:p w14:paraId="641A39C1" w14:textId="40C07B34" w:rsidR="00552C20" w:rsidRPr="007C5B83" w:rsidRDefault="00552C20" w:rsidP="00552C20">
                      <w:pPr>
                        <w:pStyle w:val="Descripcin"/>
                        <w:ind w:left="708" w:firstLine="708"/>
                        <w:rPr>
                          <w:rFonts w:ascii="Arial" w:eastAsia="Arial" w:hAnsi="Arial" w:cs="Arial"/>
                          <w:sz w:val="22"/>
                          <w:szCs w:val="22"/>
                        </w:rPr>
                      </w:pPr>
                      <w:bookmarkStart w:id="44" w:name="_Toc169374416"/>
                      <w:r w:rsidRPr="007C5B83">
                        <w:t xml:space="preserve">Figure </w:t>
                      </w:r>
                      <w:r w:rsidR="00F4107D">
                        <w:fldChar w:fldCharType="begin"/>
                      </w:r>
                      <w:r w:rsidR="00F4107D">
                        <w:instrText xml:space="preserve"> STYLEREF 1 \s </w:instrText>
                      </w:r>
                      <w:r w:rsidR="00F4107D">
                        <w:fldChar w:fldCharType="separate"/>
                      </w:r>
                      <w:r w:rsidR="00F4107D">
                        <w:rPr>
                          <w:noProof/>
                        </w:rPr>
                        <w:t>3</w:t>
                      </w:r>
                      <w:r w:rsidR="00F4107D">
                        <w:fldChar w:fldCharType="end"/>
                      </w:r>
                      <w:r w:rsidR="00F4107D">
                        <w:t>.</w:t>
                      </w:r>
                      <w:r w:rsidR="00F4107D">
                        <w:fldChar w:fldCharType="begin"/>
                      </w:r>
                      <w:r w:rsidR="00F4107D">
                        <w:instrText xml:space="preserve"> SEQ Figure \* ARABIC \s 1 </w:instrText>
                      </w:r>
                      <w:r w:rsidR="00F4107D">
                        <w:fldChar w:fldCharType="separate"/>
                      </w:r>
                      <w:r w:rsidR="00F4107D">
                        <w:rPr>
                          <w:noProof/>
                        </w:rPr>
                        <w:t>1</w:t>
                      </w:r>
                      <w:r w:rsidR="00F4107D">
                        <w:fldChar w:fldCharType="end"/>
                      </w:r>
                      <w:r w:rsidRPr="007C5B83">
                        <w:t xml:space="preserve">: Diagram of </w:t>
                      </w:r>
                      <w:r w:rsidR="00A11C3F" w:rsidRPr="007C5B83">
                        <w:t>workflow.</w:t>
                      </w:r>
                      <w:bookmarkEnd w:id="44"/>
                    </w:p>
                  </w:txbxContent>
                </v:textbox>
                <w10:wrap type="topAndBottom"/>
              </v:shape>
            </w:pict>
          </mc:Fallback>
        </mc:AlternateContent>
      </w:r>
      <w:r w:rsidR="00552C20" w:rsidRPr="007C5B83">
        <w:rPr>
          <w:rFonts w:eastAsia="Arial"/>
          <w:noProof/>
        </w:rPr>
        <w:drawing>
          <wp:anchor distT="0" distB="0" distL="114300" distR="114300" simplePos="0" relativeHeight="251559936" behindDoc="0" locked="0" layoutInCell="1" allowOverlap="1" wp14:anchorId="578D2DB8" wp14:editId="46418386">
            <wp:simplePos x="0" y="0"/>
            <wp:positionH relativeFrom="column">
              <wp:posOffset>-653415</wp:posOffset>
            </wp:positionH>
            <wp:positionV relativeFrom="paragraph">
              <wp:posOffset>729615</wp:posOffset>
            </wp:positionV>
            <wp:extent cx="7000875" cy="6384925"/>
            <wp:effectExtent l="0" t="0" r="0" b="0"/>
            <wp:wrapTopAndBottom/>
            <wp:docPr id="967061454"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061454" name="Imagen 1" descr="Diagrama&#10;&#10;Descripción generada automáticamente"/>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7000875" cy="63849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C5221" w:rsidRPr="007C5B83">
        <w:rPr>
          <w:rFonts w:eastAsia="Arial"/>
        </w:rPr>
        <w:t xml:space="preserve">In this section, the work plan is detailed in figure </w:t>
      </w:r>
      <w:r w:rsidR="00D8357F">
        <w:rPr>
          <w:rFonts w:eastAsia="Arial"/>
        </w:rPr>
        <w:t>3.1</w:t>
      </w:r>
      <w:r w:rsidR="007C5221" w:rsidRPr="007C5B83">
        <w:rPr>
          <w:rFonts w:eastAsia="Arial"/>
        </w:rPr>
        <w:t xml:space="preserve">. This includes defining for each phase what will be done. It is divided in 4 phases, each of one subdivided into different </w:t>
      </w:r>
      <w:ins w:id="45" w:author="Ignacio Angulo Martinez" w:date="2024-06-13T11:38:00Z" w16du:dateUtc="2024-06-13T09:38:00Z">
        <w:r w:rsidR="00DC3702">
          <w:rPr>
            <w:rFonts w:eastAsia="Arial"/>
          </w:rPr>
          <w:t>tasks</w:t>
        </w:r>
        <w:r w:rsidR="00DC3702" w:rsidRPr="007C5B83">
          <w:rPr>
            <w:rFonts w:eastAsia="Arial"/>
          </w:rPr>
          <w:t xml:space="preserve"> </w:t>
        </w:r>
      </w:ins>
      <w:r w:rsidR="007C5221" w:rsidRPr="007C5B83">
        <w:rPr>
          <w:rFonts w:eastAsia="Arial"/>
        </w:rPr>
        <w:t xml:space="preserve">that will need to be carried out </w:t>
      </w:r>
      <w:proofErr w:type="gramStart"/>
      <w:r w:rsidR="007C5221" w:rsidRPr="007C5B83">
        <w:rPr>
          <w:rFonts w:eastAsia="Arial"/>
        </w:rPr>
        <w:t>in order to</w:t>
      </w:r>
      <w:proofErr w:type="gramEnd"/>
      <w:r w:rsidR="007C5221" w:rsidRPr="007C5B83">
        <w:rPr>
          <w:rFonts w:eastAsia="Arial"/>
        </w:rPr>
        <w:t xml:space="preserve"> complete the </w:t>
      </w:r>
      <w:commentRangeStart w:id="46"/>
      <w:r w:rsidR="007C5221" w:rsidRPr="007C5B83">
        <w:rPr>
          <w:rFonts w:eastAsia="Arial"/>
        </w:rPr>
        <w:t>project</w:t>
      </w:r>
      <w:commentRangeEnd w:id="46"/>
      <w:r w:rsidR="0074348D" w:rsidRPr="007C5B83">
        <w:rPr>
          <w:rStyle w:val="Refdecomentario"/>
        </w:rPr>
        <w:commentReference w:id="46"/>
      </w:r>
      <w:r w:rsidR="007C5221" w:rsidRPr="007C5B83">
        <w:rPr>
          <w:rFonts w:eastAsia="Arial"/>
        </w:rPr>
        <w:t>.</w:t>
      </w:r>
    </w:p>
    <w:p w14:paraId="7B5D334F" w14:textId="68C6B9C4" w:rsidR="008A2ADE" w:rsidRPr="007C5B83" w:rsidRDefault="00AE4107" w:rsidP="00BC4297">
      <w:pPr>
        <w:pStyle w:val="Ttulo1"/>
      </w:pPr>
      <w:bookmarkStart w:id="47" w:name="_Toc169374349"/>
      <w:r>
        <w:lastRenderedPageBreak/>
        <w:t>Technologies selection</w:t>
      </w:r>
      <w:bookmarkEnd w:id="47"/>
    </w:p>
    <w:p w14:paraId="66C4193B" w14:textId="77777777" w:rsidR="00DC3702" w:rsidRDefault="00DC3702" w:rsidP="00F75B18">
      <w:pPr>
        <w:shd w:val="clear" w:color="auto" w:fill="FFFFFF"/>
        <w:spacing w:before="0" w:after="300" w:line="240" w:lineRule="auto"/>
        <w:jc w:val="left"/>
        <w:rPr>
          <w:ins w:id="48" w:author="Ignacio Angulo Martinez" w:date="2024-06-13T11:41:00Z" w16du:dateUtc="2024-06-13T09:41:00Z"/>
          <w:rFonts w:cstheme="minorHAnsi"/>
          <w:color w:val="0D0D0D"/>
          <w:szCs w:val="24"/>
        </w:rPr>
      </w:pPr>
    </w:p>
    <w:p w14:paraId="1F31C1B2" w14:textId="2C34AA36" w:rsidR="00AA3313" w:rsidRDefault="00AA3313" w:rsidP="00AE4107">
      <w:pPr>
        <w:pStyle w:val="Ttulo2"/>
      </w:pPr>
      <w:bookmarkStart w:id="49" w:name="_Toc169374350"/>
      <w:r w:rsidRPr="007C5B83">
        <w:t>Embedded platform</w:t>
      </w:r>
      <w:bookmarkEnd w:id="49"/>
      <w:r w:rsidR="00851487">
        <w:t xml:space="preserve"> Selection</w:t>
      </w:r>
    </w:p>
    <w:p w14:paraId="582C85B0" w14:textId="2D3EB41B" w:rsidR="00AE4107" w:rsidRPr="007C5B83" w:rsidRDefault="00AE4107" w:rsidP="00AE4107">
      <w:pPr>
        <w:shd w:val="clear" w:color="auto" w:fill="FFFFFF"/>
        <w:spacing w:before="0" w:after="300" w:line="240" w:lineRule="auto"/>
        <w:jc w:val="left"/>
        <w:rPr>
          <w:rFonts w:cstheme="minorHAnsi"/>
          <w:color w:val="0D0D0D"/>
          <w:szCs w:val="24"/>
        </w:rPr>
      </w:pPr>
      <w:r w:rsidRPr="007C5B83">
        <w:rPr>
          <w:rFonts w:cstheme="minorHAnsi"/>
          <w:color w:val="0D0D0D"/>
          <w:szCs w:val="24"/>
        </w:rPr>
        <w:t xml:space="preserve">To develop this project, a collection of sensors and actuators </w:t>
      </w:r>
      <w:proofErr w:type="gramStart"/>
      <w:r w:rsidR="00A9196D">
        <w:rPr>
          <w:rFonts w:cstheme="minorHAnsi"/>
          <w:color w:val="0D0D0D"/>
          <w:szCs w:val="24"/>
        </w:rPr>
        <w:t>have to</w:t>
      </w:r>
      <w:proofErr w:type="gramEnd"/>
      <w:r w:rsidRPr="007C5B83">
        <w:rPr>
          <w:rFonts w:cstheme="minorHAnsi"/>
          <w:color w:val="0D0D0D"/>
          <w:szCs w:val="24"/>
        </w:rPr>
        <w:t xml:space="preserve"> be </w:t>
      </w:r>
      <w:r>
        <w:rPr>
          <w:rFonts w:cstheme="minorHAnsi"/>
          <w:color w:val="0D0D0D"/>
          <w:szCs w:val="24"/>
        </w:rPr>
        <w:t xml:space="preserve">integrated </w:t>
      </w:r>
      <w:r w:rsidRPr="007C5B83">
        <w:rPr>
          <w:rFonts w:cstheme="minorHAnsi"/>
          <w:color w:val="0D0D0D"/>
          <w:szCs w:val="24"/>
        </w:rPr>
        <w:t>to an embedded system. The board will act as the brain, connecting all the sensorics</w:t>
      </w:r>
      <w:r w:rsidR="00A9196D">
        <w:rPr>
          <w:rFonts w:cstheme="minorHAnsi"/>
          <w:color w:val="0D0D0D"/>
          <w:szCs w:val="24"/>
        </w:rPr>
        <w:t xml:space="preserve"> and peripherals</w:t>
      </w:r>
      <w:r w:rsidRPr="007C5B83">
        <w:rPr>
          <w:rFonts w:cstheme="minorHAnsi"/>
          <w:color w:val="0D0D0D"/>
          <w:szCs w:val="24"/>
        </w:rPr>
        <w:t xml:space="preserve"> and processing the information in real time.</w:t>
      </w:r>
    </w:p>
    <w:p w14:paraId="44590E79" w14:textId="219FB0B8" w:rsidR="00206F89" w:rsidRPr="007C5B83" w:rsidRDefault="00206F89" w:rsidP="00F75B18">
      <w:pPr>
        <w:shd w:val="clear" w:color="auto" w:fill="FFFFFF"/>
        <w:spacing w:before="300" w:after="300" w:line="240" w:lineRule="auto"/>
        <w:jc w:val="left"/>
        <w:rPr>
          <w:rFonts w:cstheme="minorHAnsi"/>
          <w:color w:val="0D0D0D"/>
          <w:szCs w:val="24"/>
        </w:rPr>
      </w:pPr>
      <w:r w:rsidRPr="007C5B83">
        <w:rPr>
          <w:rFonts w:cstheme="minorHAnsi"/>
          <w:color w:val="0D0D0D"/>
          <w:szCs w:val="24"/>
        </w:rPr>
        <w:t>A wide variety of options are available, each with its own unique features, computational power, energy consumption, and connectivity options.</w:t>
      </w:r>
      <w:r w:rsidR="00A9196D">
        <w:rPr>
          <w:rFonts w:cstheme="minorHAnsi"/>
          <w:color w:val="0D0D0D"/>
          <w:szCs w:val="24"/>
        </w:rPr>
        <w:t xml:space="preserve"> They</w:t>
      </w:r>
      <w:r w:rsidR="00A9196D" w:rsidRPr="00A9196D">
        <w:rPr>
          <w:rFonts w:eastAsia="Arial"/>
        </w:rPr>
        <w:t xml:space="preserve"> </w:t>
      </w:r>
      <w:r w:rsidR="00A9196D">
        <w:rPr>
          <w:rFonts w:eastAsia="Arial"/>
        </w:rPr>
        <w:t>will be chosen according to their capability to handle real-time data processing, interfacing with different peripherals, computational power for the required applications and cost-effectiveness.</w:t>
      </w:r>
    </w:p>
    <w:p w14:paraId="278CFE8B" w14:textId="77134B01" w:rsidR="00206F89" w:rsidRPr="007C5B83" w:rsidRDefault="00206F89" w:rsidP="00197085">
      <w:pPr>
        <w:pStyle w:val="Ttulo3"/>
      </w:pPr>
      <w:bookmarkStart w:id="50" w:name="_Toc169374351"/>
      <w:r w:rsidRPr="007C5B83">
        <w:t>STM32</w:t>
      </w:r>
      <w:r w:rsidR="00405C84" w:rsidRPr="007C5B83">
        <w:t xml:space="preserve"> F041RE Series</w:t>
      </w:r>
      <w:bookmarkEnd w:id="50"/>
    </w:p>
    <w:p w14:paraId="35B1CDF2" w14:textId="77777777" w:rsidR="00663EEF" w:rsidRPr="007C5B83" w:rsidRDefault="00663EEF" w:rsidP="00663EEF">
      <w:pPr>
        <w:rPr>
          <w:rFonts w:cstheme="minorHAnsi"/>
          <w:color w:val="0D0D0D"/>
        </w:rPr>
      </w:pPr>
      <w:r w:rsidRPr="007C5B83">
        <w:rPr>
          <w:rFonts w:cstheme="minorHAnsi"/>
          <w:color w:val="0D0D0D"/>
        </w:rPr>
        <w:t>The STM32 F041RE Series is a Cortex-based 32-bit MCU renowned for its versatility in power, GPIO configurations, and reliability in embedded applications. With its wide range of models offering varying capabilities, STM32 provides a flexible solution for integrating sensors and actuators into the system. STM32 Cortex-M series cores provide a wide variety of processing power with balanced energy consumption and ease of use, ranging from Cortex-M0 to Cortex-M7.</w:t>
      </w:r>
    </w:p>
    <w:p w14:paraId="4C1DB9F1" w14:textId="446AE214" w:rsidR="00DC3D7E" w:rsidRPr="007C5B83" w:rsidRDefault="00663EEF" w:rsidP="00663EEF">
      <w:pPr>
        <w:rPr>
          <w:rFonts w:cstheme="minorHAnsi"/>
          <w:szCs w:val="24"/>
        </w:rPr>
      </w:pPr>
      <w:r w:rsidRPr="007C5B83">
        <w:rPr>
          <w:rFonts w:cstheme="minorHAnsi"/>
          <w:color w:val="0D0D0D"/>
        </w:rPr>
        <w:t>The STM32 family ranges from entry-level microcontrollers to high-performance devices with advanced features, enabling users to choose from various configurations depending on the project's needs and the user's capabilities. Peripherals included in any of the microcontrollers encompass GPIOs, timers, communication interfaces such as SPI, I2C, or UART, digital-to-</w:t>
      </w:r>
      <w:proofErr w:type="spellStart"/>
      <w:r w:rsidRPr="007C5B83">
        <w:rPr>
          <w:rFonts w:cstheme="minorHAnsi"/>
          <w:color w:val="0D0D0D"/>
        </w:rPr>
        <w:t>analog</w:t>
      </w:r>
      <w:proofErr w:type="spellEnd"/>
      <w:r w:rsidRPr="007C5B83">
        <w:rPr>
          <w:rFonts w:cstheme="minorHAnsi"/>
          <w:color w:val="0D0D0D"/>
        </w:rPr>
        <w:t xml:space="preserve"> (DAC) or </w:t>
      </w:r>
      <w:proofErr w:type="spellStart"/>
      <w:r w:rsidRPr="007C5B83">
        <w:rPr>
          <w:rFonts w:cstheme="minorHAnsi"/>
          <w:color w:val="0D0D0D"/>
        </w:rPr>
        <w:t>analog</w:t>
      </w:r>
      <w:proofErr w:type="spellEnd"/>
      <w:r w:rsidRPr="007C5B83">
        <w:rPr>
          <w:rFonts w:cstheme="minorHAnsi"/>
          <w:color w:val="0D0D0D"/>
        </w:rPr>
        <w:t>-to-digital (ADC) converters</w:t>
      </w:r>
      <w:r w:rsidR="00405C84" w:rsidRPr="007C5B83">
        <w:rPr>
          <w:rFonts w:cstheme="minorHAnsi"/>
          <w:szCs w:val="24"/>
        </w:rPr>
        <w:t xml:space="preserve">. </w:t>
      </w:r>
    </w:p>
    <w:p w14:paraId="2B733F93" w14:textId="2A3D74F8" w:rsidR="00DC3D7E" w:rsidRPr="007C5B83" w:rsidRDefault="00DC3D7E" w:rsidP="00663EEF">
      <w:pPr>
        <w:rPr>
          <w:szCs w:val="24"/>
        </w:rPr>
      </w:pPr>
      <w:r w:rsidRPr="007C5B83">
        <w:rPr>
          <w:rFonts w:cstheme="minorHAnsi"/>
          <w:szCs w:val="24"/>
        </w:rPr>
        <w:t>Some of the peripherals included in any of the microcontrollers include GPIOs, timers</w:t>
      </w:r>
      <w:r w:rsidRPr="007C5B83">
        <w:rPr>
          <w:szCs w:val="24"/>
        </w:rPr>
        <w:t>, communication interfaces such as SPI, I2C, or UART, digital-to-</w:t>
      </w:r>
      <w:proofErr w:type="spellStart"/>
      <w:r w:rsidRPr="007C5B83">
        <w:rPr>
          <w:szCs w:val="24"/>
        </w:rPr>
        <w:t>analog</w:t>
      </w:r>
      <w:proofErr w:type="spellEnd"/>
      <w:r w:rsidRPr="007C5B83">
        <w:rPr>
          <w:szCs w:val="24"/>
        </w:rPr>
        <w:t xml:space="preserve"> (DAC) or </w:t>
      </w:r>
      <w:proofErr w:type="spellStart"/>
      <w:r w:rsidRPr="007C5B83">
        <w:rPr>
          <w:szCs w:val="24"/>
        </w:rPr>
        <w:t>analog</w:t>
      </w:r>
      <w:proofErr w:type="spellEnd"/>
      <w:r w:rsidRPr="007C5B83">
        <w:rPr>
          <w:szCs w:val="24"/>
        </w:rPr>
        <w:t xml:space="preserve">-to-digital (ADC) converters. </w:t>
      </w:r>
    </w:p>
    <w:p w14:paraId="5782B12A" w14:textId="5D1802CB" w:rsidR="00E42A51" w:rsidRPr="007C5B83" w:rsidRDefault="00F4107D" w:rsidP="00663EEF">
      <w:pPr>
        <w:rPr>
          <w:szCs w:val="24"/>
        </w:rPr>
      </w:pPr>
      <w:r w:rsidRPr="007C5B83">
        <w:rPr>
          <w:noProof/>
        </w:rPr>
        <w:drawing>
          <wp:anchor distT="0" distB="0" distL="114300" distR="114300" simplePos="0" relativeHeight="251537408" behindDoc="0" locked="0" layoutInCell="1" allowOverlap="1" wp14:anchorId="14AA1D2C" wp14:editId="14E81136">
            <wp:simplePos x="0" y="0"/>
            <wp:positionH relativeFrom="column">
              <wp:posOffset>1088390</wp:posOffset>
            </wp:positionH>
            <wp:positionV relativeFrom="paragraph">
              <wp:posOffset>575945</wp:posOffset>
            </wp:positionV>
            <wp:extent cx="3335655" cy="2459355"/>
            <wp:effectExtent l="0" t="0" r="0" b="0"/>
            <wp:wrapTopAndBottom/>
            <wp:docPr id="1609349690" name="Imagen 4" descr="NUCLEO-F446RE - Stmicroelectronics - Development Board, Nucleo-64,  STM32F446RE M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NUCLEO-F446RE - Stmicroelectronics - Development Board, Nucleo-64,  STM32F446RE MCU"/>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335655" cy="24593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D30DA">
        <w:rPr>
          <w:noProof/>
        </w:rPr>
        <mc:AlternateContent>
          <mc:Choice Requires="wps">
            <w:drawing>
              <wp:anchor distT="0" distB="0" distL="114300" distR="114300" simplePos="0" relativeHeight="251650048" behindDoc="0" locked="0" layoutInCell="1" allowOverlap="1" wp14:anchorId="50154893" wp14:editId="4403B3DD">
                <wp:simplePos x="0" y="0"/>
                <wp:positionH relativeFrom="column">
                  <wp:posOffset>1622425</wp:posOffset>
                </wp:positionH>
                <wp:positionV relativeFrom="paragraph">
                  <wp:posOffset>3138170</wp:posOffset>
                </wp:positionV>
                <wp:extent cx="2495550" cy="266700"/>
                <wp:effectExtent l="0" t="0" r="0" b="0"/>
                <wp:wrapTopAndBottom/>
                <wp:docPr id="56593796" name="Cuadro de texto 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95550" cy="266700"/>
                        </a:xfrm>
                        <a:prstGeom prst="rect">
                          <a:avLst/>
                        </a:prstGeom>
                        <a:solidFill>
                          <a:srgbClr val="FFFFFF"/>
                        </a:solidFill>
                        <a:ln>
                          <a:noFill/>
                        </a:ln>
                      </wps:spPr>
                      <wps:txbx>
                        <w:txbxContent>
                          <w:p w14:paraId="428F4D0C" w14:textId="36D239A2" w:rsidR="009E47B6" w:rsidRPr="007C5B83" w:rsidRDefault="009E47B6" w:rsidP="009E47B6">
                            <w:pPr>
                              <w:pStyle w:val="Descripcin"/>
                              <w:rPr>
                                <w:szCs w:val="20"/>
                              </w:rPr>
                            </w:pPr>
                            <w:bookmarkStart w:id="51" w:name="_Toc169374417"/>
                            <w:r w:rsidRPr="007C5B83">
                              <w:t xml:space="preserve">Figure </w:t>
                            </w:r>
                            <w:r w:rsidR="00F4107D">
                              <w:fldChar w:fldCharType="begin"/>
                            </w:r>
                            <w:r w:rsidR="00F4107D">
                              <w:instrText xml:space="preserve"> STYLEREF 1 \s </w:instrText>
                            </w:r>
                            <w:r w:rsidR="00F4107D">
                              <w:fldChar w:fldCharType="separate"/>
                            </w:r>
                            <w:r w:rsidR="00F4107D">
                              <w:rPr>
                                <w:noProof/>
                              </w:rPr>
                              <w:t>4</w:t>
                            </w:r>
                            <w:r w:rsidR="00F4107D">
                              <w:fldChar w:fldCharType="end"/>
                            </w:r>
                            <w:r w:rsidR="00F4107D">
                              <w:t>.</w:t>
                            </w:r>
                            <w:r w:rsidR="00F4107D">
                              <w:fldChar w:fldCharType="begin"/>
                            </w:r>
                            <w:r w:rsidR="00F4107D">
                              <w:instrText xml:space="preserve"> SEQ Figure \* ARABIC \s 1 </w:instrText>
                            </w:r>
                            <w:r w:rsidR="00F4107D">
                              <w:fldChar w:fldCharType="separate"/>
                            </w:r>
                            <w:r w:rsidR="00F4107D">
                              <w:rPr>
                                <w:noProof/>
                              </w:rPr>
                              <w:t>1</w:t>
                            </w:r>
                            <w:r w:rsidR="00F4107D">
                              <w:fldChar w:fldCharType="end"/>
                            </w:r>
                            <w:r w:rsidRPr="007C5B83">
                              <w:t>. STM32 F041RE development board.</w:t>
                            </w:r>
                            <w:bookmarkEnd w:id="51"/>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50154893" id="Cuadro de texto 59" o:spid="_x0000_s1032" type="#_x0000_t202" style="position:absolute;left:0;text-align:left;margin-left:127.75pt;margin-top:247.1pt;width:196.5pt;height:21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" stroked="f">
                <v:textbox style="mso-fit-shape-to-text:t" inset="0,0,0,0">
                  <w:txbxContent>
                    <w:p w14:paraId="428F4D0C" w14:textId="36D239A2" w:rsidR="009E47B6" w:rsidRPr="007C5B83" w:rsidRDefault="009E47B6" w:rsidP="009E47B6">
                      <w:pPr>
                        <w:pStyle w:val="Descripcin"/>
                        <w:rPr>
                          <w:szCs w:val="20"/>
                        </w:rPr>
                      </w:pPr>
                      <w:bookmarkStart w:id="52" w:name="_Toc169374417"/>
                      <w:r w:rsidRPr="007C5B83">
                        <w:t xml:space="preserve">Figure </w:t>
                      </w:r>
                      <w:r w:rsidR="00F4107D">
                        <w:fldChar w:fldCharType="begin"/>
                      </w:r>
                      <w:r w:rsidR="00F4107D">
                        <w:instrText xml:space="preserve"> STYLEREF 1 \s </w:instrText>
                      </w:r>
                      <w:r w:rsidR="00F4107D">
                        <w:fldChar w:fldCharType="separate"/>
                      </w:r>
                      <w:r w:rsidR="00F4107D">
                        <w:rPr>
                          <w:noProof/>
                        </w:rPr>
                        <w:t>4</w:t>
                      </w:r>
                      <w:r w:rsidR="00F4107D">
                        <w:fldChar w:fldCharType="end"/>
                      </w:r>
                      <w:r w:rsidR="00F4107D">
                        <w:t>.</w:t>
                      </w:r>
                      <w:r w:rsidR="00F4107D">
                        <w:fldChar w:fldCharType="begin"/>
                      </w:r>
                      <w:r w:rsidR="00F4107D">
                        <w:instrText xml:space="preserve"> SEQ Figure \* ARABIC \s 1 </w:instrText>
                      </w:r>
                      <w:r w:rsidR="00F4107D">
                        <w:fldChar w:fldCharType="separate"/>
                      </w:r>
                      <w:r w:rsidR="00F4107D">
                        <w:rPr>
                          <w:noProof/>
                        </w:rPr>
                        <w:t>1</w:t>
                      </w:r>
                      <w:r w:rsidR="00F4107D">
                        <w:fldChar w:fldCharType="end"/>
                      </w:r>
                      <w:r w:rsidRPr="007C5B83">
                        <w:t>. STM32 F041RE development board.</w:t>
                      </w:r>
                      <w:bookmarkEnd w:id="52"/>
                    </w:p>
                  </w:txbxContent>
                </v:textbox>
                <w10:wrap type="topAndBottom"/>
              </v:shape>
            </w:pict>
          </mc:Fallback>
        </mc:AlternateContent>
      </w:r>
      <w:r w:rsidR="00E42A51" w:rsidRPr="007C5B83">
        <w:rPr>
          <w:szCs w:val="24"/>
        </w:rPr>
        <w:t xml:space="preserve">Overall, a STM32 F041RE Series would cover the communications and peripherals of this project, but the lack of computing power or specific technologies for artificial vision </w:t>
      </w:r>
      <w:r w:rsidR="00663EEF" w:rsidRPr="007C5B83">
        <w:rPr>
          <w:szCs w:val="24"/>
        </w:rPr>
        <w:t>render</w:t>
      </w:r>
      <w:r w:rsidR="00E42A51" w:rsidRPr="007C5B83">
        <w:rPr>
          <w:szCs w:val="24"/>
        </w:rPr>
        <w:t>s this alternative not suitable.</w:t>
      </w:r>
    </w:p>
    <w:p w14:paraId="183ED426" w14:textId="3A31566E" w:rsidR="00206F89" w:rsidRPr="007C5B83" w:rsidRDefault="00206F89" w:rsidP="00197085">
      <w:pPr>
        <w:pStyle w:val="Ttulo3"/>
      </w:pPr>
      <w:bookmarkStart w:id="53" w:name="_Toc169374352"/>
      <w:r w:rsidRPr="007C5B83">
        <w:lastRenderedPageBreak/>
        <w:t>Raspberry Pi</w:t>
      </w:r>
      <w:r w:rsidR="00405C84" w:rsidRPr="007C5B83">
        <w:t xml:space="preserve"> 4</w:t>
      </w:r>
      <w:bookmarkEnd w:id="53"/>
    </w:p>
    <w:p w14:paraId="6813619F" w14:textId="6DA5FA37" w:rsidR="00B76A51" w:rsidRPr="007C5B83" w:rsidRDefault="00B76A51" w:rsidP="00F75B18">
      <w:pPr>
        <w:pStyle w:val="NormalWeb"/>
        <w:shd w:val="clear" w:color="auto" w:fill="FFFFFF"/>
        <w:spacing w:before="300" w:beforeAutospacing="0" w:after="300" w:afterAutospacing="0"/>
        <w:rPr>
          <w:rFonts w:asciiTheme="minorHAnsi" w:hAnsiTheme="minorHAnsi" w:cstheme="minorHAnsi"/>
          <w:color w:val="0D0D0D"/>
          <w:lang w:val="en-GB"/>
        </w:rPr>
      </w:pPr>
      <w:r w:rsidRPr="007C5B83">
        <w:rPr>
          <w:rFonts w:asciiTheme="minorHAnsi" w:hAnsiTheme="minorHAnsi" w:cstheme="minorHAnsi"/>
          <w:color w:val="0D0D0D"/>
          <w:lang w:val="en-GB"/>
        </w:rPr>
        <w:t xml:space="preserve">Raspberry Pi is a highly versatile single-board computer renowned for its widespread adoption, </w:t>
      </w:r>
      <w:r w:rsidR="000B08C0">
        <w:rPr>
          <w:rFonts w:asciiTheme="minorHAnsi" w:hAnsiTheme="minorHAnsi" w:cstheme="minorHAnsi"/>
          <w:color w:val="0D0D0D"/>
          <w:lang w:val="en-GB"/>
        </w:rPr>
        <w:t>strong</w:t>
      </w:r>
      <w:r w:rsidRPr="007C5B83">
        <w:rPr>
          <w:rFonts w:asciiTheme="minorHAnsi" w:hAnsiTheme="minorHAnsi" w:cstheme="minorHAnsi"/>
          <w:color w:val="0D0D0D"/>
          <w:lang w:val="en-GB"/>
        </w:rPr>
        <w:t xml:space="preserve"> community support, and </w:t>
      </w:r>
      <w:r w:rsidR="000B08C0">
        <w:rPr>
          <w:rFonts w:asciiTheme="minorHAnsi" w:hAnsiTheme="minorHAnsi" w:cstheme="minorHAnsi"/>
          <w:color w:val="0D0D0D"/>
          <w:lang w:val="en-GB"/>
        </w:rPr>
        <w:t>wide</w:t>
      </w:r>
      <w:r w:rsidRPr="007C5B83">
        <w:rPr>
          <w:rFonts w:asciiTheme="minorHAnsi" w:hAnsiTheme="minorHAnsi" w:cstheme="minorHAnsi"/>
          <w:color w:val="0D0D0D"/>
          <w:lang w:val="en-GB"/>
        </w:rPr>
        <w:t xml:space="preserve"> range of functionalities. It serves as an excellent platform for </w:t>
      </w:r>
      <w:r w:rsidR="000B08C0">
        <w:rPr>
          <w:rFonts w:asciiTheme="minorHAnsi" w:hAnsiTheme="minorHAnsi" w:cstheme="minorHAnsi"/>
          <w:color w:val="0D0D0D"/>
          <w:lang w:val="en-GB"/>
        </w:rPr>
        <w:t xml:space="preserve">various </w:t>
      </w:r>
      <w:r w:rsidRPr="007C5B83">
        <w:rPr>
          <w:rFonts w:asciiTheme="minorHAnsi" w:hAnsiTheme="minorHAnsi" w:cstheme="minorHAnsi"/>
          <w:color w:val="0D0D0D"/>
          <w:lang w:val="en-GB"/>
        </w:rPr>
        <w:t>embedded applications</w:t>
      </w:r>
      <w:r w:rsidR="000B08C0">
        <w:rPr>
          <w:rFonts w:asciiTheme="minorHAnsi" w:hAnsiTheme="minorHAnsi" w:cstheme="minorHAnsi"/>
          <w:color w:val="0D0D0D"/>
          <w:lang w:val="en-GB"/>
        </w:rPr>
        <w:t>.</w:t>
      </w:r>
    </w:p>
    <w:p w14:paraId="4A94FF5B" w14:textId="77777777" w:rsidR="00B76A51" w:rsidRPr="007C5B83" w:rsidRDefault="00B76A51" w:rsidP="00F75B18">
      <w:pPr>
        <w:pStyle w:val="NormalWeb"/>
        <w:shd w:val="clear" w:color="auto" w:fill="FFFFFF"/>
        <w:spacing w:before="300" w:beforeAutospacing="0" w:after="300" w:afterAutospacing="0"/>
        <w:rPr>
          <w:rFonts w:asciiTheme="minorHAnsi" w:hAnsiTheme="minorHAnsi" w:cstheme="minorHAnsi"/>
          <w:color w:val="0D0D0D"/>
          <w:lang w:val="en-GB"/>
        </w:rPr>
      </w:pPr>
      <w:r w:rsidRPr="007C5B83">
        <w:rPr>
          <w:rFonts w:asciiTheme="minorHAnsi" w:hAnsiTheme="minorHAnsi" w:cstheme="minorHAnsi"/>
          <w:color w:val="0D0D0D"/>
          <w:lang w:val="en-GB"/>
        </w:rPr>
        <w:t>Raspberry Pi features a Broadcom system-on-chip (SoC) with ARM-based architecture, offering ample computational power and memory resources to handle diverse tasks. The latest models, such as Raspberry Pi 4, boast quad-core processors with enhanced performance and efficiency compared to earlier versions.</w:t>
      </w:r>
    </w:p>
    <w:p w14:paraId="58E5CD66" w14:textId="20C48784" w:rsidR="00405C84" w:rsidRPr="007C5B83" w:rsidRDefault="00B76A51" w:rsidP="00F75B18">
      <w:pPr>
        <w:pStyle w:val="NormalWeb"/>
        <w:shd w:val="clear" w:color="auto" w:fill="FFFFFF"/>
        <w:spacing w:before="300" w:beforeAutospacing="0" w:after="300" w:afterAutospacing="0"/>
        <w:rPr>
          <w:rFonts w:asciiTheme="minorHAnsi" w:hAnsiTheme="minorHAnsi" w:cstheme="minorHAnsi"/>
          <w:color w:val="0D0D0D"/>
          <w:lang w:val="en-GB"/>
        </w:rPr>
      </w:pPr>
      <w:r w:rsidRPr="007C5B83">
        <w:rPr>
          <w:rFonts w:asciiTheme="minorHAnsi" w:hAnsiTheme="minorHAnsi" w:cstheme="minorHAnsi"/>
          <w:color w:val="0D0D0D"/>
          <w:lang w:val="en-GB"/>
        </w:rPr>
        <w:t xml:space="preserve">One of the key advantages of Raspberry Pi is its extensive connectivity options, including HDMI, USB, Ethernet, Wi-Fi, and Bluetooth, </w:t>
      </w:r>
      <w:r w:rsidR="00405C84" w:rsidRPr="007C5B83">
        <w:rPr>
          <w:rFonts w:asciiTheme="minorHAnsi" w:hAnsiTheme="minorHAnsi" w:cstheme="minorHAnsi"/>
          <w:color w:val="0D0D0D"/>
          <w:lang w:val="en-GB"/>
        </w:rPr>
        <w:t xml:space="preserve">enabling an easy </w:t>
      </w:r>
      <w:r w:rsidRPr="007C5B83">
        <w:rPr>
          <w:rFonts w:asciiTheme="minorHAnsi" w:hAnsiTheme="minorHAnsi" w:cstheme="minorHAnsi"/>
          <w:color w:val="0D0D0D"/>
          <w:lang w:val="en-GB"/>
        </w:rPr>
        <w:t xml:space="preserve">integration with peripherals and external devices. </w:t>
      </w:r>
      <w:r w:rsidR="00405C84" w:rsidRPr="007C5B83">
        <w:rPr>
          <w:rFonts w:asciiTheme="minorHAnsi" w:hAnsiTheme="minorHAnsi" w:cstheme="minorHAnsi"/>
          <w:color w:val="0D0D0D"/>
          <w:lang w:val="en-GB"/>
        </w:rPr>
        <w:t>Additionally, it comes with a 40 pin GPIO header, with communication protocols such as SPI, I2C and UART</w:t>
      </w:r>
      <w:r w:rsidRPr="007C5B83">
        <w:rPr>
          <w:rFonts w:asciiTheme="minorHAnsi" w:hAnsiTheme="minorHAnsi" w:cstheme="minorHAnsi"/>
          <w:color w:val="0D0D0D"/>
          <w:lang w:val="en-GB"/>
        </w:rPr>
        <w:t>.</w:t>
      </w:r>
    </w:p>
    <w:p w14:paraId="20CAB03D" w14:textId="2BB148EC" w:rsidR="0041784B" w:rsidRPr="007C5B83" w:rsidRDefault="0041784B" w:rsidP="00F75B18">
      <w:pPr>
        <w:pStyle w:val="NormalWeb"/>
        <w:shd w:val="clear" w:color="auto" w:fill="FFFFFF"/>
        <w:spacing w:before="300" w:beforeAutospacing="0" w:after="300" w:afterAutospacing="0"/>
        <w:rPr>
          <w:rFonts w:asciiTheme="minorHAnsi" w:hAnsiTheme="minorHAnsi" w:cstheme="minorHAnsi"/>
          <w:color w:val="0D0D0D"/>
          <w:lang w:val="en-GB"/>
        </w:rPr>
      </w:pPr>
      <w:r w:rsidRPr="007C5B83">
        <w:rPr>
          <w:rFonts w:asciiTheme="minorHAnsi" w:hAnsiTheme="minorHAnsi" w:cstheme="minorHAnsi"/>
          <w:color w:val="0D0D0D"/>
          <w:lang w:val="en-GB"/>
        </w:rPr>
        <w:t xml:space="preserve">The Raspberry Pi 4 </w:t>
      </w:r>
      <w:r w:rsidR="00A9196D">
        <w:rPr>
          <w:rFonts w:asciiTheme="minorHAnsi" w:hAnsiTheme="minorHAnsi" w:cstheme="minorHAnsi"/>
          <w:color w:val="0D0D0D"/>
          <w:lang w:val="en-GB"/>
        </w:rPr>
        <w:t>makes use of</w:t>
      </w:r>
      <w:r w:rsidRPr="007C5B83">
        <w:rPr>
          <w:rFonts w:asciiTheme="minorHAnsi" w:hAnsiTheme="minorHAnsi" w:cstheme="minorHAnsi"/>
          <w:color w:val="0D0D0D"/>
          <w:lang w:val="en-GB"/>
        </w:rPr>
        <w:t xml:space="preserve"> a Debian based OS (Operating System)</w:t>
      </w:r>
      <w:r w:rsidR="00A9196D">
        <w:rPr>
          <w:rFonts w:asciiTheme="minorHAnsi" w:hAnsiTheme="minorHAnsi" w:cstheme="minorHAnsi"/>
          <w:color w:val="0D0D0D"/>
          <w:lang w:val="en-GB"/>
        </w:rPr>
        <w:t xml:space="preserve"> </w:t>
      </w:r>
      <w:r w:rsidRPr="007C5B83">
        <w:rPr>
          <w:rFonts w:asciiTheme="minorHAnsi" w:hAnsiTheme="minorHAnsi" w:cstheme="minorHAnsi"/>
          <w:color w:val="0D0D0D"/>
          <w:lang w:val="en-GB"/>
        </w:rPr>
        <w:t>called Raspbian</w:t>
      </w:r>
      <w:r w:rsidR="00A9196D">
        <w:rPr>
          <w:rFonts w:asciiTheme="minorHAnsi" w:hAnsiTheme="minorHAnsi" w:cstheme="minorHAnsi"/>
          <w:color w:val="0D0D0D"/>
          <w:lang w:val="en-GB"/>
        </w:rPr>
        <w:t xml:space="preserve">, </w:t>
      </w:r>
      <w:r w:rsidRPr="007C5B83">
        <w:rPr>
          <w:rFonts w:asciiTheme="minorHAnsi" w:hAnsiTheme="minorHAnsi" w:cstheme="minorHAnsi"/>
          <w:color w:val="0D0D0D"/>
          <w:lang w:val="en-GB"/>
        </w:rPr>
        <w:t>but also supports other Linux based distributions as Ubuntu.</w:t>
      </w:r>
      <w:r w:rsidR="009E47B6" w:rsidRPr="007C5B83">
        <w:rPr>
          <w:rFonts w:asciiTheme="minorHAnsi" w:hAnsiTheme="minorHAnsi" w:cstheme="minorHAnsi"/>
          <w:color w:val="0D0D0D"/>
          <w:lang w:val="en-GB"/>
        </w:rPr>
        <w:t xml:space="preserve"> T</w:t>
      </w:r>
      <w:r w:rsidR="009E47B6" w:rsidRPr="007C5B83">
        <w:rPr>
          <w:rFonts w:asciiTheme="minorHAnsi" w:hAnsiTheme="minorHAnsi" w:cstheme="minorHAnsi"/>
          <w:color w:val="0D0D0D"/>
          <w:shd w:val="clear" w:color="auto" w:fill="FFFFFF"/>
          <w:lang w:val="en-GB"/>
        </w:rPr>
        <w:t xml:space="preserve">his flexibility allows users to choose the most suitable environment for their projects and </w:t>
      </w:r>
      <w:r w:rsidR="000B08C0">
        <w:rPr>
          <w:rFonts w:asciiTheme="minorHAnsi" w:hAnsiTheme="minorHAnsi" w:cstheme="minorHAnsi"/>
          <w:color w:val="0D0D0D"/>
          <w:shd w:val="clear" w:color="auto" w:fill="FFFFFF"/>
          <w:lang w:val="en-GB"/>
        </w:rPr>
        <w:t>take advantage of</w:t>
      </w:r>
      <w:r w:rsidR="009E47B6" w:rsidRPr="007C5B83">
        <w:rPr>
          <w:rFonts w:asciiTheme="minorHAnsi" w:hAnsiTheme="minorHAnsi" w:cstheme="minorHAnsi"/>
          <w:color w:val="0D0D0D"/>
          <w:shd w:val="clear" w:color="auto" w:fill="FFFFFF"/>
          <w:lang w:val="en-GB"/>
        </w:rPr>
        <w:t xml:space="preserve"> a vast ecosystem of libraries and </w:t>
      </w:r>
      <w:r w:rsidR="000B08C0">
        <w:rPr>
          <w:rFonts w:asciiTheme="minorHAnsi" w:hAnsiTheme="minorHAnsi" w:cstheme="minorHAnsi"/>
          <w:color w:val="0D0D0D"/>
          <w:shd w:val="clear" w:color="auto" w:fill="FFFFFF"/>
          <w:lang w:val="en-GB"/>
        </w:rPr>
        <w:t xml:space="preserve">software </w:t>
      </w:r>
      <w:r w:rsidR="009E47B6" w:rsidRPr="007C5B83">
        <w:rPr>
          <w:rFonts w:asciiTheme="minorHAnsi" w:hAnsiTheme="minorHAnsi" w:cstheme="minorHAnsi"/>
          <w:color w:val="0D0D0D"/>
          <w:shd w:val="clear" w:color="auto" w:fill="FFFFFF"/>
          <w:lang w:val="en-GB"/>
        </w:rPr>
        <w:t>tools.</w:t>
      </w:r>
    </w:p>
    <w:p w14:paraId="3B8E532E" w14:textId="5A892B25" w:rsidR="0041784B" w:rsidRPr="007C5B83" w:rsidRDefault="00F4107D" w:rsidP="000A252C">
      <w:pPr>
        <w:pStyle w:val="NormalWeb"/>
        <w:shd w:val="clear" w:color="auto" w:fill="FFFFFF"/>
        <w:spacing w:before="300" w:beforeAutospacing="0" w:after="300" w:afterAutospacing="0"/>
        <w:rPr>
          <w:rFonts w:asciiTheme="minorHAnsi" w:hAnsiTheme="minorHAnsi" w:cstheme="minorHAnsi"/>
          <w:color w:val="0D0D0D"/>
          <w:u w:val="single"/>
          <w:lang w:val="en-GB"/>
        </w:rPr>
      </w:pPr>
      <w:r w:rsidRPr="007C5B83">
        <w:rPr>
          <w:noProof/>
          <w:lang w:val="en-GB"/>
        </w:rPr>
        <w:drawing>
          <wp:anchor distT="0" distB="0" distL="114300" distR="114300" simplePos="0" relativeHeight="251532288" behindDoc="0" locked="0" layoutInCell="1" allowOverlap="1" wp14:anchorId="2831DA08" wp14:editId="3EAD2EC5">
            <wp:simplePos x="0" y="0"/>
            <wp:positionH relativeFrom="column">
              <wp:posOffset>777240</wp:posOffset>
            </wp:positionH>
            <wp:positionV relativeFrom="paragraph">
              <wp:posOffset>729615</wp:posOffset>
            </wp:positionV>
            <wp:extent cx="4218305" cy="3253740"/>
            <wp:effectExtent l="0" t="0" r="0" b="0"/>
            <wp:wrapTopAndBottom/>
            <wp:docPr id="138300674" name="Imagen 3" descr="RASPBERRY-PI RPI4-MODBP-4GB Raspberry Pi4 B 4GB, BCM2711, ARM Cortex-A72,  4GB RAM, MicroSD, Linux, Wifi, 2x micro HDM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RASPBERRY-PI RPI4-MODBP-4GB Raspberry Pi4 B 4GB, BCM2711, ARM Cortex-A72,  4GB RAM, MicroSD, Linux, Wifi, 2x micro HDMI"/>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218305" cy="32537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D30DA">
        <w:rPr>
          <w:noProof/>
        </w:rPr>
        <mc:AlternateContent>
          <mc:Choice Requires="wps">
            <w:drawing>
              <wp:anchor distT="0" distB="0" distL="114300" distR="114300" simplePos="0" relativeHeight="251652096" behindDoc="0" locked="0" layoutInCell="1" allowOverlap="1" wp14:anchorId="0779B103" wp14:editId="12D04238">
                <wp:simplePos x="0" y="0"/>
                <wp:positionH relativeFrom="column">
                  <wp:posOffset>1114425</wp:posOffset>
                </wp:positionH>
                <wp:positionV relativeFrom="paragraph">
                  <wp:posOffset>4265295</wp:posOffset>
                </wp:positionV>
                <wp:extent cx="3481070" cy="266700"/>
                <wp:effectExtent l="0" t="0" r="0" b="0"/>
                <wp:wrapTopAndBottom/>
                <wp:docPr id="587599244" name="Cuadro de texto 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1070" cy="266700"/>
                        </a:xfrm>
                        <a:prstGeom prst="rect">
                          <a:avLst/>
                        </a:prstGeom>
                        <a:solidFill>
                          <a:srgbClr val="FFFFFF"/>
                        </a:solidFill>
                        <a:ln>
                          <a:noFill/>
                        </a:ln>
                      </wps:spPr>
                      <wps:txbx>
                        <w:txbxContent>
                          <w:p w14:paraId="0E8A0B24" w14:textId="304081B8" w:rsidR="009E47B6" w:rsidRPr="007C5B83" w:rsidRDefault="009E47B6" w:rsidP="009E47B6">
                            <w:pPr>
                              <w:pStyle w:val="Descripcin"/>
                              <w:rPr>
                                <w:rFonts w:ascii="Times New Roman" w:hAnsi="Times New Roman"/>
                              </w:rPr>
                            </w:pPr>
                            <w:bookmarkStart w:id="54" w:name="_Toc169374418"/>
                            <w:r w:rsidRPr="007C5B83">
                              <w:t xml:space="preserve">Figure </w:t>
                            </w:r>
                            <w:r w:rsidR="00F4107D">
                              <w:fldChar w:fldCharType="begin"/>
                            </w:r>
                            <w:r w:rsidR="00F4107D">
                              <w:instrText xml:space="preserve"> STYLEREF 1 \s </w:instrText>
                            </w:r>
                            <w:r w:rsidR="00F4107D">
                              <w:fldChar w:fldCharType="separate"/>
                            </w:r>
                            <w:r w:rsidR="00F4107D">
                              <w:rPr>
                                <w:noProof/>
                              </w:rPr>
                              <w:t>4</w:t>
                            </w:r>
                            <w:r w:rsidR="00F4107D">
                              <w:fldChar w:fldCharType="end"/>
                            </w:r>
                            <w:r w:rsidR="00F4107D">
                              <w:t>.</w:t>
                            </w:r>
                            <w:r w:rsidR="00F4107D">
                              <w:fldChar w:fldCharType="begin"/>
                            </w:r>
                            <w:r w:rsidR="00F4107D">
                              <w:instrText xml:space="preserve"> SEQ Figure \* ARABIC \s 1 </w:instrText>
                            </w:r>
                            <w:r w:rsidR="00F4107D">
                              <w:fldChar w:fldCharType="separate"/>
                            </w:r>
                            <w:r w:rsidR="00F4107D">
                              <w:rPr>
                                <w:noProof/>
                              </w:rPr>
                              <w:t>2</w:t>
                            </w:r>
                            <w:r w:rsidR="00F4107D">
                              <w:fldChar w:fldCharType="end"/>
                            </w:r>
                            <w:r w:rsidRPr="007C5B83">
                              <w:t>. Raspberry 4 Model B</w:t>
                            </w:r>
                            <w:r w:rsidR="004D72DD" w:rsidRPr="007C5B83">
                              <w:t>.</w:t>
                            </w:r>
                            <w:bookmarkEnd w:id="54"/>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0779B103" id="Cuadro de texto 58" o:spid="_x0000_s1033" type="#_x0000_t202" style="position:absolute;margin-left:87.75pt;margin-top:335.85pt;width:274.1pt;height:21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" stroked="f">
                <v:textbox style="mso-fit-shape-to-text:t" inset="0,0,0,0">
                  <w:txbxContent>
                    <w:p w14:paraId="0E8A0B24" w14:textId="304081B8" w:rsidR="009E47B6" w:rsidRPr="007C5B83" w:rsidRDefault="009E47B6" w:rsidP="009E47B6">
                      <w:pPr>
                        <w:pStyle w:val="Descripcin"/>
                        <w:rPr>
                          <w:rFonts w:ascii="Times New Roman" w:hAnsi="Times New Roman"/>
                        </w:rPr>
                      </w:pPr>
                      <w:bookmarkStart w:id="55" w:name="_Toc169374418"/>
                      <w:r w:rsidRPr="007C5B83">
                        <w:t xml:space="preserve">Figure </w:t>
                      </w:r>
                      <w:r w:rsidR="00F4107D">
                        <w:fldChar w:fldCharType="begin"/>
                      </w:r>
                      <w:r w:rsidR="00F4107D">
                        <w:instrText xml:space="preserve"> STYLEREF 1 \s </w:instrText>
                      </w:r>
                      <w:r w:rsidR="00F4107D">
                        <w:fldChar w:fldCharType="separate"/>
                      </w:r>
                      <w:r w:rsidR="00F4107D">
                        <w:rPr>
                          <w:noProof/>
                        </w:rPr>
                        <w:t>4</w:t>
                      </w:r>
                      <w:r w:rsidR="00F4107D">
                        <w:fldChar w:fldCharType="end"/>
                      </w:r>
                      <w:r w:rsidR="00F4107D">
                        <w:t>.</w:t>
                      </w:r>
                      <w:r w:rsidR="00F4107D">
                        <w:fldChar w:fldCharType="begin"/>
                      </w:r>
                      <w:r w:rsidR="00F4107D">
                        <w:instrText xml:space="preserve"> SEQ Figure \* ARABIC \s 1 </w:instrText>
                      </w:r>
                      <w:r w:rsidR="00F4107D">
                        <w:fldChar w:fldCharType="separate"/>
                      </w:r>
                      <w:r w:rsidR="00F4107D">
                        <w:rPr>
                          <w:noProof/>
                        </w:rPr>
                        <w:t>2</w:t>
                      </w:r>
                      <w:r w:rsidR="00F4107D">
                        <w:fldChar w:fldCharType="end"/>
                      </w:r>
                      <w:r w:rsidRPr="007C5B83">
                        <w:t>. Raspberry 4 Model B</w:t>
                      </w:r>
                      <w:r w:rsidR="004D72DD" w:rsidRPr="007C5B83">
                        <w:t>.</w:t>
                      </w:r>
                      <w:bookmarkEnd w:id="55"/>
                    </w:p>
                  </w:txbxContent>
                </v:textbox>
                <w10:wrap type="topAndBottom"/>
              </v:shape>
            </w:pict>
          </mc:Fallback>
        </mc:AlternateContent>
      </w:r>
      <w:r w:rsidR="00EF4834" w:rsidRPr="007C5B83">
        <w:rPr>
          <w:rFonts w:asciiTheme="minorHAnsi" w:hAnsiTheme="minorHAnsi" w:cstheme="minorHAnsi"/>
          <w:color w:val="0D0D0D"/>
          <w:lang w:val="en-GB"/>
        </w:rPr>
        <w:t>W</w:t>
      </w:r>
      <w:r w:rsidR="00B76A51" w:rsidRPr="007C5B83">
        <w:rPr>
          <w:rFonts w:asciiTheme="minorHAnsi" w:hAnsiTheme="minorHAnsi" w:cstheme="minorHAnsi"/>
          <w:color w:val="0D0D0D"/>
          <w:lang w:val="en-GB"/>
        </w:rPr>
        <w:t>hile Raspberry Pi</w:t>
      </w:r>
      <w:r w:rsidR="00405C84" w:rsidRPr="007C5B83">
        <w:rPr>
          <w:rFonts w:asciiTheme="minorHAnsi" w:hAnsiTheme="minorHAnsi" w:cstheme="minorHAnsi"/>
          <w:color w:val="0D0D0D"/>
          <w:lang w:val="en-GB"/>
        </w:rPr>
        <w:t xml:space="preserve"> 4</w:t>
      </w:r>
      <w:r w:rsidR="00B76A51" w:rsidRPr="007C5B83">
        <w:rPr>
          <w:rFonts w:asciiTheme="minorHAnsi" w:hAnsiTheme="minorHAnsi" w:cstheme="minorHAnsi"/>
          <w:color w:val="0D0D0D"/>
          <w:lang w:val="en-GB"/>
        </w:rPr>
        <w:t xml:space="preserve"> excels in many aspects, it may not be the ideal choice for applications requiring real-time processing or specialized hardware acceleration, such as artificial vision</w:t>
      </w:r>
      <w:r w:rsidR="0041784B" w:rsidRPr="007C5B83">
        <w:rPr>
          <w:rFonts w:asciiTheme="minorHAnsi" w:hAnsiTheme="minorHAnsi" w:cstheme="minorHAnsi"/>
          <w:color w:val="0D0D0D"/>
          <w:lang w:val="en-GB"/>
        </w:rPr>
        <w:t xml:space="preserve"> or </w:t>
      </w:r>
      <w:r w:rsidR="00555D55" w:rsidRPr="007C5B83">
        <w:rPr>
          <w:rFonts w:asciiTheme="minorHAnsi" w:hAnsiTheme="minorHAnsi" w:cstheme="minorHAnsi"/>
          <w:color w:val="0D0D0D"/>
          <w:lang w:val="en-GB"/>
        </w:rPr>
        <w:t>AI tasks</w:t>
      </w:r>
      <w:r w:rsidR="00B76A51" w:rsidRPr="007C5B83">
        <w:rPr>
          <w:rFonts w:asciiTheme="minorHAnsi" w:hAnsiTheme="minorHAnsi" w:cstheme="minorHAnsi"/>
          <w:color w:val="0D0D0D"/>
          <w:lang w:val="en-GB"/>
        </w:rPr>
        <w:t>.</w:t>
      </w:r>
      <w:r w:rsidR="00EF4834" w:rsidRPr="007C5B83">
        <w:rPr>
          <w:rFonts w:asciiTheme="minorHAnsi" w:hAnsiTheme="minorHAnsi" w:cstheme="minorHAnsi"/>
          <w:color w:val="0D0D0D"/>
          <w:lang w:val="en-GB"/>
        </w:rPr>
        <w:t xml:space="preserve"> </w:t>
      </w:r>
      <w:r w:rsidR="000A252C" w:rsidRPr="007C5B83">
        <w:rPr>
          <w:rFonts w:asciiTheme="minorHAnsi" w:hAnsiTheme="minorHAnsi" w:cstheme="minorHAnsi"/>
          <w:color w:val="0D0D0D"/>
          <w:lang w:val="en-GB"/>
        </w:rPr>
        <w:t>This makes the Raspberry the perfect choice for network and application management.</w:t>
      </w:r>
    </w:p>
    <w:p w14:paraId="44B0B46A" w14:textId="19072E93" w:rsidR="00206F89" w:rsidRPr="007C5B83" w:rsidRDefault="0041784B" w:rsidP="00197085">
      <w:pPr>
        <w:pStyle w:val="Ttulo3"/>
      </w:pPr>
      <w:bookmarkStart w:id="56" w:name="_Toc169374353"/>
      <w:r w:rsidRPr="007C5B83">
        <w:t>NVIDIA</w:t>
      </w:r>
      <w:r w:rsidR="00206F89" w:rsidRPr="007C5B83">
        <w:t xml:space="preserve"> Jetson Nano</w:t>
      </w:r>
      <w:r w:rsidR="006C3276" w:rsidRPr="007C5B83">
        <w:t xml:space="preserve"> 2GB</w:t>
      </w:r>
      <w:r w:rsidR="00663EEF" w:rsidRPr="007C5B83">
        <w:t xml:space="preserve"> Development Kit</w:t>
      </w:r>
      <w:bookmarkEnd w:id="56"/>
    </w:p>
    <w:p w14:paraId="389201CE" w14:textId="0AAB2249" w:rsidR="0041784B" w:rsidRPr="007C5B83" w:rsidRDefault="0041784B" w:rsidP="0041784B">
      <w:r w:rsidRPr="007C5B83">
        <w:t xml:space="preserve">Nvidia Jetson Nano stands as a powerful embedded computing platform renowned for its specialized capabilities in AI and machine learning applications. Developed by Nvidia, Jetson Nano offers exceptional performance and efficiency </w:t>
      </w:r>
      <w:r w:rsidR="006C3276" w:rsidRPr="007C5B83">
        <w:t>specifically made for</w:t>
      </w:r>
      <w:r w:rsidRPr="007C5B83">
        <w:t xml:space="preserve"> edge computing tasks.</w:t>
      </w:r>
    </w:p>
    <w:p w14:paraId="4850086B" w14:textId="672FA8E7" w:rsidR="006C3276" w:rsidRPr="007C5B83" w:rsidRDefault="00DE131F" w:rsidP="006C3276">
      <w:pPr>
        <w:rPr>
          <w:rFonts w:cstheme="minorHAnsi"/>
          <w:szCs w:val="24"/>
        </w:rPr>
      </w:pPr>
      <w:r w:rsidRPr="007C5B83">
        <w:rPr>
          <w:rFonts w:cstheme="minorHAnsi"/>
          <w:szCs w:val="24"/>
        </w:rPr>
        <w:lastRenderedPageBreak/>
        <w:t>This SBC</w:t>
      </w:r>
      <w:r w:rsidR="006C3276" w:rsidRPr="007C5B83">
        <w:rPr>
          <w:rFonts w:cstheme="minorHAnsi"/>
          <w:szCs w:val="24"/>
        </w:rPr>
        <w:t xml:space="preserve"> is equipped with a quad-core ARM Cortex-A57 CPU (Central Processing Unit), providing a balance of general-purpose processing power and energy efficiency. Additionally, a </w:t>
      </w:r>
      <w:r w:rsidR="006C3276" w:rsidRPr="007C5B83">
        <w:rPr>
          <w:rFonts w:cstheme="minorHAnsi"/>
          <w:color w:val="212529"/>
          <w:szCs w:val="24"/>
          <w:shd w:val="clear" w:color="auto" w:fill="FFFFFF"/>
        </w:rPr>
        <w:t xml:space="preserve">NVIDIA Maxwell architecture with 128 NVIDIA CUDA cores </w:t>
      </w:r>
      <w:r w:rsidR="006C3276" w:rsidRPr="007C5B83">
        <w:rPr>
          <w:rFonts w:cstheme="minorHAnsi"/>
          <w:szCs w:val="24"/>
        </w:rPr>
        <w:t xml:space="preserve">GPU (Graphics Processing Unit) </w:t>
      </w:r>
      <w:r w:rsidR="009E47B6" w:rsidRPr="007C5B83">
        <w:rPr>
          <w:rFonts w:cstheme="minorHAnsi"/>
          <w:szCs w:val="24"/>
        </w:rPr>
        <w:t>delivers</w:t>
      </w:r>
      <w:r w:rsidR="006C3276" w:rsidRPr="007C5B83">
        <w:rPr>
          <w:rFonts w:cstheme="minorHAnsi"/>
          <w:szCs w:val="24"/>
        </w:rPr>
        <w:t xml:space="preserve"> the necessary power for edge computing tasks without the need of constant cloud connectivity. </w:t>
      </w:r>
    </w:p>
    <w:p w14:paraId="3DFD832F" w14:textId="46F11248" w:rsidR="006C3276" w:rsidRPr="007C5B83" w:rsidRDefault="006C3276" w:rsidP="006C3276">
      <w:pPr>
        <w:rPr>
          <w:rFonts w:cstheme="minorHAnsi"/>
        </w:rPr>
      </w:pPr>
      <w:r w:rsidRPr="007C5B83">
        <w:rPr>
          <w:rFonts w:cstheme="minorHAnsi"/>
        </w:rPr>
        <w:t xml:space="preserve">This combination of CPU and GPU resources enables seamless integration of sensor data processing, AI algorithms, and control logic in real time, making it an ideal choice for applications requiring high-performance computing at the </w:t>
      </w:r>
      <w:r w:rsidR="001F6DBB" w:rsidRPr="007C5B83">
        <w:rPr>
          <w:rFonts w:cstheme="minorHAnsi"/>
        </w:rPr>
        <w:t xml:space="preserve">edge. </w:t>
      </w:r>
      <w:r w:rsidR="009E47B6" w:rsidRPr="007C5B83">
        <w:rPr>
          <w:rFonts w:cstheme="minorHAnsi"/>
          <w:color w:val="0D0D0D"/>
          <w:shd w:val="clear" w:color="auto" w:fill="FFFFFF"/>
        </w:rPr>
        <w:t>Additionally, it comes with 2GB LPDDR4 memory, ensuring fast access to its internal memory for efficient data handling.</w:t>
      </w:r>
    </w:p>
    <w:p w14:paraId="414A09A1" w14:textId="71694E25" w:rsidR="0041784B" w:rsidRPr="007C5B83" w:rsidRDefault="0041784B" w:rsidP="0041784B">
      <w:r w:rsidRPr="007C5B83">
        <w:t xml:space="preserve">Jetson Nano offers a </w:t>
      </w:r>
      <w:r w:rsidR="009E47B6" w:rsidRPr="007C5B83">
        <w:t>wide variety</w:t>
      </w:r>
      <w:r w:rsidRPr="007C5B83">
        <w:t xml:space="preserve"> of connectivity options, including HDMI, </w:t>
      </w:r>
      <w:r w:rsidR="001F6DBB" w:rsidRPr="007C5B83">
        <w:t xml:space="preserve">4 x </w:t>
      </w:r>
      <w:r w:rsidRPr="007C5B83">
        <w:t>USB</w:t>
      </w:r>
      <w:r w:rsidR="001F6DBB" w:rsidRPr="007C5B83">
        <w:t xml:space="preserve"> </w:t>
      </w:r>
      <w:r w:rsidR="00663EEF" w:rsidRPr="007C5B83">
        <w:t>3.0,</w:t>
      </w:r>
      <w:r w:rsidRPr="007C5B83">
        <w:t xml:space="preserve"> Ethernet, and GPIO pins,</w:t>
      </w:r>
      <w:r w:rsidR="001F6DBB" w:rsidRPr="007C5B83">
        <w:t xml:space="preserve"> with SPI, I2C, I2S and UART </w:t>
      </w:r>
      <w:r w:rsidR="00663EEF" w:rsidRPr="007C5B83">
        <w:t>communication, facilitating</w:t>
      </w:r>
      <w:r w:rsidRPr="007C5B83">
        <w:t xml:space="preserve"> integration with a wide range of peripherals, displays, and sensors. This enables </w:t>
      </w:r>
      <w:r w:rsidR="00663EEF" w:rsidRPr="007C5B83">
        <w:t>an</w:t>
      </w:r>
      <w:r w:rsidR="001F6DBB" w:rsidRPr="007C5B83">
        <w:t xml:space="preserve"> easy integration of sensors and actuators with a fast processing with AI capabilities. </w:t>
      </w:r>
    </w:p>
    <w:p w14:paraId="0EED2D71" w14:textId="71B444EB" w:rsidR="009E47B6" w:rsidRPr="007C5B83" w:rsidRDefault="001F6DBB" w:rsidP="009E47B6">
      <w:pPr>
        <w:rPr>
          <w:rFonts w:cstheme="minorHAnsi"/>
        </w:rPr>
      </w:pPr>
      <w:r w:rsidRPr="007C5B83">
        <w:t>Additionally</w:t>
      </w:r>
      <w:r w:rsidR="0041784B" w:rsidRPr="007C5B83">
        <w:t>, Nvidia provides</w:t>
      </w:r>
      <w:r w:rsidR="00A9196D">
        <w:t xml:space="preserve"> </w:t>
      </w:r>
      <w:r w:rsidR="0041784B" w:rsidRPr="007C5B83">
        <w:t xml:space="preserve">software support for Jetson Nano, including the </w:t>
      </w:r>
      <w:proofErr w:type="spellStart"/>
      <w:r w:rsidR="0041784B" w:rsidRPr="007C5B83">
        <w:t>JetPack</w:t>
      </w:r>
      <w:proofErr w:type="spellEnd"/>
      <w:r w:rsidR="0041784B" w:rsidRPr="007C5B83">
        <w:t xml:space="preserve"> SDK (Software Development Kit) and compatibility with popular AI frameworks as </w:t>
      </w:r>
      <w:r w:rsidR="0041784B" w:rsidRPr="007C5B83">
        <w:rPr>
          <w:rFonts w:cstheme="minorHAnsi"/>
        </w:rPr>
        <w:t>TensorFlow</w:t>
      </w:r>
      <w:r w:rsidRPr="007C5B83">
        <w:rPr>
          <w:rFonts w:cstheme="minorHAnsi"/>
        </w:rPr>
        <w:t>,</w:t>
      </w:r>
      <w:r w:rsidR="0041784B" w:rsidRPr="007C5B83">
        <w:rPr>
          <w:rFonts w:cstheme="minorHAnsi"/>
        </w:rPr>
        <w:t xml:space="preserve"> PyTorch</w:t>
      </w:r>
      <w:r w:rsidRPr="007C5B83">
        <w:rPr>
          <w:rFonts w:cstheme="minorHAnsi"/>
        </w:rPr>
        <w:t xml:space="preserve"> or OpenCV</w:t>
      </w:r>
      <w:r w:rsidR="0041784B" w:rsidRPr="007C5B83">
        <w:rPr>
          <w:rFonts w:cstheme="minorHAnsi"/>
        </w:rPr>
        <w:t xml:space="preserve">. </w:t>
      </w:r>
      <w:r w:rsidRPr="007C5B83">
        <w:rPr>
          <w:rFonts w:cstheme="minorHAnsi"/>
        </w:rPr>
        <w:t xml:space="preserve">This integration allows the user to </w:t>
      </w:r>
      <w:r w:rsidR="00A9196D">
        <w:rPr>
          <w:rFonts w:cstheme="minorHAnsi"/>
        </w:rPr>
        <w:t>explore</w:t>
      </w:r>
      <w:r w:rsidRPr="007C5B83">
        <w:rPr>
          <w:rFonts w:cstheme="minorHAnsi"/>
        </w:rPr>
        <w:t xml:space="preserve"> Jetson Nano</w:t>
      </w:r>
      <w:r w:rsidR="00A9196D">
        <w:rPr>
          <w:rFonts w:cstheme="minorHAnsi"/>
        </w:rPr>
        <w:t>´</w:t>
      </w:r>
      <w:r w:rsidRPr="007C5B83">
        <w:rPr>
          <w:rFonts w:cstheme="minorHAnsi"/>
        </w:rPr>
        <w:t xml:space="preserve">s </w:t>
      </w:r>
      <w:r w:rsidR="00A9196D">
        <w:rPr>
          <w:rFonts w:cstheme="minorHAnsi"/>
        </w:rPr>
        <w:t>full computational power</w:t>
      </w:r>
      <w:r w:rsidRPr="007C5B83">
        <w:rPr>
          <w:rFonts w:cstheme="minorHAnsi"/>
        </w:rPr>
        <w:t xml:space="preserve"> right from the start.</w:t>
      </w:r>
    </w:p>
    <w:p w14:paraId="48AAF404" w14:textId="67068898" w:rsidR="001F6DBB" w:rsidRPr="007C5B83" w:rsidRDefault="009E47B6" w:rsidP="009E47B6">
      <w:pPr>
        <w:rPr>
          <w:rFonts w:cstheme="minorHAnsi"/>
          <w:color w:val="0D0D0D"/>
          <w:shd w:val="clear" w:color="auto" w:fill="FFFFFF"/>
        </w:rPr>
      </w:pPr>
      <w:r w:rsidRPr="007C5B83">
        <w:rPr>
          <w:rFonts w:cstheme="minorHAnsi"/>
          <w:color w:val="0D0D0D"/>
          <w:shd w:val="clear" w:color="auto" w:fill="FFFFFF"/>
        </w:rPr>
        <w:t>With its impressive computational power, high connectivity options, and ready-to-use software framework, Jetson Nano will be selected as the board used to carry out the project.</w:t>
      </w:r>
      <w:r w:rsidR="00A9196D">
        <w:rPr>
          <w:rFonts w:cstheme="minorHAnsi"/>
          <w:color w:val="0D0D0D"/>
          <w:shd w:val="clear" w:color="auto" w:fill="FFFFFF"/>
        </w:rPr>
        <w:t xml:space="preserve"> </w:t>
      </w:r>
      <w:r w:rsidR="00555D55">
        <w:rPr>
          <w:rFonts w:cstheme="minorHAnsi"/>
          <w:color w:val="0D0D0D"/>
          <w:shd w:val="clear" w:color="auto" w:fill="FFFFFF"/>
        </w:rPr>
        <w:t>Its</w:t>
      </w:r>
      <w:r w:rsidR="00A9196D">
        <w:rPr>
          <w:rFonts w:cstheme="minorHAnsi"/>
          <w:color w:val="0D0D0D"/>
          <w:shd w:val="clear" w:color="auto" w:fill="FFFFFF"/>
        </w:rPr>
        <w:t xml:space="preserve"> huge scalability allows better performance and computational power, if it was needed at any time, by making use of any of NVIDIA’s Jetson Orin or AGX, making it a secure choice.</w:t>
      </w:r>
      <w:r w:rsidR="001F6DBB" w:rsidRPr="007C5B83">
        <w:rPr>
          <w:rFonts w:cstheme="minorHAnsi"/>
          <w:vanish/>
          <w:sz w:val="16"/>
          <w:szCs w:val="16"/>
        </w:rPr>
        <w:br w:type="page"/>
      </w:r>
    </w:p>
    <w:p w14:paraId="6B2CD232" w14:textId="7806E02C" w:rsidR="009E47B6" w:rsidRPr="007C5B83" w:rsidRDefault="00F4107D" w:rsidP="009E47B6">
      <w:pPr>
        <w:rPr>
          <w:rFonts w:cstheme="minorHAnsi"/>
          <w:vanish/>
          <w:sz w:val="16"/>
          <w:szCs w:val="16"/>
        </w:rPr>
      </w:pPr>
      <w:r w:rsidRPr="007C5B83">
        <w:rPr>
          <w:noProof/>
        </w:rPr>
        <w:drawing>
          <wp:anchor distT="0" distB="0" distL="114300" distR="114300" simplePos="0" relativeHeight="251545600" behindDoc="0" locked="0" layoutInCell="1" allowOverlap="1" wp14:anchorId="27C394F6" wp14:editId="25E90FB2">
            <wp:simplePos x="0" y="0"/>
            <wp:positionH relativeFrom="column">
              <wp:posOffset>1134110</wp:posOffset>
            </wp:positionH>
            <wp:positionV relativeFrom="paragraph">
              <wp:posOffset>174625</wp:posOffset>
            </wp:positionV>
            <wp:extent cx="4017199" cy="3075940"/>
            <wp:effectExtent l="0" t="0" r="0" b="0"/>
            <wp:wrapTopAndBottom/>
            <wp:docPr id="1325512921" name="Imagen 5" descr="NVIDIA Jetson Nano Developer Kit (945-13450-0000-100) : Amazon.es:  Informát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NVIDIA Jetson Nano Developer Kit (945-13450-0000-100) : Amazon.es:  Informática"/>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017199" cy="30759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D30DA">
        <w:rPr>
          <w:noProof/>
        </w:rPr>
        <mc:AlternateContent>
          <mc:Choice Requires="wps">
            <w:drawing>
              <wp:anchor distT="0" distB="0" distL="114300" distR="114300" simplePos="0" relativeHeight="251651072" behindDoc="0" locked="0" layoutInCell="1" allowOverlap="1" wp14:anchorId="59CD22B0" wp14:editId="46564E4E">
                <wp:simplePos x="0" y="0"/>
                <wp:positionH relativeFrom="column">
                  <wp:posOffset>979170</wp:posOffset>
                </wp:positionH>
                <wp:positionV relativeFrom="paragraph">
                  <wp:posOffset>3220085</wp:posOffset>
                </wp:positionV>
                <wp:extent cx="3520440" cy="266700"/>
                <wp:effectExtent l="0" t="0" r="0" b="0"/>
                <wp:wrapTopAndBottom/>
                <wp:docPr id="370163020" name="Cuadro de texto 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20440" cy="266700"/>
                        </a:xfrm>
                        <a:prstGeom prst="rect">
                          <a:avLst/>
                        </a:prstGeom>
                        <a:solidFill>
                          <a:srgbClr val="FFFFFF"/>
                        </a:solidFill>
                        <a:ln>
                          <a:noFill/>
                        </a:ln>
                      </wps:spPr>
                      <wps:txbx>
                        <w:txbxContent>
                          <w:p w14:paraId="351559D3" w14:textId="4E71F0CE" w:rsidR="009E47B6" w:rsidRPr="007C5B83" w:rsidRDefault="009E47B6" w:rsidP="009E47B6">
                            <w:pPr>
                              <w:pStyle w:val="Descripcin"/>
                              <w:rPr>
                                <w:szCs w:val="20"/>
                              </w:rPr>
                            </w:pPr>
                            <w:bookmarkStart w:id="57" w:name="_Toc169374419"/>
                            <w:r w:rsidRPr="007C5B83">
                              <w:t xml:space="preserve">Figure </w:t>
                            </w:r>
                            <w:r w:rsidR="00F4107D">
                              <w:fldChar w:fldCharType="begin"/>
                            </w:r>
                            <w:r w:rsidR="00F4107D">
                              <w:instrText xml:space="preserve"> STYLEREF 1 \s </w:instrText>
                            </w:r>
                            <w:r w:rsidR="00F4107D">
                              <w:fldChar w:fldCharType="separate"/>
                            </w:r>
                            <w:r w:rsidR="00F4107D">
                              <w:rPr>
                                <w:noProof/>
                              </w:rPr>
                              <w:t>4</w:t>
                            </w:r>
                            <w:r w:rsidR="00F4107D">
                              <w:fldChar w:fldCharType="end"/>
                            </w:r>
                            <w:r w:rsidR="00F4107D">
                              <w:t>.</w:t>
                            </w:r>
                            <w:r w:rsidR="00F4107D">
                              <w:fldChar w:fldCharType="begin"/>
                            </w:r>
                            <w:r w:rsidR="00F4107D">
                              <w:instrText xml:space="preserve"> SEQ Figure \* ARABIC \s 1 </w:instrText>
                            </w:r>
                            <w:r w:rsidR="00F4107D">
                              <w:fldChar w:fldCharType="separate"/>
                            </w:r>
                            <w:r w:rsidR="00F4107D">
                              <w:rPr>
                                <w:noProof/>
                              </w:rPr>
                              <w:t>3</w:t>
                            </w:r>
                            <w:r w:rsidR="00F4107D">
                              <w:fldChar w:fldCharType="end"/>
                            </w:r>
                            <w:r w:rsidRPr="007C5B83">
                              <w:t>. Jetson Nano 2GB development board.</w:t>
                            </w:r>
                            <w:bookmarkEnd w:id="57"/>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59CD22B0" id="Cuadro de texto 57" o:spid="_x0000_s1034" type="#_x0000_t202" style="position:absolute;left:0;text-align:left;margin-left:77.1pt;margin-top:253.55pt;width:277.2pt;height:21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" stroked="f">
                <v:textbox style="mso-fit-shape-to-text:t" inset="0,0,0,0">
                  <w:txbxContent>
                    <w:p w14:paraId="351559D3" w14:textId="4E71F0CE" w:rsidR="009E47B6" w:rsidRPr="007C5B83" w:rsidRDefault="009E47B6" w:rsidP="009E47B6">
                      <w:pPr>
                        <w:pStyle w:val="Descripcin"/>
                        <w:rPr>
                          <w:szCs w:val="20"/>
                        </w:rPr>
                      </w:pPr>
                      <w:bookmarkStart w:id="58" w:name="_Toc169374419"/>
                      <w:r w:rsidRPr="007C5B83">
                        <w:t xml:space="preserve">Figure </w:t>
                      </w:r>
                      <w:r w:rsidR="00F4107D">
                        <w:fldChar w:fldCharType="begin"/>
                      </w:r>
                      <w:r w:rsidR="00F4107D">
                        <w:instrText xml:space="preserve"> STYLEREF 1 \s </w:instrText>
                      </w:r>
                      <w:r w:rsidR="00F4107D">
                        <w:fldChar w:fldCharType="separate"/>
                      </w:r>
                      <w:r w:rsidR="00F4107D">
                        <w:rPr>
                          <w:noProof/>
                        </w:rPr>
                        <w:t>4</w:t>
                      </w:r>
                      <w:r w:rsidR="00F4107D">
                        <w:fldChar w:fldCharType="end"/>
                      </w:r>
                      <w:r w:rsidR="00F4107D">
                        <w:t>.</w:t>
                      </w:r>
                      <w:r w:rsidR="00F4107D">
                        <w:fldChar w:fldCharType="begin"/>
                      </w:r>
                      <w:r w:rsidR="00F4107D">
                        <w:instrText xml:space="preserve"> SEQ Figure \* ARABIC \s 1 </w:instrText>
                      </w:r>
                      <w:r w:rsidR="00F4107D">
                        <w:fldChar w:fldCharType="separate"/>
                      </w:r>
                      <w:r w:rsidR="00F4107D">
                        <w:rPr>
                          <w:noProof/>
                        </w:rPr>
                        <w:t>3</w:t>
                      </w:r>
                      <w:r w:rsidR="00F4107D">
                        <w:fldChar w:fldCharType="end"/>
                      </w:r>
                      <w:r w:rsidRPr="007C5B83">
                        <w:t>. Jetson Nano 2GB development board.</w:t>
                      </w:r>
                      <w:bookmarkEnd w:id="58"/>
                    </w:p>
                  </w:txbxContent>
                </v:textbox>
                <w10:wrap type="topAndBottom"/>
              </v:shape>
            </w:pict>
          </mc:Fallback>
        </mc:AlternateContent>
      </w:r>
    </w:p>
    <w:p w14:paraId="67691792" w14:textId="09E02E9A" w:rsidR="00AB19CC" w:rsidRPr="007C5B83" w:rsidRDefault="001F6DBB">
      <w:pPr>
        <w:spacing w:before="0" w:line="240" w:lineRule="auto"/>
        <w:jc w:val="left"/>
      </w:pPr>
      <w:r w:rsidRPr="007C5B83">
        <w:br w:type="page"/>
      </w:r>
    </w:p>
    <w:p w14:paraId="3AF2B17E" w14:textId="69B99088" w:rsidR="00AB19CC" w:rsidRDefault="00851487" w:rsidP="00AE4107">
      <w:pPr>
        <w:pStyle w:val="Ttulo2"/>
      </w:pPr>
      <w:r>
        <w:lastRenderedPageBreak/>
        <w:t>Sensoric Selection</w:t>
      </w:r>
    </w:p>
    <w:p w14:paraId="7708CAAB" w14:textId="35149113" w:rsidR="00851487" w:rsidRDefault="00851487" w:rsidP="00851487">
      <w:r>
        <w:t>Following up, the sensorics will be selected between many proposed alternatives. The different sensors will provide real-time data to the embedded platform, ensuring the quality of the data.</w:t>
      </w:r>
    </w:p>
    <w:p w14:paraId="151D11BB" w14:textId="6F3CBE84" w:rsidR="00851487" w:rsidRPr="00851487" w:rsidRDefault="00851487" w:rsidP="00851487">
      <w:pPr>
        <w:pStyle w:val="Ttulo3"/>
      </w:pPr>
      <w:r>
        <w:t>LiDAR</w:t>
      </w:r>
    </w:p>
    <w:p w14:paraId="7B2A5404" w14:textId="17ED16BA" w:rsidR="00AB19CC" w:rsidRPr="007C5B83" w:rsidRDefault="004263AC" w:rsidP="004263AC">
      <w:pPr>
        <w:rPr>
          <w:shd w:val="clear" w:color="auto" w:fill="FFFFFF"/>
        </w:rPr>
      </w:pPr>
      <w:r w:rsidRPr="007C5B83">
        <w:rPr>
          <w:shd w:val="clear" w:color="auto" w:fill="FFFFFF"/>
        </w:rPr>
        <w:t xml:space="preserve">A Laser Imaging Detection and Ranging (LiDAR) device </w:t>
      </w:r>
      <w:proofErr w:type="gramStart"/>
      <w:r w:rsidRPr="007C5B83">
        <w:rPr>
          <w:shd w:val="clear" w:color="auto" w:fill="FFFFFF"/>
        </w:rPr>
        <w:t>is capable of determining</w:t>
      </w:r>
      <w:proofErr w:type="gramEnd"/>
      <w:r w:rsidRPr="007C5B83">
        <w:rPr>
          <w:shd w:val="clear" w:color="auto" w:fill="FFFFFF"/>
        </w:rPr>
        <w:t xml:space="preserve"> the distance to an object or surface by employing a laser. This laser emits a pulse of light which is directed towards the target surface. </w:t>
      </w:r>
      <w:r w:rsidR="00DA009E" w:rsidRPr="007C5B83">
        <w:rPr>
          <w:shd w:val="clear" w:color="auto" w:fill="FFFFFF"/>
        </w:rPr>
        <w:t>Once it hits</w:t>
      </w:r>
      <w:r w:rsidRPr="007C5B83">
        <w:rPr>
          <w:shd w:val="clear" w:color="auto" w:fill="FFFFFF"/>
        </w:rPr>
        <w:t xml:space="preserve"> the surface, the light is </w:t>
      </w:r>
      <w:proofErr w:type="gramStart"/>
      <w:r w:rsidRPr="007C5B83">
        <w:rPr>
          <w:shd w:val="clear" w:color="auto" w:fill="FFFFFF"/>
        </w:rPr>
        <w:t>reflected back</w:t>
      </w:r>
      <w:proofErr w:type="gramEnd"/>
      <w:r w:rsidRPr="007C5B83">
        <w:rPr>
          <w:shd w:val="clear" w:color="auto" w:fill="FFFFFF"/>
        </w:rPr>
        <w:t xml:space="preserve"> to the LiDAR sensor. By measuring the </w:t>
      </w:r>
      <w:proofErr w:type="gramStart"/>
      <w:r w:rsidRPr="007C5B83">
        <w:rPr>
          <w:shd w:val="clear" w:color="auto" w:fill="FFFFFF"/>
        </w:rPr>
        <w:t>time</w:t>
      </w:r>
      <w:proofErr w:type="gramEnd"/>
      <w:r w:rsidRPr="007C5B83">
        <w:rPr>
          <w:shd w:val="clear" w:color="auto" w:fill="FFFFFF"/>
        </w:rPr>
        <w:t xml:space="preserve"> it takes for the emitted light to return to the sensor, the LiDAR calculates the distance to the object or surface</w:t>
      </w:r>
      <w:r w:rsidR="00BC45E0" w:rsidRPr="007C5B83">
        <w:rPr>
          <w:shd w:val="clear" w:color="auto" w:fill="FFFFFF"/>
        </w:rPr>
        <w:t xml:space="preserve"> </w:t>
      </w:r>
      <w:sdt>
        <w:sdtPr>
          <w:rPr>
            <w:shd w:val="clear" w:color="auto" w:fill="FFFFFF"/>
          </w:rPr>
          <w:id w:val="72326822"/>
          <w:citation/>
        </w:sdtPr>
        <w:sdtContent>
          <w:r w:rsidR="00BC45E0" w:rsidRPr="007C5B83">
            <w:rPr>
              <w:shd w:val="clear" w:color="auto" w:fill="FFFFFF"/>
            </w:rPr>
            <w:fldChar w:fldCharType="begin"/>
          </w:r>
          <w:r w:rsidR="00BC45E0" w:rsidRPr="007C5B83">
            <w:rPr>
              <w:shd w:val="clear" w:color="auto" w:fill="FFFFFF"/>
            </w:rPr>
            <w:instrText xml:space="preserve"> CITATION Nan22 \l 3082 </w:instrText>
          </w:r>
          <w:r w:rsidR="00BC45E0" w:rsidRPr="007C5B83">
            <w:rPr>
              <w:shd w:val="clear" w:color="auto" w:fill="FFFFFF"/>
            </w:rPr>
            <w:fldChar w:fldCharType="separate"/>
          </w:r>
          <w:r w:rsidR="000A063E" w:rsidRPr="007C5B83">
            <w:rPr>
              <w:shd w:val="clear" w:color="auto" w:fill="FFFFFF"/>
            </w:rPr>
            <w:t>[23]</w:t>
          </w:r>
          <w:r w:rsidR="00BC45E0" w:rsidRPr="007C5B83">
            <w:rPr>
              <w:shd w:val="clear" w:color="auto" w:fill="FFFFFF"/>
            </w:rPr>
            <w:fldChar w:fldCharType="end"/>
          </w:r>
        </w:sdtContent>
      </w:sdt>
      <w:r w:rsidR="00DA009E" w:rsidRPr="007C5B83">
        <w:rPr>
          <w:shd w:val="clear" w:color="auto" w:fill="FFFFFF"/>
        </w:rPr>
        <w:t xml:space="preserve">. </w:t>
      </w:r>
    </w:p>
    <w:p w14:paraId="76309FAE" w14:textId="676A4DDC" w:rsidR="00851487" w:rsidRPr="007C5B83" w:rsidRDefault="00DA009E" w:rsidP="004263AC">
      <w:pPr>
        <w:rPr>
          <w:shd w:val="clear" w:color="auto" w:fill="FFFFFF"/>
        </w:rPr>
      </w:pPr>
      <w:r w:rsidRPr="007C5B83">
        <w:rPr>
          <w:shd w:val="clear" w:color="auto" w:fill="FFFFFF"/>
        </w:rPr>
        <w:t>Its distance is measured using the next formula:</w:t>
      </w:r>
    </w:p>
    <w:p w14:paraId="0D75D0C5" w14:textId="11EFA731" w:rsidR="00851487" w:rsidRDefault="000D30DA" w:rsidP="00851487">
      <w:pPr>
        <w:pStyle w:val="Descripcin"/>
        <w:keepNext/>
      </w:pPr>
      <w:r>
        <w:rPr>
          <w:noProof/>
        </w:rPr>
        <mc:AlternateContent>
          <mc:Choice Requires="wps">
            <w:drawing>
              <wp:anchor distT="0" distB="0" distL="114300" distR="114300" simplePos="0" relativeHeight="251689984" behindDoc="0" locked="0" layoutInCell="1" allowOverlap="1" wp14:anchorId="46FC697E" wp14:editId="5EB2F1B5">
                <wp:simplePos x="0" y="0"/>
                <wp:positionH relativeFrom="column">
                  <wp:posOffset>1273175</wp:posOffset>
                </wp:positionH>
                <wp:positionV relativeFrom="paragraph">
                  <wp:posOffset>3348355</wp:posOffset>
                </wp:positionV>
                <wp:extent cx="3208020" cy="266700"/>
                <wp:effectExtent l="0" t="0" r="0" b="0"/>
                <wp:wrapTopAndBottom/>
                <wp:docPr id="1814103753" name="Cuadro de texto 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8020" cy="266700"/>
                        </a:xfrm>
                        <a:prstGeom prst="rect">
                          <a:avLst/>
                        </a:prstGeom>
                        <a:solidFill>
                          <a:srgbClr val="FFFFFF"/>
                        </a:solidFill>
                        <a:ln>
                          <a:noFill/>
                        </a:ln>
                      </wps:spPr>
                      <wps:txbx>
                        <w:txbxContent>
                          <w:p w14:paraId="194A6457" w14:textId="6D37B20E" w:rsidR="00981258" w:rsidRPr="007C5B83" w:rsidRDefault="00981258" w:rsidP="00981258">
                            <w:pPr>
                              <w:pStyle w:val="Descripcin"/>
                              <w:rPr>
                                <w:szCs w:val="20"/>
                                <w:shd w:val="clear" w:color="auto" w:fill="FFFFFF"/>
                              </w:rPr>
                            </w:pPr>
                            <w:bookmarkStart w:id="59" w:name="_Toc169374420"/>
                            <w:r w:rsidRPr="007C5B83">
                              <w:t xml:space="preserve">Figure </w:t>
                            </w:r>
                            <w:r w:rsidR="00F4107D">
                              <w:fldChar w:fldCharType="begin"/>
                            </w:r>
                            <w:r w:rsidR="00F4107D">
                              <w:instrText xml:space="preserve"> STYLEREF 1 \s </w:instrText>
                            </w:r>
                            <w:r w:rsidR="00F4107D">
                              <w:fldChar w:fldCharType="separate"/>
                            </w:r>
                            <w:r w:rsidR="00F4107D">
                              <w:rPr>
                                <w:noProof/>
                              </w:rPr>
                              <w:t>4</w:t>
                            </w:r>
                            <w:r w:rsidR="00F4107D">
                              <w:fldChar w:fldCharType="end"/>
                            </w:r>
                            <w:r w:rsidR="00F4107D">
                              <w:t>.</w:t>
                            </w:r>
                            <w:r w:rsidR="00F4107D">
                              <w:fldChar w:fldCharType="begin"/>
                            </w:r>
                            <w:r w:rsidR="00F4107D">
                              <w:instrText xml:space="preserve"> SEQ Figure \* ARABIC \s 1 </w:instrText>
                            </w:r>
                            <w:r w:rsidR="00F4107D">
                              <w:fldChar w:fldCharType="separate"/>
                            </w:r>
                            <w:r w:rsidR="00F4107D">
                              <w:rPr>
                                <w:noProof/>
                              </w:rPr>
                              <w:t>4</w:t>
                            </w:r>
                            <w:r w:rsidR="00F4107D">
                              <w:fldChar w:fldCharType="end"/>
                            </w:r>
                            <w:r w:rsidRPr="007C5B83">
                              <w:t xml:space="preserve">: </w:t>
                            </w:r>
                            <w:r w:rsidR="00851487">
                              <w:t>Distance Determination</w:t>
                            </w:r>
                            <w:r w:rsidRPr="007C5B83">
                              <w:t xml:space="preserve"> </w:t>
                            </w:r>
                            <w:r w:rsidR="00851487" w:rsidRPr="007C5B83">
                              <w:t>in</w:t>
                            </w:r>
                            <w:r w:rsidRPr="007C5B83">
                              <w:t xml:space="preserve"> LiDAR</w:t>
                            </w:r>
                            <w:bookmarkEnd w:id="59"/>
                            <w:r w:rsidR="00851487">
                              <w:t>s</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46FC697E" id="Cuadro de texto 56" o:spid="_x0000_s1035" type="#_x0000_t202" style="position:absolute;left:0;text-align:left;margin-left:100.25pt;margin-top:263.65pt;width:252.6pt;height:21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" stroked="f">
                <v:textbox style="mso-fit-shape-to-text:t" inset="0,0,0,0">
                  <w:txbxContent>
                    <w:p w14:paraId="194A6457" w14:textId="6D37B20E" w:rsidR="00981258" w:rsidRPr="007C5B83" w:rsidRDefault="00981258" w:rsidP="00981258">
                      <w:pPr>
                        <w:pStyle w:val="Descripcin"/>
                        <w:rPr>
                          <w:szCs w:val="20"/>
                          <w:shd w:val="clear" w:color="auto" w:fill="FFFFFF"/>
                        </w:rPr>
                      </w:pPr>
                      <w:bookmarkStart w:id="60" w:name="_Toc169374420"/>
                      <w:r w:rsidRPr="007C5B83">
                        <w:t xml:space="preserve">Figure </w:t>
                      </w:r>
                      <w:r w:rsidR="00F4107D">
                        <w:fldChar w:fldCharType="begin"/>
                      </w:r>
                      <w:r w:rsidR="00F4107D">
                        <w:instrText xml:space="preserve"> STYLEREF 1 \s </w:instrText>
                      </w:r>
                      <w:r w:rsidR="00F4107D">
                        <w:fldChar w:fldCharType="separate"/>
                      </w:r>
                      <w:r w:rsidR="00F4107D">
                        <w:rPr>
                          <w:noProof/>
                        </w:rPr>
                        <w:t>4</w:t>
                      </w:r>
                      <w:r w:rsidR="00F4107D">
                        <w:fldChar w:fldCharType="end"/>
                      </w:r>
                      <w:r w:rsidR="00F4107D">
                        <w:t>.</w:t>
                      </w:r>
                      <w:r w:rsidR="00F4107D">
                        <w:fldChar w:fldCharType="begin"/>
                      </w:r>
                      <w:r w:rsidR="00F4107D">
                        <w:instrText xml:space="preserve"> SEQ Figure \* ARABIC \s 1 </w:instrText>
                      </w:r>
                      <w:r w:rsidR="00F4107D">
                        <w:fldChar w:fldCharType="separate"/>
                      </w:r>
                      <w:r w:rsidR="00F4107D">
                        <w:rPr>
                          <w:noProof/>
                        </w:rPr>
                        <w:t>4</w:t>
                      </w:r>
                      <w:r w:rsidR="00F4107D">
                        <w:fldChar w:fldCharType="end"/>
                      </w:r>
                      <w:r w:rsidRPr="007C5B83">
                        <w:t xml:space="preserve">: </w:t>
                      </w:r>
                      <w:r w:rsidR="00851487">
                        <w:t>Distance Determination</w:t>
                      </w:r>
                      <w:r w:rsidRPr="007C5B83">
                        <w:t xml:space="preserve"> </w:t>
                      </w:r>
                      <w:r w:rsidR="00851487" w:rsidRPr="007C5B83">
                        <w:t>in</w:t>
                      </w:r>
                      <w:r w:rsidRPr="007C5B83">
                        <w:t xml:space="preserve"> LiDAR</w:t>
                      </w:r>
                      <w:bookmarkEnd w:id="60"/>
                      <w:r w:rsidR="00851487">
                        <w:t>s</w:t>
                      </w:r>
                    </w:p>
                  </w:txbxContent>
                </v:textbox>
                <w10:wrap type="topAndBottom"/>
              </v:shape>
            </w:pict>
          </mc:Fallback>
        </mc:AlternateContent>
      </w:r>
      <w:r w:rsidR="00851487" w:rsidRPr="007C5B83">
        <w:rPr>
          <w:noProof/>
          <w:shd w:val="clear" w:color="auto" w:fill="FFFFFF"/>
        </w:rPr>
        <w:drawing>
          <wp:anchor distT="0" distB="0" distL="114300" distR="114300" simplePos="0" relativeHeight="251738112" behindDoc="0" locked="0" layoutInCell="1" allowOverlap="1" wp14:anchorId="6D714634" wp14:editId="4DCB11B3">
            <wp:simplePos x="0" y="0"/>
            <wp:positionH relativeFrom="column">
              <wp:posOffset>1273175</wp:posOffset>
            </wp:positionH>
            <wp:positionV relativeFrom="paragraph">
              <wp:posOffset>1455420</wp:posOffset>
            </wp:positionV>
            <wp:extent cx="3208020" cy="1881505"/>
            <wp:effectExtent l="0" t="0" r="0" b="0"/>
            <wp:wrapTopAndBottom/>
            <wp:docPr id="292590895" name="Imagen 1" descr="Un dibujo de una person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590895" name="Imagen 1" descr="Un dibujo de una persona&#10;&#10;Descripción generada automáticamente con confianza baja"/>
                    <pic:cNvPicPr/>
                  </pic:nvPicPr>
                  <pic:blipFill>
                    <a:blip r:embed="rId24"/>
                    <a:stretch>
                      <a:fillRect/>
                    </a:stretch>
                  </pic:blipFill>
                  <pic:spPr>
                    <a:xfrm>
                      <a:off x="0" y="0"/>
                      <a:ext cx="3208020" cy="1881505"/>
                    </a:xfrm>
                    <a:prstGeom prst="rect">
                      <a:avLst/>
                    </a:prstGeom>
                  </pic:spPr>
                </pic:pic>
              </a:graphicData>
            </a:graphic>
            <wp14:sizeRelH relativeFrom="margin">
              <wp14:pctWidth>0</wp14:pctWidth>
            </wp14:sizeRelH>
            <wp14:sizeRelV relativeFrom="margin">
              <wp14:pctHeight>0</wp14:pctHeight>
            </wp14:sizeRelV>
          </wp:anchor>
        </w:drawing>
      </w:r>
      <w:r w:rsidR="00851487">
        <w:t xml:space="preserve">Equation </w:t>
      </w:r>
      <w:r w:rsidR="00851487">
        <w:fldChar w:fldCharType="begin"/>
      </w:r>
      <w:r w:rsidR="00851487">
        <w:instrText xml:space="preserve"> STYLEREF 1 \s </w:instrText>
      </w:r>
      <w:r w:rsidR="00851487">
        <w:fldChar w:fldCharType="separate"/>
      </w:r>
      <w:r w:rsidR="00851487">
        <w:rPr>
          <w:noProof/>
        </w:rPr>
        <w:t>4</w:t>
      </w:r>
      <w:r w:rsidR="00851487">
        <w:fldChar w:fldCharType="end"/>
      </w:r>
      <w:r w:rsidR="00851487">
        <w:t>.</w:t>
      </w:r>
      <w:r w:rsidR="00851487">
        <w:fldChar w:fldCharType="begin"/>
      </w:r>
      <w:r w:rsidR="00851487">
        <w:instrText xml:space="preserve"> SEQ Equation \* ARABIC \s 1 </w:instrText>
      </w:r>
      <w:r w:rsidR="00851487">
        <w:fldChar w:fldCharType="separate"/>
      </w:r>
      <w:r w:rsidR="00851487">
        <w:rPr>
          <w:noProof/>
        </w:rPr>
        <w:t>1</w:t>
      </w:r>
      <w:r w:rsidR="00851487">
        <w:fldChar w:fldCharType="end"/>
      </w:r>
      <w:r w:rsidR="00851487">
        <w:t>: Distance Determination for LiDARs</w:t>
      </w:r>
    </w:p>
    <w:p w14:paraId="3775D5C3" w14:textId="22FA0B93" w:rsidR="00DA009E" w:rsidRPr="00851487" w:rsidRDefault="00F11CC7" w:rsidP="000A063E">
      <w:pPr>
        <w:spacing w:line="240" w:lineRule="auto"/>
        <w:rPr>
          <w:shd w:val="clear" w:color="auto" w:fill="FFFFFF"/>
        </w:rPr>
      </w:pPr>
      <m:oMathPara>
        <m:oMath>
          <m:r>
            <w:rPr>
              <w:rFonts w:ascii="Cambria Math" w:hAnsi="Cambria Math"/>
              <w:shd w:val="clear" w:color="auto" w:fill="FFFFFF"/>
            </w:rPr>
            <m:t>D=</m:t>
          </m:r>
          <m:f>
            <m:fPr>
              <m:ctrlPr>
                <w:rPr>
                  <w:rFonts w:ascii="Cambria Math" w:hAnsi="Cambria Math"/>
                  <w:i/>
                  <w:shd w:val="clear" w:color="auto" w:fill="FFFFFF"/>
                </w:rPr>
              </m:ctrlPr>
            </m:fPr>
            <m:num>
              <m:r>
                <w:rPr>
                  <w:rFonts w:ascii="Cambria Math" w:hAnsi="Cambria Math"/>
                  <w:shd w:val="clear" w:color="auto" w:fill="FFFFFF"/>
                </w:rPr>
                <m:t xml:space="preserve">ToF*c </m:t>
              </m:r>
            </m:num>
            <m:den>
              <m:r>
                <w:rPr>
                  <w:rFonts w:ascii="Cambria Math" w:hAnsi="Cambria Math"/>
                  <w:shd w:val="clear" w:color="auto" w:fill="FFFFFF"/>
                </w:rPr>
                <m:t>2</m:t>
              </m:r>
              <w:commentRangeStart w:id="61"/>
              <w:commentRangeEnd w:id="61"/>
              <m:r>
                <m:rPr>
                  <m:sty m:val="p"/>
                </m:rPr>
                <w:rPr>
                  <w:rStyle w:val="Refdecomentario"/>
                  <w:sz w:val="20"/>
                  <w:szCs w:val="20"/>
                </w:rPr>
                <w:commentReference w:id="61"/>
              </m:r>
            </m:den>
          </m:f>
        </m:oMath>
      </m:oMathPara>
    </w:p>
    <w:p w14:paraId="4DF21014" w14:textId="6C03E318" w:rsidR="00645F57" w:rsidRPr="007C5B83" w:rsidRDefault="00645F57" w:rsidP="004263AC">
      <w:pPr>
        <w:rPr>
          <w:shd w:val="clear" w:color="auto" w:fill="FFFFFF"/>
        </w:rPr>
      </w:pPr>
      <m:oMathPara>
        <m:oMathParaPr>
          <m:jc m:val="left"/>
        </m:oMathParaPr>
        <m:oMath>
          <m:r>
            <w:rPr>
              <w:rFonts w:ascii="Cambria Math" w:hAnsi="Cambria Math"/>
              <w:shd w:val="clear" w:color="auto" w:fill="FFFFFF"/>
            </w:rPr>
            <m:t xml:space="preserve">where:D=Distance to the surface </m:t>
          </m:r>
          <m:r>
            <m:rPr>
              <m:sty m:val="p"/>
            </m:rPr>
            <w:rPr>
              <w:rFonts w:ascii="Cambria Math" w:hAnsi="Cambria Math"/>
              <w:shd w:val="clear" w:color="auto" w:fill="FFFFFF"/>
            </w:rPr>
            <w:br/>
          </m:r>
        </m:oMath>
        <m:oMath>
          <m:r>
            <w:rPr>
              <w:rFonts w:ascii="Cambria Math" w:hAnsi="Cambria Math"/>
              <w:shd w:val="clear" w:color="auto" w:fill="FFFFFF"/>
            </w:rPr>
            <m:t xml:space="preserve">ToF=Time of flight </m:t>
          </m:r>
          <m:r>
            <m:rPr>
              <m:sty m:val="p"/>
            </m:rPr>
            <w:rPr>
              <w:rFonts w:ascii="Cambria Math" w:hAnsi="Cambria Math"/>
              <w:shd w:val="clear" w:color="auto" w:fill="FFFFFF"/>
            </w:rPr>
            <w:br/>
          </m:r>
        </m:oMath>
        <m:oMath>
          <m:r>
            <w:rPr>
              <w:rFonts w:ascii="Cambria Math" w:hAnsi="Cambria Math"/>
              <w:shd w:val="clear" w:color="auto" w:fill="FFFFFF"/>
            </w:rPr>
            <m:t>c=Speed of light</m:t>
          </m:r>
        </m:oMath>
      </m:oMathPara>
    </w:p>
    <w:p w14:paraId="5312714B" w14:textId="710E5B78" w:rsidR="00AB19CC" w:rsidRPr="007C5B83" w:rsidRDefault="00DA009E" w:rsidP="00851487">
      <w:r w:rsidRPr="007C5B83">
        <w:rPr>
          <w:shd w:val="clear" w:color="auto" w:fill="FFFFFF"/>
        </w:rPr>
        <w:t>It is commonly used in wide area detection and mapping, often installed on drones or cars for this purpose.</w:t>
      </w:r>
    </w:p>
    <w:p w14:paraId="0B729A6D" w14:textId="31E3104A" w:rsidR="00AB19CC" w:rsidRPr="007C5B83" w:rsidRDefault="00645F57" w:rsidP="00851487">
      <w:pPr>
        <w:pStyle w:val="Ttulo4"/>
      </w:pPr>
      <w:bookmarkStart w:id="62" w:name="_Toc169374355"/>
      <w:r w:rsidRPr="007C5B83">
        <w:t>Cygbot CygLIDAR D1</w:t>
      </w:r>
      <w:bookmarkEnd w:id="62"/>
    </w:p>
    <w:p w14:paraId="21D3C86D" w14:textId="2882CFAB" w:rsidR="00645F57" w:rsidRPr="007C5B83" w:rsidRDefault="002218DB" w:rsidP="00645F57">
      <w:r w:rsidRPr="007C5B83">
        <w:rPr>
          <w:noProof/>
        </w:rPr>
        <w:drawing>
          <wp:anchor distT="360045" distB="0" distL="360045" distR="360045" simplePos="0" relativeHeight="251548672" behindDoc="0" locked="0" layoutInCell="1" allowOverlap="1" wp14:anchorId="4B611041" wp14:editId="3A3A8BBC">
            <wp:simplePos x="0" y="0"/>
            <wp:positionH relativeFrom="column">
              <wp:posOffset>450215</wp:posOffset>
            </wp:positionH>
            <wp:positionV relativeFrom="paragraph">
              <wp:posOffset>377190</wp:posOffset>
            </wp:positionV>
            <wp:extent cx="1141095" cy="1219200"/>
            <wp:effectExtent l="0" t="0" r="0" b="0"/>
            <wp:wrapSquare wrapText="bothSides"/>
            <wp:docPr id="1086066626" name="Imagen 6" descr="Amazon.com: Cygbot CygLiDAR D1 Tamaño pequeño 2D/3D Dual Solid State ToF  LiDAR para SLAM Obstáculos Evitar y Navegación de Robots : Electrón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Amazon.com: Cygbot CygLiDAR D1 Tamaño pequeño 2D/3D Dual Solid State ToF  LiDAR para SLAM Obstáculos Evitar y Navegación de Robots : Electrónica"/>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141095" cy="1219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45F57" w:rsidRPr="007C5B83">
        <w:t xml:space="preserve">The Cygbot Lidar is a </w:t>
      </w:r>
      <w:r w:rsidR="00F91900" w:rsidRPr="007C5B83">
        <w:t>solid-state</w:t>
      </w:r>
      <w:r w:rsidR="00645F57" w:rsidRPr="007C5B83">
        <w:t xml:space="preserve"> LIDAR</w:t>
      </w:r>
      <w:r w:rsidR="00F91900" w:rsidRPr="007C5B83">
        <w:t xml:space="preserve">, which uses optical and </w:t>
      </w:r>
      <w:r w:rsidR="000130BB" w:rsidRPr="007C5B83">
        <w:t>solid-state</w:t>
      </w:r>
      <w:r w:rsidR="00F91900" w:rsidRPr="007C5B83">
        <w:t xml:space="preserve"> electrical components instead of mechanical components. Instead of generating the laser with mechanical components, SS (Solid State) lidars make use of laser diodes or optic fibre lasers. </w:t>
      </w:r>
    </w:p>
    <w:p w14:paraId="6D14DE7F" w14:textId="75F287C7" w:rsidR="00AB19CC" w:rsidRPr="007C5B83" w:rsidRDefault="00AB19CC">
      <w:pPr>
        <w:spacing w:before="0" w:line="240" w:lineRule="auto"/>
        <w:jc w:val="left"/>
      </w:pPr>
    </w:p>
    <w:p w14:paraId="372B8AFF" w14:textId="70C6E8C3" w:rsidR="00F91900" w:rsidRPr="007C5B83" w:rsidRDefault="000D30DA">
      <w:pPr>
        <w:spacing w:before="0" w:line="240" w:lineRule="auto"/>
        <w:jc w:val="left"/>
      </w:pPr>
      <w:r>
        <w:rPr>
          <w:noProof/>
        </w:rPr>
        <w:lastRenderedPageBreak/>
        <mc:AlternateContent>
          <mc:Choice Requires="wps">
            <w:drawing>
              <wp:anchor distT="0" distB="0" distL="114300" distR="114300" simplePos="0" relativeHeight="251653120" behindDoc="0" locked="0" layoutInCell="1" allowOverlap="1" wp14:anchorId="7DD44B3C" wp14:editId="423B1CA6">
                <wp:simplePos x="0" y="0"/>
                <wp:positionH relativeFrom="column">
                  <wp:posOffset>-1675765</wp:posOffset>
                </wp:positionH>
                <wp:positionV relativeFrom="paragraph">
                  <wp:posOffset>664210</wp:posOffset>
                </wp:positionV>
                <wp:extent cx="1579880" cy="266700"/>
                <wp:effectExtent l="0" t="0" r="0" b="0"/>
                <wp:wrapTopAndBottom/>
                <wp:docPr id="335242530" name="Cuadro de texto 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79880" cy="266700"/>
                        </a:xfrm>
                        <a:prstGeom prst="rect">
                          <a:avLst/>
                        </a:prstGeom>
                        <a:solidFill>
                          <a:srgbClr val="FFFFFF"/>
                        </a:solidFill>
                        <a:ln>
                          <a:noFill/>
                        </a:ln>
                      </wps:spPr>
                      <wps:txbx>
                        <w:txbxContent>
                          <w:p w14:paraId="3DF2D4F6" w14:textId="7B88908A" w:rsidR="005820AC" w:rsidRPr="007C5B83" w:rsidRDefault="005820AC" w:rsidP="005820AC">
                            <w:pPr>
                              <w:pStyle w:val="Descripcin"/>
                              <w:rPr>
                                <w:szCs w:val="20"/>
                              </w:rPr>
                            </w:pPr>
                            <w:bookmarkStart w:id="63" w:name="_Toc169374421"/>
                            <w:r w:rsidRPr="007C5B83">
                              <w:t xml:space="preserve">Figure </w:t>
                            </w:r>
                            <w:r w:rsidR="00F4107D">
                              <w:fldChar w:fldCharType="begin"/>
                            </w:r>
                            <w:r w:rsidR="00F4107D">
                              <w:instrText xml:space="preserve"> STYLEREF 1 \s </w:instrText>
                            </w:r>
                            <w:r w:rsidR="00F4107D">
                              <w:fldChar w:fldCharType="separate"/>
                            </w:r>
                            <w:r w:rsidR="00F4107D">
                              <w:rPr>
                                <w:noProof/>
                              </w:rPr>
                              <w:t>4</w:t>
                            </w:r>
                            <w:r w:rsidR="00F4107D">
                              <w:fldChar w:fldCharType="end"/>
                            </w:r>
                            <w:r w:rsidR="00F4107D">
                              <w:t>.</w:t>
                            </w:r>
                            <w:r w:rsidR="00F4107D">
                              <w:fldChar w:fldCharType="begin"/>
                            </w:r>
                            <w:r w:rsidR="00F4107D">
                              <w:instrText xml:space="preserve"> SEQ Figure \* ARABIC \s 1 </w:instrText>
                            </w:r>
                            <w:r w:rsidR="00F4107D">
                              <w:fldChar w:fldCharType="separate"/>
                            </w:r>
                            <w:r w:rsidR="00F4107D">
                              <w:rPr>
                                <w:noProof/>
                              </w:rPr>
                              <w:t>5</w:t>
                            </w:r>
                            <w:r w:rsidR="00F4107D">
                              <w:fldChar w:fldCharType="end"/>
                            </w:r>
                            <w:r w:rsidRPr="007C5B83">
                              <w:t xml:space="preserve">: </w:t>
                            </w:r>
                            <w:proofErr w:type="spellStart"/>
                            <w:proofErr w:type="gramStart"/>
                            <w:r w:rsidRPr="007C5B83">
                              <w:t>CygLiDAR</w:t>
                            </w:r>
                            <w:proofErr w:type="spellEnd"/>
                            <w:r w:rsidRPr="007C5B83">
                              <w:t xml:space="preserve">  D</w:t>
                            </w:r>
                            <w:proofErr w:type="gramEnd"/>
                            <w:r w:rsidRPr="007C5B83">
                              <w:t>1</w:t>
                            </w:r>
                            <w:r w:rsidR="004D72DD" w:rsidRPr="007C5B83">
                              <w:t>.</w:t>
                            </w:r>
                            <w:bookmarkEnd w:id="63"/>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7DD44B3C" id="Cuadro de texto 55" o:spid="_x0000_s1036" type="#_x0000_t202" style="position:absolute;margin-left:-131.95pt;margin-top:52.3pt;width:124.4pt;height:21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" stroked="f">
                <v:textbox style="mso-fit-shape-to-text:t" inset="0,0,0,0">
                  <w:txbxContent>
                    <w:p w14:paraId="3DF2D4F6" w14:textId="7B88908A" w:rsidR="005820AC" w:rsidRPr="007C5B83" w:rsidRDefault="005820AC" w:rsidP="005820AC">
                      <w:pPr>
                        <w:pStyle w:val="Descripcin"/>
                        <w:rPr>
                          <w:szCs w:val="20"/>
                        </w:rPr>
                      </w:pPr>
                      <w:bookmarkStart w:id="64" w:name="_Toc169374421"/>
                      <w:r w:rsidRPr="007C5B83">
                        <w:t xml:space="preserve">Figure </w:t>
                      </w:r>
                      <w:r w:rsidR="00F4107D">
                        <w:fldChar w:fldCharType="begin"/>
                      </w:r>
                      <w:r w:rsidR="00F4107D">
                        <w:instrText xml:space="preserve"> STYLEREF 1 \s </w:instrText>
                      </w:r>
                      <w:r w:rsidR="00F4107D">
                        <w:fldChar w:fldCharType="separate"/>
                      </w:r>
                      <w:r w:rsidR="00F4107D">
                        <w:rPr>
                          <w:noProof/>
                        </w:rPr>
                        <w:t>4</w:t>
                      </w:r>
                      <w:r w:rsidR="00F4107D">
                        <w:fldChar w:fldCharType="end"/>
                      </w:r>
                      <w:r w:rsidR="00F4107D">
                        <w:t>.</w:t>
                      </w:r>
                      <w:r w:rsidR="00F4107D">
                        <w:fldChar w:fldCharType="begin"/>
                      </w:r>
                      <w:r w:rsidR="00F4107D">
                        <w:instrText xml:space="preserve"> SEQ Figure \* ARABIC \s 1 </w:instrText>
                      </w:r>
                      <w:r w:rsidR="00F4107D">
                        <w:fldChar w:fldCharType="separate"/>
                      </w:r>
                      <w:r w:rsidR="00F4107D">
                        <w:rPr>
                          <w:noProof/>
                        </w:rPr>
                        <w:t>5</w:t>
                      </w:r>
                      <w:r w:rsidR="00F4107D">
                        <w:fldChar w:fldCharType="end"/>
                      </w:r>
                      <w:r w:rsidRPr="007C5B83">
                        <w:t xml:space="preserve">: </w:t>
                      </w:r>
                      <w:proofErr w:type="spellStart"/>
                      <w:proofErr w:type="gramStart"/>
                      <w:r w:rsidRPr="007C5B83">
                        <w:t>CygLiDAR</w:t>
                      </w:r>
                      <w:proofErr w:type="spellEnd"/>
                      <w:r w:rsidRPr="007C5B83">
                        <w:t xml:space="preserve">  D</w:t>
                      </w:r>
                      <w:proofErr w:type="gramEnd"/>
                      <w:r w:rsidRPr="007C5B83">
                        <w:t>1</w:t>
                      </w:r>
                      <w:r w:rsidR="004D72DD" w:rsidRPr="007C5B83">
                        <w:t>.</w:t>
                      </w:r>
                      <w:bookmarkEnd w:id="64"/>
                    </w:p>
                  </w:txbxContent>
                </v:textbox>
                <w10:wrap type="topAndBottom"/>
              </v:shape>
            </w:pict>
          </mc:Fallback>
        </mc:AlternateContent>
      </w:r>
      <w:r w:rsidR="00F91900" w:rsidRPr="007C5B83">
        <w:t xml:space="preserve">The lack of mechanical components that can break or wear off usually make them a more precise, higher resolution and </w:t>
      </w:r>
      <w:r w:rsidR="000130BB" w:rsidRPr="007C5B83">
        <w:t>overall,</w:t>
      </w:r>
      <w:r w:rsidR="00F91900" w:rsidRPr="007C5B83">
        <w:t xml:space="preserve"> a much more reliable choice than a regular LiDAR</w:t>
      </w:r>
      <w:r w:rsidR="005820AC" w:rsidRPr="007C5B83">
        <w:t xml:space="preserve"> system</w:t>
      </w:r>
      <w:r w:rsidR="00F91900" w:rsidRPr="007C5B83">
        <w:t>.</w:t>
      </w:r>
      <w:r w:rsidR="00F91900" w:rsidRPr="007C5B83">
        <w:br/>
        <w:t>However, as for this application it is only needed for measuring distances and the complexity of</w:t>
      </w:r>
      <w:r w:rsidR="005820AC" w:rsidRPr="007C5B83">
        <w:t xml:space="preserve"> integration of</w:t>
      </w:r>
      <w:r w:rsidR="00F91900" w:rsidRPr="007C5B83">
        <w:t xml:space="preserve"> this device is much </w:t>
      </w:r>
      <w:r w:rsidR="00321412" w:rsidRPr="007C5B83">
        <w:t>higher than</w:t>
      </w:r>
      <w:r w:rsidR="005820AC" w:rsidRPr="007C5B83">
        <w:t xml:space="preserve"> a regular one, it deems unsuitable. </w:t>
      </w:r>
    </w:p>
    <w:p w14:paraId="7B938B3C" w14:textId="468B9C29" w:rsidR="00AB19CC" w:rsidRPr="007C5B83" w:rsidRDefault="00AB19CC">
      <w:pPr>
        <w:spacing w:before="0" w:line="240" w:lineRule="auto"/>
        <w:jc w:val="left"/>
      </w:pPr>
    </w:p>
    <w:p w14:paraId="14CC1A94" w14:textId="2C67F41E" w:rsidR="005820AC" w:rsidRPr="007C5B83" w:rsidRDefault="005820AC" w:rsidP="00851487">
      <w:pPr>
        <w:pStyle w:val="Ttulo4"/>
      </w:pPr>
      <w:bookmarkStart w:id="65" w:name="_Toc169374356"/>
      <w:r w:rsidRPr="007C5B83">
        <w:t>Lightware SF45/B</w:t>
      </w:r>
      <w:bookmarkEnd w:id="65"/>
    </w:p>
    <w:p w14:paraId="0BD77279" w14:textId="1F9FBB66" w:rsidR="005820AC" w:rsidRPr="007C5B83" w:rsidRDefault="000D30DA" w:rsidP="00174C12">
      <w:pPr>
        <w:rPr>
          <w:shd w:val="clear" w:color="auto" w:fill="FFFFFF"/>
        </w:rPr>
      </w:pPr>
      <w:r>
        <w:rPr>
          <w:noProof/>
        </w:rPr>
        <mc:AlternateContent>
          <mc:Choice Requires="wps">
            <w:drawing>
              <wp:anchor distT="0" distB="0" distL="114300" distR="114300" simplePos="0" relativeHeight="251654144" behindDoc="0" locked="0" layoutInCell="1" allowOverlap="1" wp14:anchorId="27214DE4" wp14:editId="218FAAFF">
                <wp:simplePos x="0" y="0"/>
                <wp:positionH relativeFrom="column">
                  <wp:posOffset>3811270</wp:posOffset>
                </wp:positionH>
                <wp:positionV relativeFrom="paragraph">
                  <wp:posOffset>2250440</wp:posOffset>
                </wp:positionV>
                <wp:extent cx="2242185" cy="266700"/>
                <wp:effectExtent l="0" t="0" r="0" b="0"/>
                <wp:wrapSquare wrapText="bothSides"/>
                <wp:docPr id="1683611799" name="Cuadro de texto 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42185" cy="266700"/>
                        </a:xfrm>
                        <a:prstGeom prst="rect">
                          <a:avLst/>
                        </a:prstGeom>
                        <a:solidFill>
                          <a:srgbClr val="FFFFFF"/>
                        </a:solidFill>
                        <a:ln>
                          <a:noFill/>
                        </a:ln>
                      </wps:spPr>
                      <wps:txbx>
                        <w:txbxContent>
                          <w:p w14:paraId="23FBFB42" w14:textId="6820319F" w:rsidR="00737618" w:rsidRPr="007C5B83" w:rsidRDefault="00737618" w:rsidP="00737618">
                            <w:pPr>
                              <w:pStyle w:val="Descripcin"/>
                              <w:rPr>
                                <w:szCs w:val="20"/>
                              </w:rPr>
                            </w:pPr>
                            <w:bookmarkStart w:id="66" w:name="_Toc169374422"/>
                            <w:r w:rsidRPr="007C5B83">
                              <w:t xml:space="preserve">Figure </w:t>
                            </w:r>
                            <w:r w:rsidR="00F4107D">
                              <w:fldChar w:fldCharType="begin"/>
                            </w:r>
                            <w:r w:rsidR="00F4107D">
                              <w:instrText xml:space="preserve"> STYLEREF 1 \s </w:instrText>
                            </w:r>
                            <w:r w:rsidR="00F4107D">
                              <w:fldChar w:fldCharType="separate"/>
                            </w:r>
                            <w:r w:rsidR="00F4107D">
                              <w:rPr>
                                <w:noProof/>
                              </w:rPr>
                              <w:t>4</w:t>
                            </w:r>
                            <w:r w:rsidR="00F4107D">
                              <w:fldChar w:fldCharType="end"/>
                            </w:r>
                            <w:r w:rsidR="00F4107D">
                              <w:t>.</w:t>
                            </w:r>
                            <w:r w:rsidR="00F4107D">
                              <w:fldChar w:fldCharType="begin"/>
                            </w:r>
                            <w:r w:rsidR="00F4107D">
                              <w:instrText xml:space="preserve"> SEQ Figure \* ARABIC \s 1 </w:instrText>
                            </w:r>
                            <w:r w:rsidR="00F4107D">
                              <w:fldChar w:fldCharType="separate"/>
                            </w:r>
                            <w:r w:rsidR="00F4107D">
                              <w:rPr>
                                <w:noProof/>
                              </w:rPr>
                              <w:t>6</w:t>
                            </w:r>
                            <w:r w:rsidR="00F4107D">
                              <w:fldChar w:fldCharType="end"/>
                            </w:r>
                            <w:r w:rsidRPr="007C5B83">
                              <w:t>: Lightware SF45/B</w:t>
                            </w:r>
                            <w:r w:rsidR="004D72DD" w:rsidRPr="007C5B83">
                              <w:t>.</w:t>
                            </w:r>
                            <w:bookmarkEnd w:id="66"/>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27214DE4" id="Cuadro de texto 54" o:spid="_x0000_s1037" type="#_x0000_t202" style="position:absolute;left:0;text-align:left;margin-left:300.1pt;margin-top:177.2pt;width:176.55pt;height:21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" stroked="f">
                <v:textbox style="mso-fit-shape-to-text:t" inset="0,0,0,0">
                  <w:txbxContent>
                    <w:p w14:paraId="23FBFB42" w14:textId="6820319F" w:rsidR="00737618" w:rsidRPr="007C5B83" w:rsidRDefault="00737618" w:rsidP="00737618">
                      <w:pPr>
                        <w:pStyle w:val="Descripcin"/>
                        <w:rPr>
                          <w:szCs w:val="20"/>
                        </w:rPr>
                      </w:pPr>
                      <w:bookmarkStart w:id="67" w:name="_Toc169374422"/>
                      <w:r w:rsidRPr="007C5B83">
                        <w:t xml:space="preserve">Figure </w:t>
                      </w:r>
                      <w:r w:rsidR="00F4107D">
                        <w:fldChar w:fldCharType="begin"/>
                      </w:r>
                      <w:r w:rsidR="00F4107D">
                        <w:instrText xml:space="preserve"> STYLEREF 1 \s </w:instrText>
                      </w:r>
                      <w:r w:rsidR="00F4107D">
                        <w:fldChar w:fldCharType="separate"/>
                      </w:r>
                      <w:r w:rsidR="00F4107D">
                        <w:rPr>
                          <w:noProof/>
                        </w:rPr>
                        <w:t>4</w:t>
                      </w:r>
                      <w:r w:rsidR="00F4107D">
                        <w:fldChar w:fldCharType="end"/>
                      </w:r>
                      <w:r w:rsidR="00F4107D">
                        <w:t>.</w:t>
                      </w:r>
                      <w:r w:rsidR="00F4107D">
                        <w:fldChar w:fldCharType="begin"/>
                      </w:r>
                      <w:r w:rsidR="00F4107D">
                        <w:instrText xml:space="preserve"> SEQ Figure \* ARABIC \s 1 </w:instrText>
                      </w:r>
                      <w:r w:rsidR="00F4107D">
                        <w:fldChar w:fldCharType="separate"/>
                      </w:r>
                      <w:r w:rsidR="00F4107D">
                        <w:rPr>
                          <w:noProof/>
                        </w:rPr>
                        <w:t>6</w:t>
                      </w:r>
                      <w:r w:rsidR="00F4107D">
                        <w:fldChar w:fldCharType="end"/>
                      </w:r>
                      <w:r w:rsidRPr="007C5B83">
                        <w:t>: Lightware SF45/B</w:t>
                      </w:r>
                      <w:r w:rsidR="004D72DD" w:rsidRPr="007C5B83">
                        <w:t>.</w:t>
                      </w:r>
                      <w:bookmarkEnd w:id="67"/>
                    </w:p>
                  </w:txbxContent>
                </v:textbox>
                <w10:wrap type="square"/>
              </v:shape>
            </w:pict>
          </mc:Fallback>
        </mc:AlternateContent>
      </w:r>
      <w:r w:rsidR="00737618" w:rsidRPr="007C5B83">
        <w:rPr>
          <w:noProof/>
        </w:rPr>
        <w:drawing>
          <wp:anchor distT="180340" distB="0" distL="180340" distR="180340" simplePos="0" relativeHeight="251556864" behindDoc="0" locked="0" layoutInCell="1" allowOverlap="1" wp14:anchorId="7D9F5403" wp14:editId="403B83F1">
            <wp:simplePos x="0" y="0"/>
            <wp:positionH relativeFrom="column">
              <wp:posOffset>3811278</wp:posOffset>
            </wp:positionH>
            <wp:positionV relativeFrom="paragraph">
              <wp:posOffset>566668</wp:posOffset>
            </wp:positionV>
            <wp:extent cx="2242800" cy="1627200"/>
            <wp:effectExtent l="0" t="0" r="0" b="0"/>
            <wp:wrapSquare wrapText="bothSides"/>
            <wp:docPr id="841034911" name="Imagen 1" descr="LightWare LiDAR SF45/B Scanning MicroLiDAR Sen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ghtWare LiDAR SF45/B Scanning MicroLiDAR Sensor"/>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242800" cy="1627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21412" w:rsidRPr="007C5B83">
        <w:rPr>
          <w:shd w:val="clear" w:color="auto" w:fill="FFFFFF"/>
        </w:rPr>
        <w:t xml:space="preserve">LiDAR SF45/B Scanning </w:t>
      </w:r>
      <w:proofErr w:type="spellStart"/>
      <w:r w:rsidR="00321412" w:rsidRPr="007C5B83">
        <w:rPr>
          <w:shd w:val="clear" w:color="auto" w:fill="FFFFFF"/>
        </w:rPr>
        <w:t>MicroLiDAR</w:t>
      </w:r>
      <w:proofErr w:type="spellEnd"/>
      <w:r w:rsidR="00321412" w:rsidRPr="007C5B83">
        <w:rPr>
          <w:shd w:val="clear" w:color="auto" w:fill="FFFFFF"/>
        </w:rPr>
        <w:t xml:space="preserve"> Sensor is a small and lightweight scanning </w:t>
      </w:r>
      <w:r w:rsidR="00D61FB9" w:rsidRPr="007C5B83">
        <w:rPr>
          <w:shd w:val="clear" w:color="auto" w:fill="FFFFFF"/>
        </w:rPr>
        <w:t>sensor, tailored</w:t>
      </w:r>
      <w:r w:rsidR="00321412" w:rsidRPr="007C5B83">
        <w:rPr>
          <w:shd w:val="clear" w:color="auto" w:fill="FFFFFF"/>
        </w:rPr>
        <w:t xml:space="preserve"> for small autonomous vehicles and drones. With its 60 grams weight and 50 m laser fire range, is controlled by </w:t>
      </w:r>
      <w:proofErr w:type="gramStart"/>
      <w:r w:rsidR="00321412" w:rsidRPr="007C5B83">
        <w:rPr>
          <w:shd w:val="clear" w:color="auto" w:fill="FFFFFF"/>
        </w:rPr>
        <w:t>an</w:t>
      </w:r>
      <w:proofErr w:type="gramEnd"/>
      <w:r w:rsidR="00321412" w:rsidRPr="007C5B83">
        <w:rPr>
          <w:shd w:val="clear" w:color="auto" w:fill="FFFFFF"/>
        </w:rPr>
        <w:t xml:space="preserve"> horizontal servomotor, making him obtain </w:t>
      </w:r>
      <w:r w:rsidR="00737618" w:rsidRPr="007C5B83">
        <w:rPr>
          <w:shd w:val="clear" w:color="auto" w:fill="FFFFFF"/>
        </w:rPr>
        <w:t>a</w:t>
      </w:r>
      <w:r w:rsidR="009E2FD8" w:rsidRPr="007C5B83">
        <w:rPr>
          <w:shd w:val="clear" w:color="auto" w:fill="FFFFFF"/>
        </w:rPr>
        <w:t xml:space="preserve"> precise</w:t>
      </w:r>
      <w:r w:rsidR="00737618" w:rsidRPr="007C5B83">
        <w:rPr>
          <w:shd w:val="clear" w:color="auto" w:fill="FFFFFF"/>
        </w:rPr>
        <w:t xml:space="preserve"> </w:t>
      </w:r>
      <w:proofErr w:type="spellStart"/>
      <w:r w:rsidR="00737618" w:rsidRPr="007C5B83">
        <w:rPr>
          <w:shd w:val="clear" w:color="auto" w:fill="FFFFFF"/>
        </w:rPr>
        <w:t>FoV</w:t>
      </w:r>
      <w:proofErr w:type="spellEnd"/>
      <w:r w:rsidR="00174C12" w:rsidRPr="007C5B83">
        <w:rPr>
          <w:shd w:val="clear" w:color="auto" w:fill="FFFFFF"/>
        </w:rPr>
        <w:t xml:space="preserve"> (Field of View)</w:t>
      </w:r>
      <w:r w:rsidR="009E2FD8" w:rsidRPr="007C5B83">
        <w:rPr>
          <w:shd w:val="clear" w:color="auto" w:fill="FFFFFF"/>
        </w:rPr>
        <w:t xml:space="preserve"> ranging</w:t>
      </w:r>
      <w:r w:rsidR="00174C12" w:rsidRPr="007C5B83">
        <w:rPr>
          <w:shd w:val="clear" w:color="auto" w:fill="FFFFFF"/>
        </w:rPr>
        <w:t xml:space="preserve"> from few degrees to 320 degrees to let the user adapt it to its preferences. </w:t>
      </w:r>
      <w:r w:rsidR="00174C12" w:rsidRPr="007C5B83">
        <w:rPr>
          <w:shd w:val="clear" w:color="auto" w:fill="FFFFFF"/>
        </w:rPr>
        <w:tab/>
      </w:r>
    </w:p>
    <w:p w14:paraId="0F383093" w14:textId="6AF967B4" w:rsidR="005820AC" w:rsidRPr="007C5B83" w:rsidRDefault="00737618" w:rsidP="00737618">
      <w:r w:rsidRPr="007C5B83">
        <w:rPr>
          <w:shd w:val="clear" w:color="auto" w:fill="FFFFFF"/>
        </w:rPr>
        <w:t>Furthermore, the device offers customization options for scan speed and measurement rate, as well as an internal alarm feature. Its compact size, light weight, and adjustable settings make it highly suitable for this application, offering flexibility and reliability for integration into various autonomous systems.</w:t>
      </w:r>
    </w:p>
    <w:p w14:paraId="5087D861" w14:textId="30DFA37B" w:rsidR="00737618" w:rsidRPr="007C5B83" w:rsidRDefault="00737618" w:rsidP="00851487">
      <w:pPr>
        <w:pStyle w:val="Ttulo3"/>
      </w:pPr>
      <w:bookmarkStart w:id="68" w:name="_Toc169374357"/>
      <w:r w:rsidRPr="007C5B83">
        <w:t>Camera</w:t>
      </w:r>
      <w:bookmarkEnd w:id="68"/>
    </w:p>
    <w:p w14:paraId="66BFE1C9" w14:textId="66AC8719" w:rsidR="00737618" w:rsidRPr="007C5B83" w:rsidRDefault="00E03260" w:rsidP="00737618">
      <w:r w:rsidRPr="007C5B83">
        <w:t xml:space="preserve">The integration of cameras in autonomous navigation systems has changed the way they perceive and react to their surroundings. Cameras </w:t>
      </w:r>
      <w:r w:rsidR="00B27B2D" w:rsidRPr="007C5B83">
        <w:t xml:space="preserve">provide </w:t>
      </w:r>
      <w:r w:rsidRPr="007C5B83">
        <w:t xml:space="preserve">detailed information of the objects surrounding the system, detect </w:t>
      </w:r>
      <w:r w:rsidR="00B27B2D" w:rsidRPr="007C5B83">
        <w:t xml:space="preserve">pedestrians and vehicles </w:t>
      </w:r>
      <w:r w:rsidRPr="007C5B83">
        <w:t xml:space="preserve">or even traffic signs, </w:t>
      </w:r>
      <w:r w:rsidR="00B27B2D" w:rsidRPr="007C5B83">
        <w:t>as well as</w:t>
      </w:r>
      <w:r w:rsidRPr="007C5B83">
        <w:t xml:space="preserve"> calculate measurements and distances.</w:t>
      </w:r>
    </w:p>
    <w:p w14:paraId="1F65D36F" w14:textId="6C0D7168" w:rsidR="00E03260" w:rsidRPr="007C5B83" w:rsidRDefault="00B27B2D" w:rsidP="00737618">
      <w:r w:rsidRPr="007C5B83">
        <w:t xml:space="preserve">When combined with the use of computer vision algorithms and deep learning techniques or pre-trained models, can become a valuable tool for detecting real-time problems or potentially risky scenarios for the user. </w:t>
      </w:r>
    </w:p>
    <w:p w14:paraId="1AEEF2D6" w14:textId="7DB0F5FF" w:rsidR="00B27B2D" w:rsidRPr="007C5B83" w:rsidRDefault="00B27B2D" w:rsidP="00851487">
      <w:pPr>
        <w:pStyle w:val="Ttulo4"/>
      </w:pPr>
      <w:bookmarkStart w:id="69" w:name="_Toc169374358"/>
      <w:proofErr w:type="spellStart"/>
      <w:r w:rsidRPr="007C5B83">
        <w:lastRenderedPageBreak/>
        <w:t>Arducam</w:t>
      </w:r>
      <w:proofErr w:type="spellEnd"/>
      <w:r w:rsidRPr="007C5B83">
        <w:t xml:space="preserve"> Synchronized Dual Camera</w:t>
      </w:r>
      <w:bookmarkEnd w:id="69"/>
    </w:p>
    <w:p w14:paraId="630A739D" w14:textId="03C7C7BE" w:rsidR="00B27B2D" w:rsidRPr="007C5B83" w:rsidRDefault="00D926D8" w:rsidP="00737618">
      <w:r w:rsidRPr="007C5B83">
        <w:rPr>
          <w:noProof/>
        </w:rPr>
        <w:drawing>
          <wp:anchor distT="0" distB="0" distL="114300" distR="114300" simplePos="0" relativeHeight="251568128" behindDoc="0" locked="0" layoutInCell="1" allowOverlap="1" wp14:anchorId="698BC2F0" wp14:editId="5A5F96C0">
            <wp:simplePos x="0" y="0"/>
            <wp:positionH relativeFrom="column">
              <wp:posOffset>-1270</wp:posOffset>
            </wp:positionH>
            <wp:positionV relativeFrom="paragraph">
              <wp:posOffset>829945</wp:posOffset>
            </wp:positionV>
            <wp:extent cx="2484120" cy="2484120"/>
            <wp:effectExtent l="0" t="0" r="0" b="0"/>
            <wp:wrapSquare wrapText="bothSides"/>
            <wp:docPr id="2086670677" name="Imagen 2" descr="Arducam 12MP*2 Synchronized Stereo Camera Bundle Kit for NVIDIA® Jetson Nano/Xavier NX/AGX Orin/Orin Nano/Orin NX, Two 12.3MP 477P Camera Modules with CS Lens and Camarray Stereo Camera H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rducam 12MP*2 Synchronized Stereo Camera Bundle Kit for NVIDIA® Jetson Nano/Xavier NX/AGX Orin/Orin Nano/Orin NX, Two 12.3MP 477P Camera Modules with CS Lens and Camarray Stereo Camera HAT"/>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484120" cy="24841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E6622" w:rsidRPr="007C5B83">
        <w:t xml:space="preserve">The </w:t>
      </w:r>
      <w:proofErr w:type="spellStart"/>
      <w:r w:rsidR="000E6622" w:rsidRPr="007C5B83">
        <w:t>Arducam</w:t>
      </w:r>
      <w:proofErr w:type="spellEnd"/>
      <w:r w:rsidR="000E6622" w:rsidRPr="007C5B83">
        <w:t xml:space="preserve"> 12MP Synchronized Stereo Camera Kit is</w:t>
      </w:r>
      <w:r w:rsidR="00981FFA" w:rsidRPr="007C5B83">
        <w:t xml:space="preserve"> specifically</w:t>
      </w:r>
      <w:r w:rsidR="000E6622" w:rsidRPr="007C5B83">
        <w:t xml:space="preserve"> designed to run two 12MP cameras using a single MIPI CSI-2 camera slot connection from the Jetson Nano, instead of the 2 available ones. It makes use of a camera HAT to disguise the dual camera as a single camera setup, and still be able to rely on the system for depth-related vision systems.</w:t>
      </w:r>
    </w:p>
    <w:p w14:paraId="00F3DCA8" w14:textId="65477681" w:rsidR="00981FFA" w:rsidRPr="007C5B83" w:rsidRDefault="00981FFA" w:rsidP="00737618">
      <w:r w:rsidRPr="007C5B83">
        <w:t xml:space="preserve">However, despite the innovative design it presents, this camera kit presents </w:t>
      </w:r>
      <w:proofErr w:type="spellStart"/>
      <w:proofErr w:type="gramStart"/>
      <w:r w:rsidRPr="007C5B83">
        <w:t>a</w:t>
      </w:r>
      <w:proofErr w:type="spellEnd"/>
      <w:proofErr w:type="gramEnd"/>
      <w:r w:rsidRPr="007C5B83">
        <w:t xml:space="preserve"> important drawback in terms of kernel and SDK compatibility. The kernel and exiting SDK versions don’t support the use of this kit, as its drivers haven’t received an update for a long time, leading to unmet requirements and unresolved issues coming from the kernel versions, </w:t>
      </w:r>
      <w:proofErr w:type="spellStart"/>
      <w:r w:rsidRPr="007C5B83">
        <w:t>JetPack</w:t>
      </w:r>
      <w:proofErr w:type="spellEnd"/>
      <w:r w:rsidRPr="007C5B83">
        <w:t xml:space="preserve"> versions and driver versions </w:t>
      </w:r>
      <w:r w:rsidR="00915F3B" w:rsidRPr="007C5B83">
        <w:t>mismatch.</w:t>
      </w:r>
      <w:r w:rsidRPr="007C5B83">
        <w:t xml:space="preserve"> Pitifully, this renders the use of this kit unsuitable for the development of this project.</w:t>
      </w:r>
    </w:p>
    <w:p w14:paraId="20AAF13B" w14:textId="5735E8E2" w:rsidR="00737618" w:rsidRPr="007C5B83" w:rsidRDefault="000D30DA" w:rsidP="00737618">
      <w:r>
        <w:rPr>
          <w:noProof/>
        </w:rPr>
        <mc:AlternateContent>
          <mc:Choice Requires="wps">
            <w:drawing>
              <wp:anchor distT="0" distB="0" distL="114300" distR="114300" simplePos="0" relativeHeight="251655168" behindDoc="0" locked="0" layoutInCell="1" allowOverlap="1" wp14:anchorId="3295BAAD" wp14:editId="2616E402">
                <wp:simplePos x="0" y="0"/>
                <wp:positionH relativeFrom="column">
                  <wp:posOffset>-2596515</wp:posOffset>
                </wp:positionH>
                <wp:positionV relativeFrom="paragraph">
                  <wp:posOffset>441960</wp:posOffset>
                </wp:positionV>
                <wp:extent cx="3479165" cy="266700"/>
                <wp:effectExtent l="0" t="0" r="0" b="0"/>
                <wp:wrapTopAndBottom/>
                <wp:docPr id="1101458178" name="Cuadro de texto 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9165" cy="266700"/>
                        </a:xfrm>
                        <a:prstGeom prst="rect">
                          <a:avLst/>
                        </a:prstGeom>
                        <a:solidFill>
                          <a:srgbClr val="FFFFFF"/>
                        </a:solidFill>
                        <a:ln>
                          <a:noFill/>
                        </a:ln>
                      </wps:spPr>
                      <wps:txbx>
                        <w:txbxContent>
                          <w:p w14:paraId="32235731" w14:textId="00E7DEBE" w:rsidR="00915F3B" w:rsidRPr="007C5B83" w:rsidRDefault="00915F3B" w:rsidP="00915F3B">
                            <w:pPr>
                              <w:pStyle w:val="Descripcin"/>
                              <w:rPr>
                                <w:szCs w:val="20"/>
                              </w:rPr>
                            </w:pPr>
                            <w:bookmarkStart w:id="70" w:name="_Toc169374423"/>
                            <w:r w:rsidRPr="007C5B83">
                              <w:t xml:space="preserve">Figure </w:t>
                            </w:r>
                            <w:r w:rsidR="00F4107D">
                              <w:fldChar w:fldCharType="begin"/>
                            </w:r>
                            <w:r w:rsidR="00F4107D">
                              <w:instrText xml:space="preserve"> STYLEREF 1 \s </w:instrText>
                            </w:r>
                            <w:r w:rsidR="00F4107D">
                              <w:fldChar w:fldCharType="separate"/>
                            </w:r>
                            <w:r w:rsidR="00F4107D">
                              <w:rPr>
                                <w:noProof/>
                              </w:rPr>
                              <w:t>4</w:t>
                            </w:r>
                            <w:r w:rsidR="00F4107D">
                              <w:fldChar w:fldCharType="end"/>
                            </w:r>
                            <w:r w:rsidR="00F4107D">
                              <w:t>.</w:t>
                            </w:r>
                            <w:r w:rsidR="00F4107D">
                              <w:fldChar w:fldCharType="begin"/>
                            </w:r>
                            <w:r w:rsidR="00F4107D">
                              <w:instrText xml:space="preserve"> SEQ Figure \* ARABIC \s 1 </w:instrText>
                            </w:r>
                            <w:r w:rsidR="00F4107D">
                              <w:fldChar w:fldCharType="separate"/>
                            </w:r>
                            <w:r w:rsidR="00F4107D">
                              <w:rPr>
                                <w:noProof/>
                              </w:rPr>
                              <w:t>7</w:t>
                            </w:r>
                            <w:r w:rsidR="00F4107D">
                              <w:fldChar w:fldCharType="end"/>
                            </w:r>
                            <w:r w:rsidRPr="007C5B83">
                              <w:t xml:space="preserve">: </w:t>
                            </w:r>
                            <w:proofErr w:type="spellStart"/>
                            <w:r w:rsidRPr="007C5B83">
                              <w:t>Arducam</w:t>
                            </w:r>
                            <w:proofErr w:type="spellEnd"/>
                            <w:r w:rsidRPr="007C5B83">
                              <w:t xml:space="preserve"> </w:t>
                            </w:r>
                            <w:proofErr w:type="spellStart"/>
                            <w:r w:rsidRPr="007C5B83">
                              <w:t>DualCamera</w:t>
                            </w:r>
                            <w:proofErr w:type="spellEnd"/>
                            <w:r w:rsidRPr="007C5B83">
                              <w:t xml:space="preserve"> Kit</w:t>
                            </w:r>
                            <w:r w:rsidR="004D72DD" w:rsidRPr="007C5B83">
                              <w:t>.</w:t>
                            </w:r>
                            <w:bookmarkEnd w:id="70"/>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3295BAAD" id="Cuadro de texto 53" o:spid="_x0000_s1038" type="#_x0000_t202" style="position:absolute;left:0;text-align:left;margin-left:-204.45pt;margin-top:34.8pt;width:273.95pt;height:21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" stroked="f">
                <v:textbox style="mso-fit-shape-to-text:t" inset="0,0,0,0">
                  <w:txbxContent>
                    <w:p w14:paraId="32235731" w14:textId="00E7DEBE" w:rsidR="00915F3B" w:rsidRPr="007C5B83" w:rsidRDefault="00915F3B" w:rsidP="00915F3B">
                      <w:pPr>
                        <w:pStyle w:val="Descripcin"/>
                        <w:rPr>
                          <w:szCs w:val="20"/>
                        </w:rPr>
                      </w:pPr>
                      <w:bookmarkStart w:id="71" w:name="_Toc169374423"/>
                      <w:r w:rsidRPr="007C5B83">
                        <w:t xml:space="preserve">Figure </w:t>
                      </w:r>
                      <w:r w:rsidR="00F4107D">
                        <w:fldChar w:fldCharType="begin"/>
                      </w:r>
                      <w:r w:rsidR="00F4107D">
                        <w:instrText xml:space="preserve"> STYLEREF 1 \s </w:instrText>
                      </w:r>
                      <w:r w:rsidR="00F4107D">
                        <w:fldChar w:fldCharType="separate"/>
                      </w:r>
                      <w:r w:rsidR="00F4107D">
                        <w:rPr>
                          <w:noProof/>
                        </w:rPr>
                        <w:t>4</w:t>
                      </w:r>
                      <w:r w:rsidR="00F4107D">
                        <w:fldChar w:fldCharType="end"/>
                      </w:r>
                      <w:r w:rsidR="00F4107D">
                        <w:t>.</w:t>
                      </w:r>
                      <w:r w:rsidR="00F4107D">
                        <w:fldChar w:fldCharType="begin"/>
                      </w:r>
                      <w:r w:rsidR="00F4107D">
                        <w:instrText xml:space="preserve"> SEQ Figure \* ARABIC \s 1 </w:instrText>
                      </w:r>
                      <w:r w:rsidR="00F4107D">
                        <w:fldChar w:fldCharType="separate"/>
                      </w:r>
                      <w:r w:rsidR="00F4107D">
                        <w:rPr>
                          <w:noProof/>
                        </w:rPr>
                        <w:t>7</w:t>
                      </w:r>
                      <w:r w:rsidR="00F4107D">
                        <w:fldChar w:fldCharType="end"/>
                      </w:r>
                      <w:r w:rsidRPr="007C5B83">
                        <w:t xml:space="preserve">: </w:t>
                      </w:r>
                      <w:proofErr w:type="spellStart"/>
                      <w:r w:rsidRPr="007C5B83">
                        <w:t>Arducam</w:t>
                      </w:r>
                      <w:proofErr w:type="spellEnd"/>
                      <w:r w:rsidRPr="007C5B83">
                        <w:t xml:space="preserve"> </w:t>
                      </w:r>
                      <w:proofErr w:type="spellStart"/>
                      <w:r w:rsidRPr="007C5B83">
                        <w:t>DualCamera</w:t>
                      </w:r>
                      <w:proofErr w:type="spellEnd"/>
                      <w:r w:rsidRPr="007C5B83">
                        <w:t xml:space="preserve"> Kit</w:t>
                      </w:r>
                      <w:r w:rsidR="004D72DD" w:rsidRPr="007C5B83">
                        <w:t>.</w:t>
                      </w:r>
                      <w:bookmarkEnd w:id="71"/>
                    </w:p>
                  </w:txbxContent>
                </v:textbox>
                <w10:wrap type="topAndBottom"/>
              </v:shape>
            </w:pict>
          </mc:Fallback>
        </mc:AlternateContent>
      </w:r>
    </w:p>
    <w:p w14:paraId="571ABC27" w14:textId="191B7B9B" w:rsidR="00915F3B" w:rsidRPr="007C5B83" w:rsidRDefault="00915F3B" w:rsidP="00851487">
      <w:pPr>
        <w:pStyle w:val="Ttulo4"/>
      </w:pPr>
      <w:bookmarkStart w:id="72" w:name="_Toc169374359"/>
      <w:r w:rsidRPr="007C5B83">
        <w:t>ADLINK NEON-202A-JNX Kit</w:t>
      </w:r>
      <w:bookmarkEnd w:id="72"/>
    </w:p>
    <w:p w14:paraId="51784B59" w14:textId="77FCBFF3" w:rsidR="00C04B17" w:rsidRPr="007C5B83" w:rsidRDefault="00C04B17" w:rsidP="00C04B17">
      <w:pPr>
        <w:rPr>
          <w:shd w:val="clear" w:color="auto" w:fill="FFFFFF"/>
        </w:rPr>
      </w:pPr>
      <w:r w:rsidRPr="007C5B83">
        <w:rPr>
          <w:shd w:val="clear" w:color="auto" w:fill="FFFFFF"/>
        </w:rPr>
        <w:t xml:space="preserve">The Neon 202A Camera kit is an integrated AI smart camera system featuring the use of a NVIDIA Jetson Xavier NX, an 8 MP sensor and bundled with vision software suites such as </w:t>
      </w:r>
      <w:proofErr w:type="spellStart"/>
      <w:r w:rsidRPr="007C5B83">
        <w:rPr>
          <w:shd w:val="clear" w:color="auto" w:fill="FFFFFF"/>
        </w:rPr>
        <w:t>Adlink</w:t>
      </w:r>
      <w:proofErr w:type="spellEnd"/>
      <w:r w:rsidRPr="007C5B83">
        <w:rPr>
          <w:shd w:val="clear" w:color="auto" w:fill="FFFFFF"/>
        </w:rPr>
        <w:t xml:space="preserve"> EVA. </w:t>
      </w:r>
    </w:p>
    <w:p w14:paraId="6AA736D1" w14:textId="28AF0544" w:rsidR="00577375" w:rsidRPr="007C5B83" w:rsidRDefault="00D926D8" w:rsidP="00C04B17">
      <w:r w:rsidRPr="007C5B83">
        <w:rPr>
          <w:noProof/>
        </w:rPr>
        <w:drawing>
          <wp:anchor distT="0" distB="0" distL="180340" distR="180340" simplePos="0" relativeHeight="251576320" behindDoc="0" locked="0" layoutInCell="1" allowOverlap="1" wp14:anchorId="58A3FA79" wp14:editId="1AE5B628">
            <wp:simplePos x="0" y="0"/>
            <wp:positionH relativeFrom="column">
              <wp:posOffset>3750945</wp:posOffset>
            </wp:positionH>
            <wp:positionV relativeFrom="paragraph">
              <wp:posOffset>252730</wp:posOffset>
            </wp:positionV>
            <wp:extent cx="1922400" cy="2019600"/>
            <wp:effectExtent l="0" t="0" r="0" b="0"/>
            <wp:wrapSquare wrapText="bothSides"/>
            <wp:docPr id="1974548638" name="Imagen 13" descr="industrial smart camera NEON 2000 JNX from ADLINK | Vision Systems 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industrial smart camera NEON 2000 JNX from ADLINK | Vision Systems Design"/>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24765" r="25247"/>
                    <a:stretch/>
                  </pic:blipFill>
                  <pic:spPr bwMode="auto">
                    <a:xfrm>
                      <a:off x="0" y="0"/>
                      <a:ext cx="1922400" cy="20196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04B17" w:rsidRPr="007C5B83">
        <w:t>Packaged as an all-in-one kit, the Neon 202A Kit reduces the need for extensive cabling and minimizes its footprint, simplifying installation and deployment. Mainly intended for industrial environments, it comes preinstalled with ready-to-use software and sample code, ensuring its ease of use.</w:t>
      </w:r>
    </w:p>
    <w:p w14:paraId="4C0E5CF2" w14:textId="6F623633" w:rsidR="00C04B17" w:rsidRPr="007C5B83" w:rsidRDefault="00C04B17" w:rsidP="00C04B17">
      <w:r w:rsidRPr="007C5B83">
        <w:t>With dimensions of 21.4 x 15.6 x 10.3 cm and a weight of 1.1 kg, requires a sturdy and fixed support due to its considerable weight. While its software configuration and deployment advantages are significant, its high co bulk and weight make it unsuitable for lightweight transportation vehicles as bicycles or scooters.</w:t>
      </w:r>
    </w:p>
    <w:p w14:paraId="6B898A35" w14:textId="1CCFBE89" w:rsidR="00577375" w:rsidRPr="007C5B83" w:rsidRDefault="000D30DA" w:rsidP="00737618">
      <w:r>
        <w:rPr>
          <w:noProof/>
        </w:rPr>
        <mc:AlternateContent>
          <mc:Choice Requires="wps">
            <w:drawing>
              <wp:anchor distT="0" distB="0" distL="114300" distR="114300" simplePos="0" relativeHeight="251656192" behindDoc="0" locked="0" layoutInCell="1" allowOverlap="1" wp14:anchorId="51E9C2A2" wp14:editId="5C720251">
                <wp:simplePos x="0" y="0"/>
                <wp:positionH relativeFrom="column">
                  <wp:posOffset>3839210</wp:posOffset>
                </wp:positionH>
                <wp:positionV relativeFrom="paragraph">
                  <wp:posOffset>248920</wp:posOffset>
                </wp:positionV>
                <wp:extent cx="1922145" cy="266700"/>
                <wp:effectExtent l="0" t="0" r="0" b="0"/>
                <wp:wrapSquare wrapText="bothSides"/>
                <wp:docPr id="1880933851" name="Cuadro de texto 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22145" cy="266700"/>
                        </a:xfrm>
                        <a:prstGeom prst="rect">
                          <a:avLst/>
                        </a:prstGeom>
                        <a:solidFill>
                          <a:srgbClr val="FFFFFF"/>
                        </a:solidFill>
                        <a:ln>
                          <a:noFill/>
                        </a:ln>
                      </wps:spPr>
                      <wps:txbx>
                        <w:txbxContent>
                          <w:p w14:paraId="1115598A" w14:textId="6D640803" w:rsidR="00577375" w:rsidRPr="007C5B83" w:rsidRDefault="00577375" w:rsidP="00577375">
                            <w:pPr>
                              <w:pStyle w:val="Descripcin"/>
                              <w:rPr>
                                <w:szCs w:val="20"/>
                              </w:rPr>
                            </w:pPr>
                            <w:bookmarkStart w:id="73" w:name="_Toc169374424"/>
                            <w:r w:rsidRPr="007C5B83">
                              <w:t xml:space="preserve">Figure </w:t>
                            </w:r>
                            <w:r w:rsidR="00F4107D">
                              <w:fldChar w:fldCharType="begin"/>
                            </w:r>
                            <w:r w:rsidR="00F4107D">
                              <w:instrText xml:space="preserve"> STYLEREF 1 \s </w:instrText>
                            </w:r>
                            <w:r w:rsidR="00F4107D">
                              <w:fldChar w:fldCharType="separate"/>
                            </w:r>
                            <w:r w:rsidR="00F4107D">
                              <w:rPr>
                                <w:noProof/>
                              </w:rPr>
                              <w:t>4</w:t>
                            </w:r>
                            <w:r w:rsidR="00F4107D">
                              <w:fldChar w:fldCharType="end"/>
                            </w:r>
                            <w:r w:rsidR="00F4107D">
                              <w:t>.</w:t>
                            </w:r>
                            <w:r w:rsidR="00F4107D">
                              <w:fldChar w:fldCharType="begin"/>
                            </w:r>
                            <w:r w:rsidR="00F4107D">
                              <w:instrText xml:space="preserve"> SEQ Figure \* ARABIC \s 1 </w:instrText>
                            </w:r>
                            <w:r w:rsidR="00F4107D">
                              <w:fldChar w:fldCharType="separate"/>
                            </w:r>
                            <w:r w:rsidR="00F4107D">
                              <w:rPr>
                                <w:noProof/>
                              </w:rPr>
                              <w:t>8</w:t>
                            </w:r>
                            <w:r w:rsidR="00F4107D">
                              <w:fldChar w:fldCharType="end"/>
                            </w:r>
                            <w:r w:rsidRPr="007C5B83">
                              <w:t>: ADLINK NEON 202A</w:t>
                            </w:r>
                            <w:r w:rsidR="004D72DD" w:rsidRPr="007C5B83">
                              <w:t>.</w:t>
                            </w:r>
                            <w:bookmarkEnd w:id="73"/>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51E9C2A2" id="Cuadro de texto 52" o:spid="_x0000_s1039" type="#_x0000_t202" style="position:absolute;left:0;text-align:left;margin-left:302.3pt;margin-top:19.6pt;width:151.35pt;height:21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" stroked="f">
                <v:textbox style="mso-fit-shape-to-text:t" inset="0,0,0,0">
                  <w:txbxContent>
                    <w:p w14:paraId="1115598A" w14:textId="6D640803" w:rsidR="00577375" w:rsidRPr="007C5B83" w:rsidRDefault="00577375" w:rsidP="00577375">
                      <w:pPr>
                        <w:pStyle w:val="Descripcin"/>
                        <w:rPr>
                          <w:szCs w:val="20"/>
                        </w:rPr>
                      </w:pPr>
                      <w:bookmarkStart w:id="74" w:name="_Toc169374424"/>
                      <w:r w:rsidRPr="007C5B83">
                        <w:t xml:space="preserve">Figure </w:t>
                      </w:r>
                      <w:r w:rsidR="00F4107D">
                        <w:fldChar w:fldCharType="begin"/>
                      </w:r>
                      <w:r w:rsidR="00F4107D">
                        <w:instrText xml:space="preserve"> STYLEREF 1 \s </w:instrText>
                      </w:r>
                      <w:r w:rsidR="00F4107D">
                        <w:fldChar w:fldCharType="separate"/>
                      </w:r>
                      <w:r w:rsidR="00F4107D">
                        <w:rPr>
                          <w:noProof/>
                        </w:rPr>
                        <w:t>4</w:t>
                      </w:r>
                      <w:r w:rsidR="00F4107D">
                        <w:fldChar w:fldCharType="end"/>
                      </w:r>
                      <w:r w:rsidR="00F4107D">
                        <w:t>.</w:t>
                      </w:r>
                      <w:r w:rsidR="00F4107D">
                        <w:fldChar w:fldCharType="begin"/>
                      </w:r>
                      <w:r w:rsidR="00F4107D">
                        <w:instrText xml:space="preserve"> SEQ Figure \* ARABIC \s 1 </w:instrText>
                      </w:r>
                      <w:r w:rsidR="00F4107D">
                        <w:fldChar w:fldCharType="separate"/>
                      </w:r>
                      <w:r w:rsidR="00F4107D">
                        <w:rPr>
                          <w:noProof/>
                        </w:rPr>
                        <w:t>8</w:t>
                      </w:r>
                      <w:r w:rsidR="00F4107D">
                        <w:fldChar w:fldCharType="end"/>
                      </w:r>
                      <w:r w:rsidRPr="007C5B83">
                        <w:t>: ADLINK NEON 202A</w:t>
                      </w:r>
                      <w:r w:rsidR="004D72DD" w:rsidRPr="007C5B83">
                        <w:t>.</w:t>
                      </w:r>
                      <w:bookmarkEnd w:id="74"/>
                    </w:p>
                  </w:txbxContent>
                </v:textbox>
                <w10:wrap type="square"/>
              </v:shape>
            </w:pict>
          </mc:Fallback>
        </mc:AlternateContent>
      </w:r>
    </w:p>
    <w:p w14:paraId="0B942ACB" w14:textId="2B9811F7" w:rsidR="00577375" w:rsidRPr="007C5B83" w:rsidRDefault="00577375" w:rsidP="00851487">
      <w:pPr>
        <w:pStyle w:val="Ttulo4"/>
      </w:pPr>
      <w:bookmarkStart w:id="75" w:name="_Toc169374360"/>
      <w:r w:rsidRPr="007C5B83">
        <w:t>Logitech C</w:t>
      </w:r>
      <w:r w:rsidR="007A4900" w:rsidRPr="007C5B83">
        <w:t>1</w:t>
      </w:r>
      <w:r w:rsidRPr="007C5B83">
        <w:t>70</w:t>
      </w:r>
      <w:bookmarkEnd w:id="75"/>
    </w:p>
    <w:p w14:paraId="2E008989" w14:textId="2A955BAF" w:rsidR="00577375" w:rsidRPr="007C5B83" w:rsidRDefault="00063771" w:rsidP="00737618">
      <w:r w:rsidRPr="007C5B83">
        <w:t xml:space="preserve">Sometimes, </w:t>
      </w:r>
      <w:r w:rsidR="007A4900" w:rsidRPr="007C5B83">
        <w:t>simplicity is key,</w:t>
      </w:r>
      <w:r w:rsidRPr="007C5B83">
        <w:t xml:space="preserve"> and the Logitech C270 webcam is the best at it. With its affordable price, USB-A connectivity, and a 1 M</w:t>
      </w:r>
      <w:r w:rsidR="007A4900" w:rsidRPr="007C5B83">
        <w:t>P</w:t>
      </w:r>
      <w:r w:rsidRPr="007C5B83">
        <w:t xml:space="preserve"> sensor, delivers reliable capture video at 30 fps (frames per second) at 720 p resolution.</w:t>
      </w:r>
    </w:p>
    <w:p w14:paraId="495329F6" w14:textId="25ED32F6" w:rsidR="00063771" w:rsidRPr="007C5B83" w:rsidRDefault="000D30DA" w:rsidP="00737618">
      <w:r>
        <w:rPr>
          <w:noProof/>
        </w:rPr>
        <w:lastRenderedPageBreak/>
        <mc:AlternateContent>
          <mc:Choice Requires="wps">
            <w:drawing>
              <wp:anchor distT="0" distB="0" distL="114300" distR="114300" simplePos="0" relativeHeight="251657216" behindDoc="0" locked="0" layoutInCell="1" allowOverlap="1" wp14:anchorId="67981C1A" wp14:editId="23E86812">
                <wp:simplePos x="0" y="0"/>
                <wp:positionH relativeFrom="column">
                  <wp:posOffset>1422400</wp:posOffset>
                </wp:positionH>
                <wp:positionV relativeFrom="paragraph">
                  <wp:posOffset>3096895</wp:posOffset>
                </wp:positionV>
                <wp:extent cx="2338705" cy="266700"/>
                <wp:effectExtent l="0" t="0" r="0" b="0"/>
                <wp:wrapTopAndBottom/>
                <wp:docPr id="1098444453" name="Cuadro de texto 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38705" cy="266700"/>
                        </a:xfrm>
                        <a:prstGeom prst="rect">
                          <a:avLst/>
                        </a:prstGeom>
                        <a:solidFill>
                          <a:srgbClr val="FFFFFF"/>
                        </a:solidFill>
                        <a:ln>
                          <a:noFill/>
                        </a:ln>
                      </wps:spPr>
                      <wps:txbx>
                        <w:txbxContent>
                          <w:p w14:paraId="4355A8A1" w14:textId="1F60E3FD" w:rsidR="007A4900" w:rsidRPr="007C5B83" w:rsidRDefault="007A4900" w:rsidP="007A4900">
                            <w:pPr>
                              <w:pStyle w:val="Descripcin"/>
                              <w:rPr>
                                <w:szCs w:val="20"/>
                              </w:rPr>
                            </w:pPr>
                            <w:bookmarkStart w:id="76" w:name="_Toc169374425"/>
                            <w:r w:rsidRPr="007C5B83">
                              <w:t xml:space="preserve">Figure </w:t>
                            </w:r>
                            <w:r w:rsidR="00F4107D">
                              <w:fldChar w:fldCharType="begin"/>
                            </w:r>
                            <w:r w:rsidR="00F4107D">
                              <w:instrText xml:space="preserve"> STYLEREF 1 \s </w:instrText>
                            </w:r>
                            <w:r w:rsidR="00F4107D">
                              <w:fldChar w:fldCharType="separate"/>
                            </w:r>
                            <w:r w:rsidR="00F4107D">
                              <w:rPr>
                                <w:noProof/>
                              </w:rPr>
                              <w:t>4</w:t>
                            </w:r>
                            <w:r w:rsidR="00F4107D">
                              <w:fldChar w:fldCharType="end"/>
                            </w:r>
                            <w:r w:rsidR="00F4107D">
                              <w:t>.</w:t>
                            </w:r>
                            <w:r w:rsidR="00F4107D">
                              <w:fldChar w:fldCharType="begin"/>
                            </w:r>
                            <w:r w:rsidR="00F4107D">
                              <w:instrText xml:space="preserve"> SEQ Figure \* ARABIC \s 1 </w:instrText>
                            </w:r>
                            <w:r w:rsidR="00F4107D">
                              <w:fldChar w:fldCharType="separate"/>
                            </w:r>
                            <w:r w:rsidR="00F4107D">
                              <w:rPr>
                                <w:noProof/>
                              </w:rPr>
                              <w:t>9</w:t>
                            </w:r>
                            <w:r w:rsidR="00F4107D">
                              <w:fldChar w:fldCharType="end"/>
                            </w:r>
                            <w:r w:rsidRPr="007C5B83">
                              <w:t>: Logitech C170 webcam</w:t>
                            </w:r>
                            <w:r w:rsidR="004D72DD" w:rsidRPr="007C5B83">
                              <w:t>.</w:t>
                            </w:r>
                            <w:bookmarkEnd w:id="76"/>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67981C1A" id="Cuadro de texto 51" o:spid="_x0000_s1040" type="#_x0000_t202" style="position:absolute;left:0;text-align:left;margin-left:112pt;margin-top:243.85pt;width:184.15pt;height:21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" stroked="f">
                <v:textbox style="mso-fit-shape-to-text:t" inset="0,0,0,0">
                  <w:txbxContent>
                    <w:p w14:paraId="4355A8A1" w14:textId="1F60E3FD" w:rsidR="007A4900" w:rsidRPr="007C5B83" w:rsidRDefault="007A4900" w:rsidP="007A4900">
                      <w:pPr>
                        <w:pStyle w:val="Descripcin"/>
                        <w:rPr>
                          <w:szCs w:val="20"/>
                        </w:rPr>
                      </w:pPr>
                      <w:bookmarkStart w:id="77" w:name="_Toc169374425"/>
                      <w:r w:rsidRPr="007C5B83">
                        <w:t xml:space="preserve">Figure </w:t>
                      </w:r>
                      <w:r w:rsidR="00F4107D">
                        <w:fldChar w:fldCharType="begin"/>
                      </w:r>
                      <w:r w:rsidR="00F4107D">
                        <w:instrText xml:space="preserve"> STYLEREF 1 \s </w:instrText>
                      </w:r>
                      <w:r w:rsidR="00F4107D">
                        <w:fldChar w:fldCharType="separate"/>
                      </w:r>
                      <w:r w:rsidR="00F4107D">
                        <w:rPr>
                          <w:noProof/>
                        </w:rPr>
                        <w:t>4</w:t>
                      </w:r>
                      <w:r w:rsidR="00F4107D">
                        <w:fldChar w:fldCharType="end"/>
                      </w:r>
                      <w:r w:rsidR="00F4107D">
                        <w:t>.</w:t>
                      </w:r>
                      <w:r w:rsidR="00F4107D">
                        <w:fldChar w:fldCharType="begin"/>
                      </w:r>
                      <w:r w:rsidR="00F4107D">
                        <w:instrText xml:space="preserve"> SEQ Figure \* ARABIC \s 1 </w:instrText>
                      </w:r>
                      <w:r w:rsidR="00F4107D">
                        <w:fldChar w:fldCharType="separate"/>
                      </w:r>
                      <w:r w:rsidR="00F4107D">
                        <w:rPr>
                          <w:noProof/>
                        </w:rPr>
                        <w:t>9</w:t>
                      </w:r>
                      <w:r w:rsidR="00F4107D">
                        <w:fldChar w:fldCharType="end"/>
                      </w:r>
                      <w:r w:rsidRPr="007C5B83">
                        <w:t>: Logitech C170 webcam</w:t>
                      </w:r>
                      <w:r w:rsidR="004D72DD" w:rsidRPr="007C5B83">
                        <w:t>.</w:t>
                      </w:r>
                      <w:bookmarkEnd w:id="77"/>
                    </w:p>
                  </w:txbxContent>
                </v:textbox>
                <w10:wrap type="topAndBottom"/>
              </v:shape>
            </w:pict>
          </mc:Fallback>
        </mc:AlternateContent>
      </w:r>
      <w:r w:rsidR="00F4107D" w:rsidRPr="007C5B83">
        <w:rPr>
          <w:noProof/>
        </w:rPr>
        <w:drawing>
          <wp:anchor distT="0" distB="0" distL="114300" distR="114300" simplePos="0" relativeHeight="251594752" behindDoc="0" locked="0" layoutInCell="1" allowOverlap="1" wp14:anchorId="14C0F108" wp14:editId="0A63A5A2">
            <wp:simplePos x="0" y="0"/>
            <wp:positionH relativeFrom="column">
              <wp:posOffset>1582420</wp:posOffset>
            </wp:positionH>
            <wp:positionV relativeFrom="paragraph">
              <wp:posOffset>728345</wp:posOffset>
            </wp:positionV>
            <wp:extent cx="2338705" cy="2235200"/>
            <wp:effectExtent l="0" t="0" r="0" b="0"/>
            <wp:wrapTopAndBottom/>
            <wp:docPr id="570698014" name="Imagen 14" descr="Webcam Logitech C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Webcam Logitech C170"/>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21452" t="26146" r="21766" b="26348"/>
                    <a:stretch/>
                  </pic:blipFill>
                  <pic:spPr bwMode="auto">
                    <a:xfrm>
                      <a:off x="0" y="0"/>
                      <a:ext cx="2338705" cy="22352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63771" w:rsidRPr="007C5B83">
        <w:t xml:space="preserve">The webcam’s compact dimensions, simplicity and </w:t>
      </w:r>
      <w:r w:rsidR="007A4900" w:rsidRPr="007C5B83">
        <w:t>straightforward “plug and play”,</w:t>
      </w:r>
      <w:r w:rsidR="00063771" w:rsidRPr="007C5B83">
        <w:t xml:space="preserve"> make it the ideal choice for developing this project. </w:t>
      </w:r>
      <w:r w:rsidR="007A4900" w:rsidRPr="007C5B83">
        <w:t>To obtain real time detection, it will be needing video processing software and AI algorithms.</w:t>
      </w:r>
    </w:p>
    <w:p w14:paraId="52857F0F" w14:textId="74D17627" w:rsidR="00737618" w:rsidRPr="007C5B83" w:rsidRDefault="009E2FD8" w:rsidP="00851487">
      <w:pPr>
        <w:pStyle w:val="Ttulo3"/>
      </w:pPr>
      <w:bookmarkStart w:id="78" w:name="_Toc169374361"/>
      <w:r w:rsidRPr="007C5B83">
        <w:t>GPS</w:t>
      </w:r>
      <w:bookmarkEnd w:id="78"/>
    </w:p>
    <w:p w14:paraId="2AE2E055" w14:textId="05C6C029" w:rsidR="009E2FD8" w:rsidRPr="007C5B83" w:rsidRDefault="006A4F81" w:rsidP="00453BDA">
      <w:r w:rsidRPr="007C5B83">
        <w:t xml:space="preserve">GPS, or Global Positioning System, is a </w:t>
      </w:r>
      <w:r w:rsidR="00361B57" w:rsidRPr="007C5B83">
        <w:t>worldwide satellite</w:t>
      </w:r>
      <w:r w:rsidRPr="007C5B83">
        <w:t xml:space="preserve"> navigation system that provides the user information related to positioning, direction and time. This system can be found in almost any electronic system such as cars,</w:t>
      </w:r>
      <w:r w:rsidR="00453BDA" w:rsidRPr="007C5B83">
        <w:t xml:space="preserve"> planes,</w:t>
      </w:r>
      <w:r w:rsidRPr="007C5B83">
        <w:t xml:space="preserve"> smartphones or smartwatches</w:t>
      </w:r>
      <w:r w:rsidR="00453BDA" w:rsidRPr="007C5B83">
        <w:t xml:space="preserve">, and became an indispensable tool for navigation. </w:t>
      </w:r>
    </w:p>
    <w:p w14:paraId="3E1FB44C" w14:textId="61C1F848" w:rsidR="00453BDA" w:rsidRPr="007C5B83" w:rsidRDefault="00981258" w:rsidP="00453BDA">
      <w:pPr>
        <w:rPr>
          <w:shd w:val="clear" w:color="auto" w:fill="FFFFFF"/>
        </w:rPr>
      </w:pPr>
      <w:r w:rsidRPr="007C5B83">
        <w:rPr>
          <w:noProof/>
          <w:shd w:val="clear" w:color="auto" w:fill="FFFFFF"/>
        </w:rPr>
        <w:drawing>
          <wp:anchor distT="0" distB="0" distL="114300" distR="114300" simplePos="0" relativeHeight="251741184" behindDoc="0" locked="0" layoutInCell="1" allowOverlap="1" wp14:anchorId="56B42CAF" wp14:editId="0272E855">
            <wp:simplePos x="0" y="0"/>
            <wp:positionH relativeFrom="column">
              <wp:posOffset>3298190</wp:posOffset>
            </wp:positionH>
            <wp:positionV relativeFrom="paragraph">
              <wp:posOffset>6542</wp:posOffset>
            </wp:positionV>
            <wp:extent cx="2303145" cy="2247265"/>
            <wp:effectExtent l="0" t="0" r="0" b="0"/>
            <wp:wrapSquare wrapText="bothSides"/>
            <wp:docPr id="251553931"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553931" name="Imagen 1" descr="Diagrama&#10;&#10;Descripción generada automáticamente"/>
                    <pic:cNvPicPr/>
                  </pic:nvPicPr>
                  <pic:blipFill>
                    <a:blip r:embed="rId30"/>
                    <a:stretch>
                      <a:fillRect/>
                    </a:stretch>
                  </pic:blipFill>
                  <pic:spPr>
                    <a:xfrm>
                      <a:off x="0" y="0"/>
                      <a:ext cx="2303145" cy="2247265"/>
                    </a:xfrm>
                    <a:prstGeom prst="rect">
                      <a:avLst/>
                    </a:prstGeom>
                  </pic:spPr>
                </pic:pic>
              </a:graphicData>
            </a:graphic>
            <wp14:sizeRelH relativeFrom="margin">
              <wp14:pctWidth>0</wp14:pctWidth>
            </wp14:sizeRelH>
            <wp14:sizeRelV relativeFrom="margin">
              <wp14:pctHeight>0</wp14:pctHeight>
            </wp14:sizeRelV>
          </wp:anchor>
        </w:drawing>
      </w:r>
      <w:r w:rsidR="00453BDA" w:rsidRPr="007C5B83">
        <w:rPr>
          <w:shd w:val="clear" w:color="auto" w:fill="FFFFFF"/>
        </w:rPr>
        <w:t xml:space="preserve">GPS operates by utilizing receiver devices and internal algorithms to communicate with a network of 24 satellites arranged in six orbital planes, each with four satellites, orbiting at an altitude of approximately 13,000 </w:t>
      </w:r>
      <w:r w:rsidR="00620873" w:rsidRPr="007C5B83">
        <w:rPr>
          <w:shd w:val="clear" w:color="auto" w:fill="FFFFFF"/>
        </w:rPr>
        <w:t>kilometres</w:t>
      </w:r>
      <w:r w:rsidR="00453BDA" w:rsidRPr="007C5B83">
        <w:rPr>
          <w:shd w:val="clear" w:color="auto" w:fill="FFFFFF"/>
        </w:rPr>
        <w:t xml:space="preserve"> and a speed of 14,000 km/h</w:t>
      </w:r>
      <w:r w:rsidR="00BC45E0" w:rsidRPr="007C5B83">
        <w:rPr>
          <w:shd w:val="clear" w:color="auto" w:fill="FFFFFF"/>
        </w:rPr>
        <w:t xml:space="preserve"> </w:t>
      </w:r>
      <w:sdt>
        <w:sdtPr>
          <w:rPr>
            <w:shd w:val="clear" w:color="auto" w:fill="FFFFFF"/>
          </w:rPr>
          <w:id w:val="2090960693"/>
          <w:citation/>
        </w:sdtPr>
        <w:sdtContent>
          <w:r w:rsidR="00BC45E0" w:rsidRPr="007C5B83">
            <w:rPr>
              <w:shd w:val="clear" w:color="auto" w:fill="FFFFFF"/>
            </w:rPr>
            <w:fldChar w:fldCharType="begin"/>
          </w:r>
          <w:r w:rsidR="00BC45E0" w:rsidRPr="007C5B83">
            <w:rPr>
              <w:shd w:val="clear" w:color="auto" w:fill="FFFFFF"/>
            </w:rPr>
            <w:instrText xml:space="preserve"> CITATION Geo24 \l 3082 </w:instrText>
          </w:r>
          <w:r w:rsidR="00BC45E0" w:rsidRPr="007C5B83">
            <w:rPr>
              <w:shd w:val="clear" w:color="auto" w:fill="FFFFFF"/>
            </w:rPr>
            <w:fldChar w:fldCharType="separate"/>
          </w:r>
          <w:r w:rsidR="000A063E" w:rsidRPr="007C5B83">
            <w:rPr>
              <w:shd w:val="clear" w:color="auto" w:fill="FFFFFF"/>
            </w:rPr>
            <w:t>[24]</w:t>
          </w:r>
          <w:r w:rsidR="00BC45E0" w:rsidRPr="007C5B83">
            <w:rPr>
              <w:shd w:val="clear" w:color="auto" w:fill="FFFFFF"/>
            </w:rPr>
            <w:fldChar w:fldCharType="end"/>
          </w:r>
        </w:sdtContent>
      </w:sdt>
      <w:r w:rsidR="00453BDA" w:rsidRPr="007C5B83">
        <w:rPr>
          <w:shd w:val="clear" w:color="auto" w:fill="FFFFFF"/>
        </w:rPr>
        <w:t>.</w:t>
      </w:r>
    </w:p>
    <w:p w14:paraId="060F7E02" w14:textId="1778B94C" w:rsidR="009E2FD8" w:rsidRDefault="000D30DA" w:rsidP="00453BDA">
      <w:r>
        <w:rPr>
          <w:noProof/>
        </w:rPr>
        <mc:AlternateContent>
          <mc:Choice Requires="wps">
            <w:drawing>
              <wp:anchor distT="0" distB="0" distL="114300" distR="114300" simplePos="0" relativeHeight="251658240" behindDoc="0" locked="0" layoutInCell="1" allowOverlap="1" wp14:anchorId="3572B2F9" wp14:editId="60D64743">
                <wp:simplePos x="0" y="0"/>
                <wp:positionH relativeFrom="column">
                  <wp:posOffset>1007110</wp:posOffset>
                </wp:positionH>
                <wp:positionV relativeFrom="paragraph">
                  <wp:posOffset>1751330</wp:posOffset>
                </wp:positionV>
                <wp:extent cx="2489835" cy="266700"/>
                <wp:effectExtent l="0" t="0" r="0" b="0"/>
                <wp:wrapSquare wrapText="bothSides"/>
                <wp:docPr id="1671791760" name="Cuadro de texto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89835" cy="266700"/>
                        </a:xfrm>
                        <a:prstGeom prst="rect">
                          <a:avLst/>
                        </a:prstGeom>
                        <a:solidFill>
                          <a:srgbClr val="FFFFFF"/>
                        </a:solidFill>
                        <a:ln>
                          <a:noFill/>
                        </a:ln>
                      </wps:spPr>
                      <wps:txbx>
                        <w:txbxContent>
                          <w:p w14:paraId="4D88A7FA" w14:textId="224EFD72" w:rsidR="00453BDA" w:rsidRPr="007C5B83" w:rsidRDefault="00453BDA" w:rsidP="00453BDA">
                            <w:pPr>
                              <w:pStyle w:val="Descripcin"/>
                              <w:rPr>
                                <w:szCs w:val="20"/>
                              </w:rPr>
                            </w:pP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3572B2F9" id="Cuadro de texto 50" o:spid="_x0000_s1041" type="#_x0000_t202" style="position:absolute;left:0;text-align:left;margin-left:79.3pt;margin-top:137.9pt;width:196.05pt;height:21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" stroked="f">
                <v:textbox style="mso-fit-shape-to-text:t" inset="0,0,0,0">
                  <w:txbxContent>
                    <w:p w14:paraId="4D88A7FA" w14:textId="224EFD72" w:rsidR="00453BDA" w:rsidRPr="007C5B83" w:rsidRDefault="00453BDA" w:rsidP="00453BDA">
                      <w:pPr>
                        <w:pStyle w:val="Descripcin"/>
                        <w:rPr>
                          <w:szCs w:val="20"/>
                        </w:rPr>
                      </w:pPr>
                    </w:p>
                  </w:txbxContent>
                </v:textbox>
                <w10:wrap type="square"/>
              </v:shape>
            </w:pict>
          </mc:Fallback>
        </mc:AlternateContent>
      </w:r>
      <w:r>
        <w:rPr>
          <w:noProof/>
        </w:rPr>
        <mc:AlternateContent>
          <mc:Choice Requires="wps">
            <w:drawing>
              <wp:anchor distT="0" distB="0" distL="114300" distR="114300" simplePos="0" relativeHeight="251691008" behindDoc="0" locked="0" layoutInCell="1" allowOverlap="1" wp14:anchorId="2AC9EDDA" wp14:editId="6A12D625">
                <wp:simplePos x="0" y="0"/>
                <wp:positionH relativeFrom="column">
                  <wp:posOffset>3298825</wp:posOffset>
                </wp:positionH>
                <wp:positionV relativeFrom="paragraph">
                  <wp:posOffset>1036955</wp:posOffset>
                </wp:positionV>
                <wp:extent cx="2303145" cy="255905"/>
                <wp:effectExtent l="0" t="0" r="0" b="0"/>
                <wp:wrapSquare wrapText="bothSides"/>
                <wp:docPr id="1476949816" name="Cuadro de texto 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03145" cy="255905"/>
                        </a:xfrm>
                        <a:prstGeom prst="rect">
                          <a:avLst/>
                        </a:prstGeom>
                        <a:solidFill>
                          <a:srgbClr val="FFFFFF"/>
                        </a:solidFill>
                        <a:ln>
                          <a:noFill/>
                        </a:ln>
                      </wps:spPr>
                      <wps:txbx>
                        <w:txbxContent>
                          <w:p w14:paraId="140BDBC6" w14:textId="1C9B1CF9" w:rsidR="00981258" w:rsidRPr="007C5B83" w:rsidRDefault="00981258" w:rsidP="00981258">
                            <w:pPr>
                              <w:pStyle w:val="Descripcin"/>
                              <w:rPr>
                                <w:szCs w:val="20"/>
                                <w:shd w:val="clear" w:color="auto" w:fill="FFFFFF"/>
                              </w:rPr>
                            </w:pPr>
                            <w:bookmarkStart w:id="79" w:name="_Toc169374426"/>
                            <w:r w:rsidRPr="007C5B83">
                              <w:t xml:space="preserve">Figure </w:t>
                            </w:r>
                            <w:r w:rsidR="00F4107D">
                              <w:fldChar w:fldCharType="begin"/>
                            </w:r>
                            <w:r w:rsidR="00F4107D">
                              <w:instrText xml:space="preserve"> STYLEREF 1 \s </w:instrText>
                            </w:r>
                            <w:r w:rsidR="00F4107D">
                              <w:fldChar w:fldCharType="separate"/>
                            </w:r>
                            <w:r w:rsidR="00F4107D">
                              <w:rPr>
                                <w:noProof/>
                              </w:rPr>
                              <w:t>4</w:t>
                            </w:r>
                            <w:r w:rsidR="00F4107D">
                              <w:fldChar w:fldCharType="end"/>
                            </w:r>
                            <w:r w:rsidR="00F4107D">
                              <w:t>.</w:t>
                            </w:r>
                            <w:r w:rsidR="00F4107D">
                              <w:fldChar w:fldCharType="begin"/>
                            </w:r>
                            <w:r w:rsidR="00F4107D">
                              <w:instrText xml:space="preserve"> SEQ Figure \* ARABIC \s 1 </w:instrText>
                            </w:r>
                            <w:r w:rsidR="00F4107D">
                              <w:fldChar w:fldCharType="separate"/>
                            </w:r>
                            <w:r w:rsidR="00F4107D">
                              <w:rPr>
                                <w:noProof/>
                              </w:rPr>
                              <w:t>10</w:t>
                            </w:r>
                            <w:r w:rsidR="00F4107D">
                              <w:fldChar w:fldCharType="end"/>
                            </w:r>
                            <w:r w:rsidRPr="007C5B83">
                              <w:t>: GPS Determination.</w:t>
                            </w:r>
                            <w:bookmarkEnd w:id="79"/>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AC9EDDA" id="Cuadro de texto 49" o:spid="_x0000_s1042" type="#_x0000_t202" style="position:absolute;left:0;text-align:left;margin-left:259.75pt;margin-top:81.65pt;width:181.35pt;height:20.1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" stroked="f">
                <v:textbox inset="0,0,0,0">
                  <w:txbxContent>
                    <w:p w14:paraId="140BDBC6" w14:textId="1C9B1CF9" w:rsidR="00981258" w:rsidRPr="007C5B83" w:rsidRDefault="00981258" w:rsidP="00981258">
                      <w:pPr>
                        <w:pStyle w:val="Descripcin"/>
                        <w:rPr>
                          <w:szCs w:val="20"/>
                          <w:shd w:val="clear" w:color="auto" w:fill="FFFFFF"/>
                        </w:rPr>
                      </w:pPr>
                      <w:bookmarkStart w:id="80" w:name="_Toc169374426"/>
                      <w:r w:rsidRPr="007C5B83">
                        <w:t xml:space="preserve">Figure </w:t>
                      </w:r>
                      <w:r w:rsidR="00F4107D">
                        <w:fldChar w:fldCharType="begin"/>
                      </w:r>
                      <w:r w:rsidR="00F4107D">
                        <w:instrText xml:space="preserve"> STYLEREF 1 \s </w:instrText>
                      </w:r>
                      <w:r w:rsidR="00F4107D">
                        <w:fldChar w:fldCharType="separate"/>
                      </w:r>
                      <w:r w:rsidR="00F4107D">
                        <w:rPr>
                          <w:noProof/>
                        </w:rPr>
                        <w:t>4</w:t>
                      </w:r>
                      <w:r w:rsidR="00F4107D">
                        <w:fldChar w:fldCharType="end"/>
                      </w:r>
                      <w:r w:rsidR="00F4107D">
                        <w:t>.</w:t>
                      </w:r>
                      <w:r w:rsidR="00F4107D">
                        <w:fldChar w:fldCharType="begin"/>
                      </w:r>
                      <w:r w:rsidR="00F4107D">
                        <w:instrText xml:space="preserve"> SEQ Figure \* ARABIC \s 1 </w:instrText>
                      </w:r>
                      <w:r w:rsidR="00F4107D">
                        <w:fldChar w:fldCharType="separate"/>
                      </w:r>
                      <w:r w:rsidR="00F4107D">
                        <w:rPr>
                          <w:noProof/>
                        </w:rPr>
                        <w:t>10</w:t>
                      </w:r>
                      <w:r w:rsidR="00F4107D">
                        <w:fldChar w:fldCharType="end"/>
                      </w:r>
                      <w:r w:rsidRPr="007C5B83">
                        <w:t>: GPS Determination.</w:t>
                      </w:r>
                      <w:bookmarkEnd w:id="80"/>
                    </w:p>
                  </w:txbxContent>
                </v:textbox>
                <w10:wrap type="square"/>
              </v:shape>
            </w:pict>
          </mc:Fallback>
        </mc:AlternateContent>
      </w:r>
      <w:r w:rsidR="009C13FA" w:rsidRPr="007C5B83">
        <w:t xml:space="preserve">The GPS system </w:t>
      </w:r>
      <w:r w:rsidR="00453BDA" w:rsidRPr="007C5B83">
        <w:t>employs a technique known by</w:t>
      </w:r>
      <w:r w:rsidR="009C13FA" w:rsidRPr="007C5B83">
        <w:t xml:space="preserve"> the “trilateration” </w:t>
      </w:r>
      <w:r w:rsidR="00453BDA" w:rsidRPr="007C5B83">
        <w:t>name where each</w:t>
      </w:r>
      <w:r w:rsidR="009C13FA" w:rsidRPr="007C5B83">
        <w:t xml:space="preserve"> satellite </w:t>
      </w:r>
      <w:r w:rsidR="00453BDA" w:rsidRPr="007C5B83">
        <w:t xml:space="preserve">is </w:t>
      </w:r>
      <w:r w:rsidR="009C13FA" w:rsidRPr="007C5B83">
        <w:t xml:space="preserve">sending a signal of its exact position at </w:t>
      </w:r>
      <w:r w:rsidR="00453BDA" w:rsidRPr="007C5B83">
        <w:t xml:space="preserve">any given </w:t>
      </w:r>
      <w:r w:rsidR="009C13FA" w:rsidRPr="007C5B83">
        <w:t>moment. The device, once received, interprets it and calculates the distance to that satellite. However, with just one satellite it is not possible to calculate the position</w:t>
      </w:r>
      <w:r w:rsidR="00453BDA" w:rsidRPr="007C5B83">
        <w:t>;</w:t>
      </w:r>
      <w:r w:rsidR="009C13FA" w:rsidRPr="007C5B83">
        <w:t xml:space="preserve"> </w:t>
      </w:r>
      <w:r w:rsidR="00453BDA" w:rsidRPr="007C5B83">
        <w:t xml:space="preserve">A </w:t>
      </w:r>
      <w:r w:rsidR="009C13FA" w:rsidRPr="007C5B83">
        <w:t xml:space="preserve">minimum of 3 satellites </w:t>
      </w:r>
      <w:r w:rsidR="00453BDA" w:rsidRPr="007C5B83">
        <w:t xml:space="preserve">are needed </w:t>
      </w:r>
      <w:r w:rsidR="009C13FA" w:rsidRPr="007C5B83">
        <w:t>to determine it. With connections</w:t>
      </w:r>
      <w:r w:rsidR="00453BDA" w:rsidRPr="007C5B83">
        <w:t xml:space="preserve"> to three satellites</w:t>
      </w:r>
      <w:r w:rsidR="009C13FA" w:rsidRPr="007C5B83">
        <w:t xml:space="preserve">, the </w:t>
      </w:r>
      <w:r w:rsidR="00453BDA" w:rsidRPr="007C5B83">
        <w:t>receiver’s position</w:t>
      </w:r>
      <w:r w:rsidR="009C13FA" w:rsidRPr="007C5B83">
        <w:t xml:space="preserve"> is determined by the convergence of the 3 radi</w:t>
      </w:r>
      <w:r w:rsidR="00453BDA" w:rsidRPr="007C5B83">
        <w:t>i</w:t>
      </w:r>
      <w:r w:rsidR="009C13FA" w:rsidRPr="007C5B83">
        <w:t xml:space="preserve"> to each satellite. If a fourth satellite is connected, the altitude can be determined</w:t>
      </w:r>
      <w:r w:rsidR="00BC45E0" w:rsidRPr="007C5B83">
        <w:t xml:space="preserve"> </w:t>
      </w:r>
      <w:sdt>
        <w:sdtPr>
          <w:id w:val="993757332"/>
          <w:citation/>
        </w:sdtPr>
        <w:sdtContent>
          <w:r w:rsidR="00BC45E0" w:rsidRPr="007C5B83">
            <w:fldChar w:fldCharType="begin"/>
          </w:r>
          <w:r w:rsidR="00BC45E0" w:rsidRPr="007C5B83">
            <w:instrText xml:space="preserve"> CITATION Chi22 \l 3082 </w:instrText>
          </w:r>
          <w:r w:rsidR="00BC45E0" w:rsidRPr="007C5B83">
            <w:fldChar w:fldCharType="separate"/>
          </w:r>
          <w:r w:rsidR="000A063E" w:rsidRPr="007C5B83">
            <w:t>[25]</w:t>
          </w:r>
          <w:r w:rsidR="00BC45E0" w:rsidRPr="007C5B83">
            <w:fldChar w:fldCharType="end"/>
          </w:r>
        </w:sdtContent>
      </w:sdt>
      <w:r w:rsidR="009C13FA" w:rsidRPr="007C5B83">
        <w:t>.</w:t>
      </w:r>
    </w:p>
    <w:p w14:paraId="13CFA48E" w14:textId="77777777" w:rsidR="00D926D8" w:rsidRPr="007C5B83" w:rsidRDefault="00D926D8" w:rsidP="00453BDA"/>
    <w:p w14:paraId="36334463" w14:textId="6F163570" w:rsidR="009E2FD8" w:rsidRPr="007C5B83" w:rsidRDefault="00620873" w:rsidP="00851487">
      <w:pPr>
        <w:pStyle w:val="Ttulo4"/>
      </w:pPr>
      <w:bookmarkStart w:id="81" w:name="_Toc169374362"/>
      <w:r w:rsidRPr="007C5B83">
        <w:lastRenderedPageBreak/>
        <w:t>Parallax GPS Receiver Module</w:t>
      </w:r>
      <w:bookmarkEnd w:id="81"/>
    </w:p>
    <w:p w14:paraId="19BCA1D5" w14:textId="7489A47C" w:rsidR="009E2FD8" w:rsidRDefault="00517015" w:rsidP="00517015">
      <w:pPr>
        <w:rPr>
          <w:shd w:val="clear" w:color="auto" w:fill="FFFFFF"/>
        </w:rPr>
      </w:pPr>
      <w:r w:rsidRPr="007C5B83">
        <w:rPr>
          <w:shd w:val="clear" w:color="auto" w:fill="FFFFFF"/>
        </w:rPr>
        <w:t xml:space="preserve">The Parallax GPS Receiver Module is a fully integrated and cost-effective unit that comes equipped with an onboard patch antenna. Built around the </w:t>
      </w:r>
      <w:proofErr w:type="spellStart"/>
      <w:r w:rsidRPr="007C5B83">
        <w:rPr>
          <w:shd w:val="clear" w:color="auto" w:fill="FFFFFF"/>
        </w:rPr>
        <w:t>Polstar</w:t>
      </w:r>
      <w:proofErr w:type="spellEnd"/>
      <w:r w:rsidRPr="007C5B83">
        <w:rPr>
          <w:shd w:val="clear" w:color="auto" w:fill="FFFFFF"/>
        </w:rPr>
        <w:t xml:space="preserve"> PMB-248 chipset, this module offers a complete GPS solution within a remarkably small footprint.</w:t>
      </w:r>
      <w:r w:rsidR="0095706E">
        <w:rPr>
          <w:shd w:val="clear" w:color="auto" w:fill="FFFFFF"/>
        </w:rPr>
        <w:t xml:space="preserve"> </w:t>
      </w:r>
    </w:p>
    <w:p w14:paraId="5DF76D0B" w14:textId="02D03D89" w:rsidR="00517015" w:rsidRPr="007C5B83" w:rsidRDefault="000D30DA" w:rsidP="00517015">
      <w:r>
        <w:rPr>
          <w:noProof/>
        </w:rPr>
        <mc:AlternateContent>
          <mc:Choice Requires="wps">
            <w:drawing>
              <wp:anchor distT="0" distB="0" distL="114300" distR="114300" simplePos="0" relativeHeight="251659264" behindDoc="0" locked="0" layoutInCell="1" allowOverlap="1" wp14:anchorId="1C316C98" wp14:editId="7F3DD98F">
                <wp:simplePos x="0" y="0"/>
                <wp:positionH relativeFrom="column">
                  <wp:posOffset>1569085</wp:posOffset>
                </wp:positionH>
                <wp:positionV relativeFrom="paragraph">
                  <wp:posOffset>2809240</wp:posOffset>
                </wp:positionV>
                <wp:extent cx="2606040" cy="266700"/>
                <wp:effectExtent l="0" t="0" r="0" b="0"/>
                <wp:wrapTopAndBottom/>
                <wp:docPr id="1840181704" name="Cuadro de texto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06040" cy="266700"/>
                        </a:xfrm>
                        <a:prstGeom prst="rect">
                          <a:avLst/>
                        </a:prstGeom>
                        <a:solidFill>
                          <a:srgbClr val="FFFFFF"/>
                        </a:solidFill>
                        <a:ln>
                          <a:noFill/>
                        </a:ln>
                      </wps:spPr>
                      <wps:txbx>
                        <w:txbxContent>
                          <w:p w14:paraId="5326482C" w14:textId="006E8407" w:rsidR="00517015" w:rsidRPr="007C5B83" w:rsidRDefault="00517015" w:rsidP="00517015">
                            <w:pPr>
                              <w:pStyle w:val="Descripcin"/>
                              <w:rPr>
                                <w:szCs w:val="20"/>
                              </w:rPr>
                            </w:pPr>
                            <w:bookmarkStart w:id="82" w:name="_Toc169374427"/>
                            <w:r w:rsidRPr="007C5B83">
                              <w:t xml:space="preserve">Figure </w:t>
                            </w:r>
                            <w:r w:rsidR="00F4107D">
                              <w:fldChar w:fldCharType="begin"/>
                            </w:r>
                            <w:r w:rsidR="00F4107D">
                              <w:instrText xml:space="preserve"> STYLEREF 1 \s </w:instrText>
                            </w:r>
                            <w:r w:rsidR="00F4107D">
                              <w:fldChar w:fldCharType="separate"/>
                            </w:r>
                            <w:r w:rsidR="00F4107D">
                              <w:rPr>
                                <w:noProof/>
                              </w:rPr>
                              <w:t>4</w:t>
                            </w:r>
                            <w:r w:rsidR="00F4107D">
                              <w:fldChar w:fldCharType="end"/>
                            </w:r>
                            <w:r w:rsidR="00F4107D">
                              <w:t>.</w:t>
                            </w:r>
                            <w:r w:rsidR="00F4107D">
                              <w:fldChar w:fldCharType="begin"/>
                            </w:r>
                            <w:r w:rsidR="00F4107D">
                              <w:instrText xml:space="preserve"> SEQ Figure \* ARABIC \s 1 </w:instrText>
                            </w:r>
                            <w:r w:rsidR="00F4107D">
                              <w:fldChar w:fldCharType="separate"/>
                            </w:r>
                            <w:r w:rsidR="00F4107D">
                              <w:rPr>
                                <w:noProof/>
                              </w:rPr>
                              <w:t>11</w:t>
                            </w:r>
                            <w:r w:rsidR="00F4107D">
                              <w:fldChar w:fldCharType="end"/>
                            </w:r>
                            <w:r w:rsidRPr="007C5B83">
                              <w:t>: parallax GPS Receiver Module</w:t>
                            </w:r>
                            <w:r w:rsidR="004D72DD" w:rsidRPr="007C5B83">
                              <w:t>.</w:t>
                            </w:r>
                            <w:bookmarkEnd w:id="82"/>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1C316C98" id="Cuadro de texto 48" o:spid="_x0000_s1043" type="#_x0000_t202" style="position:absolute;left:0;text-align:left;margin-left:123.55pt;margin-top:221.2pt;width:205.2pt;height:21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" stroked="f">
                <v:textbox style="mso-fit-shape-to-text:t" inset="0,0,0,0">
                  <w:txbxContent>
                    <w:p w14:paraId="5326482C" w14:textId="006E8407" w:rsidR="00517015" w:rsidRPr="007C5B83" w:rsidRDefault="00517015" w:rsidP="00517015">
                      <w:pPr>
                        <w:pStyle w:val="Descripcin"/>
                        <w:rPr>
                          <w:szCs w:val="20"/>
                        </w:rPr>
                      </w:pPr>
                      <w:bookmarkStart w:id="83" w:name="_Toc169374427"/>
                      <w:r w:rsidRPr="007C5B83">
                        <w:t xml:space="preserve">Figure </w:t>
                      </w:r>
                      <w:r w:rsidR="00F4107D">
                        <w:fldChar w:fldCharType="begin"/>
                      </w:r>
                      <w:r w:rsidR="00F4107D">
                        <w:instrText xml:space="preserve"> STYLEREF 1 \s </w:instrText>
                      </w:r>
                      <w:r w:rsidR="00F4107D">
                        <w:fldChar w:fldCharType="separate"/>
                      </w:r>
                      <w:r w:rsidR="00F4107D">
                        <w:rPr>
                          <w:noProof/>
                        </w:rPr>
                        <w:t>4</w:t>
                      </w:r>
                      <w:r w:rsidR="00F4107D">
                        <w:fldChar w:fldCharType="end"/>
                      </w:r>
                      <w:r w:rsidR="00F4107D">
                        <w:t>.</w:t>
                      </w:r>
                      <w:r w:rsidR="00F4107D">
                        <w:fldChar w:fldCharType="begin"/>
                      </w:r>
                      <w:r w:rsidR="00F4107D">
                        <w:instrText xml:space="preserve"> SEQ Figure \* ARABIC \s 1 </w:instrText>
                      </w:r>
                      <w:r w:rsidR="00F4107D">
                        <w:fldChar w:fldCharType="separate"/>
                      </w:r>
                      <w:r w:rsidR="00F4107D">
                        <w:rPr>
                          <w:noProof/>
                        </w:rPr>
                        <w:t>11</w:t>
                      </w:r>
                      <w:r w:rsidR="00F4107D">
                        <w:fldChar w:fldCharType="end"/>
                      </w:r>
                      <w:r w:rsidRPr="007C5B83">
                        <w:t>: parallax GPS Receiver Module</w:t>
                      </w:r>
                      <w:r w:rsidR="004D72DD" w:rsidRPr="007C5B83">
                        <w:t>.</w:t>
                      </w:r>
                      <w:bookmarkEnd w:id="83"/>
                    </w:p>
                  </w:txbxContent>
                </v:textbox>
                <w10:wrap type="topAndBottom"/>
              </v:shape>
            </w:pict>
          </mc:Fallback>
        </mc:AlternateContent>
      </w:r>
      <w:r w:rsidR="00517015" w:rsidRPr="007C5B83">
        <w:rPr>
          <w:noProof/>
        </w:rPr>
        <w:drawing>
          <wp:anchor distT="0" distB="0" distL="114300" distR="114300" simplePos="0" relativeHeight="251579392" behindDoc="0" locked="0" layoutInCell="1" allowOverlap="1" wp14:anchorId="768B007F" wp14:editId="7989CDD5">
            <wp:simplePos x="0" y="0"/>
            <wp:positionH relativeFrom="column">
              <wp:posOffset>1569398</wp:posOffset>
            </wp:positionH>
            <wp:positionV relativeFrom="paragraph">
              <wp:posOffset>678805</wp:posOffset>
            </wp:positionV>
            <wp:extent cx="2606040" cy="2073910"/>
            <wp:effectExtent l="0" t="0" r="0" b="0"/>
            <wp:wrapTopAndBottom/>
            <wp:docPr id="283490512" name="Imagen 16" descr="Parallax GPS receiver module - Mak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Parallax GPS receiver module - Make:"/>
                    <pic:cNvPicPr>
                      <a:picLocks noChangeAspect="1" noChangeArrowheads="1"/>
                    </pic:cNvPicPr>
                  </pic:nvPicPr>
                  <pic:blipFill rotWithShape="1">
                    <a:blip r:embed="rId31">
                      <a:extLst>
                        <a:ext uri="{28A0092B-C50C-407E-A947-70E740481C1C}">
                          <a14:useLocalDpi xmlns:a14="http://schemas.microsoft.com/office/drawing/2010/main" val="0"/>
                        </a:ext>
                      </a:extLst>
                    </a:blip>
                    <a:srcRect l="2927" t="12720" r="3881" b="12911"/>
                    <a:stretch/>
                  </pic:blipFill>
                  <pic:spPr bwMode="auto">
                    <a:xfrm>
                      <a:off x="0" y="0"/>
                      <a:ext cx="2606040" cy="20739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17015" w:rsidRPr="007C5B83">
        <w:t>Its compact size, availability and cheapness make this alternative a fit for the project.</w:t>
      </w:r>
    </w:p>
    <w:p w14:paraId="518CAC80" w14:textId="074C9A2D" w:rsidR="00152C85" w:rsidRPr="007C5B83" w:rsidRDefault="00981258" w:rsidP="00AE4107">
      <w:pPr>
        <w:pStyle w:val="Ttulo2"/>
      </w:pPr>
      <w:bookmarkStart w:id="84" w:name="_Toc169374363"/>
      <w:r w:rsidRPr="007C5B83">
        <w:rPr>
          <w:noProof/>
        </w:rPr>
        <w:drawing>
          <wp:anchor distT="0" distB="0" distL="180340" distR="114300" simplePos="0" relativeHeight="251627520" behindDoc="0" locked="0" layoutInCell="1" allowOverlap="1" wp14:anchorId="656178E5" wp14:editId="284589C1">
            <wp:simplePos x="0" y="0"/>
            <wp:positionH relativeFrom="column">
              <wp:posOffset>3695065</wp:posOffset>
            </wp:positionH>
            <wp:positionV relativeFrom="paragraph">
              <wp:posOffset>7620</wp:posOffset>
            </wp:positionV>
            <wp:extent cx="1987200" cy="1987200"/>
            <wp:effectExtent l="0" t="0" r="0" b="0"/>
            <wp:wrapThrough wrapText="bothSides">
              <wp:wrapPolygon edited="0">
                <wp:start x="0" y="0"/>
                <wp:lineTo x="0" y="21331"/>
                <wp:lineTo x="21331" y="21331"/>
                <wp:lineTo x="21331" y="0"/>
                <wp:lineTo x="0" y="0"/>
              </wp:wrapPolygon>
            </wp:wrapThrough>
            <wp:docPr id="206348191" name="Imagen 3" descr="Bicicleta recargada en la pare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48191" name="Imagen 3" descr="Bicicleta recargada en la pared&#10;&#10;Descripción generada automáticamente"/>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987200" cy="1987200"/>
                    </a:xfrm>
                    <a:prstGeom prst="rect">
                      <a:avLst/>
                    </a:prstGeom>
                    <a:noFill/>
                    <a:ln>
                      <a:noFill/>
                    </a:ln>
                  </pic:spPr>
                </pic:pic>
              </a:graphicData>
            </a:graphic>
            <wp14:sizeRelH relativeFrom="page">
              <wp14:pctWidth>0</wp14:pctWidth>
            </wp14:sizeRelH>
            <wp14:sizeRelV relativeFrom="page">
              <wp14:pctHeight>0</wp14:pctHeight>
            </wp14:sizeRelV>
          </wp:anchor>
        </w:drawing>
      </w:r>
      <w:r w:rsidR="00152C85" w:rsidRPr="007C5B83">
        <w:t>Light Mobility Vehicle</w:t>
      </w:r>
      <w:bookmarkEnd w:id="84"/>
    </w:p>
    <w:p w14:paraId="00861BFE" w14:textId="664996F3" w:rsidR="00D926D8" w:rsidRPr="007C5B83" w:rsidRDefault="00152C85" w:rsidP="00152C85">
      <w:r w:rsidRPr="007C5B83">
        <w:t xml:space="preserve">As for the Light Mobility Vehicle, and with the objective of creating a first prototype capable of being adjusted to any kind of LMV, a robust and stable vehicle must be selected. For this purpose, the best selection will be a bicycle. Additionally, if we select an e-bike, issues regarding power management could be solved by connecting all the embedded platform to the </w:t>
      </w:r>
      <w:r w:rsidR="0034203E" w:rsidRPr="007C5B83">
        <w:t>bike’s battery.</w:t>
      </w:r>
    </w:p>
    <w:p w14:paraId="5DFE2AE3" w14:textId="2C7237BF" w:rsidR="0064738F" w:rsidRDefault="0064738F" w:rsidP="0034203E">
      <w:r>
        <w:rPr>
          <w:noProof/>
        </w:rPr>
        <w:drawing>
          <wp:anchor distT="0" distB="0" distL="114300" distR="114300" simplePos="0" relativeHeight="251787264" behindDoc="0" locked="0" layoutInCell="1" allowOverlap="1" wp14:anchorId="119BF84A" wp14:editId="57F986F2">
            <wp:simplePos x="0" y="0"/>
            <wp:positionH relativeFrom="column">
              <wp:posOffset>90170</wp:posOffset>
            </wp:positionH>
            <wp:positionV relativeFrom="paragraph">
              <wp:posOffset>539750</wp:posOffset>
            </wp:positionV>
            <wp:extent cx="1733550" cy="1733550"/>
            <wp:effectExtent l="0" t="0" r="0" b="0"/>
            <wp:wrapSquare wrapText="bothSides"/>
            <wp:docPr id="1840695239" name="Imagen 1" descr="Bongo Serie Z Power Mountain Patinete eléctrico con potencia máxima de 1300 W y suspensión dinámica de doble brazo con tecnología SXƧ para superar cualquier cualquier obstáculo. Con autonomía de hasta 60 km* y ruedas Off Road de 10,5&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ongo Serie Z Power Mountain Patinete eléctrico con potencia máxima de 1300 W y suspensión dinámica de doble brazo con tecnología SXƧ para superar cualquier cualquier obstáculo. Con autonomía de hasta 60 km* y ruedas Off Road de 10,5&quot;."/>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733550" cy="1733550"/>
                    </a:xfrm>
                    <a:prstGeom prst="rect">
                      <a:avLst/>
                    </a:prstGeom>
                    <a:noFill/>
                    <a:ln>
                      <a:noFill/>
                    </a:ln>
                  </pic:spPr>
                </pic:pic>
              </a:graphicData>
            </a:graphic>
          </wp:anchor>
        </w:drawing>
      </w:r>
      <w:r w:rsidR="000D30DA">
        <w:rPr>
          <w:noProof/>
        </w:rPr>
        <mc:AlternateContent>
          <mc:Choice Requires="wps">
            <w:drawing>
              <wp:anchor distT="0" distB="0" distL="114300" distR="114300" simplePos="0" relativeHeight="251669504" behindDoc="0" locked="0" layoutInCell="1" allowOverlap="1" wp14:anchorId="16A43534" wp14:editId="2B566520">
                <wp:simplePos x="0" y="0"/>
                <wp:positionH relativeFrom="column">
                  <wp:posOffset>3763645</wp:posOffset>
                </wp:positionH>
                <wp:positionV relativeFrom="paragraph">
                  <wp:posOffset>243205</wp:posOffset>
                </wp:positionV>
                <wp:extent cx="1986915" cy="405765"/>
                <wp:effectExtent l="0" t="0" r="0" b="0"/>
                <wp:wrapThrough wrapText="bothSides">
                  <wp:wrapPolygon edited="0">
                    <wp:start x="0" y="0"/>
                    <wp:lineTo x="0" y="20282"/>
                    <wp:lineTo x="21331" y="20282"/>
                    <wp:lineTo x="21331" y="0"/>
                    <wp:lineTo x="0" y="0"/>
                  </wp:wrapPolygon>
                </wp:wrapThrough>
                <wp:docPr id="1966902924" name="Cuadro de texto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86915" cy="405765"/>
                        </a:xfrm>
                        <a:prstGeom prst="rect">
                          <a:avLst/>
                        </a:prstGeom>
                        <a:solidFill>
                          <a:srgbClr val="FFFFFF"/>
                        </a:solidFill>
                        <a:ln>
                          <a:noFill/>
                        </a:ln>
                      </wps:spPr>
                      <wps:txbx>
                        <w:txbxContent>
                          <w:p w14:paraId="1188B484" w14:textId="6D38B022" w:rsidR="0034203E" w:rsidRPr="007C5B83" w:rsidRDefault="0034203E" w:rsidP="0034203E">
                            <w:pPr>
                              <w:pStyle w:val="Descripcin"/>
                              <w:rPr>
                                <w:szCs w:val="20"/>
                              </w:rPr>
                            </w:pPr>
                            <w:bookmarkStart w:id="85" w:name="_Toc169374428"/>
                            <w:r w:rsidRPr="007C5B83">
                              <w:t xml:space="preserve">Figure </w:t>
                            </w:r>
                            <w:r w:rsidR="00F4107D">
                              <w:fldChar w:fldCharType="begin"/>
                            </w:r>
                            <w:r w:rsidR="00F4107D">
                              <w:instrText xml:space="preserve"> STYLEREF 1 \s </w:instrText>
                            </w:r>
                            <w:r w:rsidR="00F4107D">
                              <w:fldChar w:fldCharType="separate"/>
                            </w:r>
                            <w:r w:rsidR="00F4107D">
                              <w:rPr>
                                <w:noProof/>
                              </w:rPr>
                              <w:t>4</w:t>
                            </w:r>
                            <w:r w:rsidR="00F4107D">
                              <w:fldChar w:fldCharType="end"/>
                            </w:r>
                            <w:r w:rsidR="00F4107D">
                              <w:t>.</w:t>
                            </w:r>
                            <w:r w:rsidR="00F4107D">
                              <w:fldChar w:fldCharType="begin"/>
                            </w:r>
                            <w:r w:rsidR="00F4107D">
                              <w:instrText xml:space="preserve"> SEQ Figure \* ARABIC \s 1 </w:instrText>
                            </w:r>
                            <w:r w:rsidR="00F4107D">
                              <w:fldChar w:fldCharType="separate"/>
                            </w:r>
                            <w:r w:rsidR="00F4107D">
                              <w:rPr>
                                <w:noProof/>
                              </w:rPr>
                              <w:t>12</w:t>
                            </w:r>
                            <w:r w:rsidR="00F4107D">
                              <w:fldChar w:fldCharType="end"/>
                            </w:r>
                            <w:r w:rsidRPr="007C5B83">
                              <w:t xml:space="preserve">: Ebike Conor </w:t>
                            </w:r>
                            <w:proofErr w:type="spellStart"/>
                            <w:r w:rsidRPr="007C5B83">
                              <w:t>Wrc</w:t>
                            </w:r>
                            <w:proofErr w:type="spellEnd"/>
                            <w:r w:rsidRPr="007C5B83">
                              <w:t xml:space="preserve"> Shake Fs </w:t>
                            </w:r>
                            <w:proofErr w:type="spellStart"/>
                            <w:r w:rsidRPr="007C5B83">
                              <w:t>Deore</w:t>
                            </w:r>
                            <w:proofErr w:type="spellEnd"/>
                            <w:r w:rsidR="004D72DD" w:rsidRPr="007C5B83">
                              <w:t>.</w:t>
                            </w:r>
                            <w:bookmarkEnd w:id="85"/>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16A43534" id="Cuadro de texto 47" o:spid="_x0000_s1044" type="#_x0000_t202" style="position:absolute;left:0;text-align:left;margin-left:296.35pt;margin-top:19.15pt;width:156.45pt;height:31.9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" stroked="f">
                <v:textbox style="mso-fit-shape-to-text:t" inset="0,0,0,0">
                  <w:txbxContent>
                    <w:p w14:paraId="1188B484" w14:textId="6D38B022" w:rsidR="0034203E" w:rsidRPr="007C5B83" w:rsidRDefault="0034203E" w:rsidP="0034203E">
                      <w:pPr>
                        <w:pStyle w:val="Descripcin"/>
                        <w:rPr>
                          <w:szCs w:val="20"/>
                        </w:rPr>
                      </w:pPr>
                      <w:bookmarkStart w:id="86" w:name="_Toc169374428"/>
                      <w:r w:rsidRPr="007C5B83">
                        <w:t xml:space="preserve">Figure </w:t>
                      </w:r>
                      <w:r w:rsidR="00F4107D">
                        <w:fldChar w:fldCharType="begin"/>
                      </w:r>
                      <w:r w:rsidR="00F4107D">
                        <w:instrText xml:space="preserve"> STYLEREF 1 \s </w:instrText>
                      </w:r>
                      <w:r w:rsidR="00F4107D">
                        <w:fldChar w:fldCharType="separate"/>
                      </w:r>
                      <w:r w:rsidR="00F4107D">
                        <w:rPr>
                          <w:noProof/>
                        </w:rPr>
                        <w:t>4</w:t>
                      </w:r>
                      <w:r w:rsidR="00F4107D">
                        <w:fldChar w:fldCharType="end"/>
                      </w:r>
                      <w:r w:rsidR="00F4107D">
                        <w:t>.</w:t>
                      </w:r>
                      <w:r w:rsidR="00F4107D">
                        <w:fldChar w:fldCharType="begin"/>
                      </w:r>
                      <w:r w:rsidR="00F4107D">
                        <w:instrText xml:space="preserve"> SEQ Figure \* ARABIC \s 1 </w:instrText>
                      </w:r>
                      <w:r w:rsidR="00F4107D">
                        <w:fldChar w:fldCharType="separate"/>
                      </w:r>
                      <w:r w:rsidR="00F4107D">
                        <w:rPr>
                          <w:noProof/>
                        </w:rPr>
                        <w:t>12</w:t>
                      </w:r>
                      <w:r w:rsidR="00F4107D">
                        <w:fldChar w:fldCharType="end"/>
                      </w:r>
                      <w:r w:rsidRPr="007C5B83">
                        <w:t xml:space="preserve">: Ebike Conor </w:t>
                      </w:r>
                      <w:proofErr w:type="spellStart"/>
                      <w:r w:rsidRPr="007C5B83">
                        <w:t>Wrc</w:t>
                      </w:r>
                      <w:proofErr w:type="spellEnd"/>
                      <w:r w:rsidRPr="007C5B83">
                        <w:t xml:space="preserve"> Shake Fs </w:t>
                      </w:r>
                      <w:proofErr w:type="spellStart"/>
                      <w:r w:rsidRPr="007C5B83">
                        <w:t>Deore</w:t>
                      </w:r>
                      <w:proofErr w:type="spellEnd"/>
                      <w:r w:rsidR="004D72DD" w:rsidRPr="007C5B83">
                        <w:t>.</w:t>
                      </w:r>
                      <w:bookmarkEnd w:id="86"/>
                    </w:p>
                  </w:txbxContent>
                </v:textbox>
                <w10:wrap type="through"/>
              </v:shape>
            </w:pict>
          </mc:Fallback>
        </mc:AlternateContent>
      </w:r>
      <w:r w:rsidR="0034203E" w:rsidRPr="007C5B83">
        <w:t xml:space="preserve">The selected bicycle will be the “Ebike Conor </w:t>
      </w:r>
      <w:proofErr w:type="spellStart"/>
      <w:r w:rsidR="0034203E" w:rsidRPr="007C5B83">
        <w:t>Wrc</w:t>
      </w:r>
      <w:proofErr w:type="spellEnd"/>
      <w:r w:rsidR="0034203E" w:rsidRPr="007C5B83">
        <w:t xml:space="preserve"> Shake Fs </w:t>
      </w:r>
      <w:proofErr w:type="spellStart"/>
      <w:r w:rsidR="0034203E" w:rsidRPr="007C5B83">
        <w:t>Deore</w:t>
      </w:r>
      <w:proofErr w:type="spellEnd"/>
      <w:r w:rsidR="0034203E" w:rsidRPr="007C5B83">
        <w:t xml:space="preserve"> 11s E7000 29 2022”</w:t>
      </w:r>
      <w:r>
        <w:t xml:space="preserve">, shown </w:t>
      </w:r>
      <w:proofErr w:type="gramStart"/>
      <w:r>
        <w:t>in  the</w:t>
      </w:r>
      <w:proofErr w:type="gramEnd"/>
      <w:r>
        <w:t xml:space="preserve"> figure 4.12. </w:t>
      </w:r>
    </w:p>
    <w:p w14:paraId="4841E969" w14:textId="3CF35484" w:rsidR="0034203E" w:rsidRDefault="00555D55" w:rsidP="0034203E">
      <w:r>
        <w:t>This decision was not thoroughly compared with other alternatives as it was provided by DeustoTech.</w:t>
      </w:r>
    </w:p>
    <w:p w14:paraId="33281CC3" w14:textId="2C83E78A" w:rsidR="00D926D8" w:rsidRDefault="00555D55" w:rsidP="0034203E">
      <w:r>
        <w:t xml:space="preserve">Additionally, </w:t>
      </w:r>
      <w:r w:rsidR="00F4107D">
        <w:t>DeustoTech</w:t>
      </w:r>
      <w:r>
        <w:t xml:space="preserve"> also provided an additional LMV, an </w:t>
      </w:r>
      <w:r w:rsidR="00ED0E9B">
        <w:t>electric scooter for which the device could also be adapted in the future. The scooter is the “</w:t>
      </w:r>
      <w:r w:rsidR="00ED0E9B" w:rsidRPr="00ED0E9B">
        <w:t>Bongo Serie Z Power Mountain</w:t>
      </w:r>
      <w:r w:rsidR="00ED0E9B">
        <w:t>” by Cecotec, in the image 4.13.</w:t>
      </w:r>
      <w:r w:rsidR="00ED0E9B" w:rsidRPr="00ED0E9B">
        <w:t xml:space="preserve"> </w:t>
      </w:r>
    </w:p>
    <w:p w14:paraId="6388F7D7" w14:textId="77777777" w:rsidR="00D926D8" w:rsidRDefault="00D926D8" w:rsidP="0034203E"/>
    <w:p w14:paraId="26255B10" w14:textId="17D3D2AF" w:rsidR="00D926D8" w:rsidRPr="00D926D8" w:rsidRDefault="000D30DA" w:rsidP="0034203E">
      <w:r>
        <w:rPr>
          <w:noProof/>
        </w:rPr>
        <mc:AlternateContent>
          <mc:Choice Requires="wps">
            <w:drawing>
              <wp:anchor distT="0" distB="0" distL="114300" distR="114300" simplePos="0" relativeHeight="251725824" behindDoc="0" locked="0" layoutInCell="1" allowOverlap="1" wp14:anchorId="4755C6F7" wp14:editId="174D9EDA">
                <wp:simplePos x="0" y="0"/>
                <wp:positionH relativeFrom="column">
                  <wp:posOffset>-8890</wp:posOffset>
                </wp:positionH>
                <wp:positionV relativeFrom="paragraph">
                  <wp:posOffset>128270</wp:posOffset>
                </wp:positionV>
                <wp:extent cx="1764030" cy="144780"/>
                <wp:effectExtent l="0" t="4445" r="1905" b="3175"/>
                <wp:wrapSquare wrapText="bothSides"/>
                <wp:docPr id="129636424" name="Text Box 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64030" cy="1447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BED6CF" w14:textId="33592136" w:rsidR="00F4107D" w:rsidRPr="00CA47A6" w:rsidRDefault="00F4107D" w:rsidP="00F4107D">
                            <w:pPr>
                              <w:pStyle w:val="Descripcin"/>
                              <w:rPr>
                                <w:noProof/>
                                <w:sz w:val="20"/>
                                <w:szCs w:val="20"/>
                              </w:rPr>
                            </w:pPr>
                            <w:r>
                              <w:t xml:space="preserve">Figure </w:t>
                            </w:r>
                            <w:r>
                              <w:fldChar w:fldCharType="begin"/>
                            </w:r>
                            <w:r>
                              <w:instrText xml:space="preserve"> STYLEREF 1 \s </w:instrText>
                            </w:r>
                            <w:r>
                              <w:fldChar w:fldCharType="separate"/>
                            </w:r>
                            <w:r>
                              <w:rPr>
                                <w:noProof/>
                              </w:rPr>
                              <w:t>4</w:t>
                            </w:r>
                            <w:r>
                              <w:fldChar w:fldCharType="end"/>
                            </w:r>
                            <w:r>
                              <w:t>.</w:t>
                            </w:r>
                            <w:r>
                              <w:fldChar w:fldCharType="begin"/>
                            </w:r>
                            <w:r>
                              <w:instrText xml:space="preserve"> SEQ Figure \* ARABIC \s 1 </w:instrText>
                            </w:r>
                            <w:r>
                              <w:fldChar w:fldCharType="separate"/>
                            </w:r>
                            <w:r>
                              <w:rPr>
                                <w:noProof/>
                              </w:rPr>
                              <w:t>13</w:t>
                            </w:r>
                            <w:r>
                              <w:fldChar w:fldCharType="end"/>
                            </w:r>
                            <w:r>
                              <w:t>. Cecotec Bongo Series Z</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755C6F7" id="Text Box 79" o:spid="_x0000_s1045" type="#_x0000_t202" style="position:absolute;left:0;text-align:left;margin-left:-.7pt;margin-top:10.1pt;width:138.9pt;height:11.4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" stroked="f">
                <v:textbox inset="0,0,0,0">
                  <w:txbxContent>
                    <w:p w14:paraId="40BED6CF" w14:textId="33592136" w:rsidR="00F4107D" w:rsidRPr="00CA47A6" w:rsidRDefault="00F4107D" w:rsidP="00F4107D">
                      <w:pPr>
                        <w:pStyle w:val="Descripcin"/>
                        <w:rPr>
                          <w:noProof/>
                          <w:sz w:val="20"/>
                          <w:szCs w:val="20"/>
                        </w:rPr>
                      </w:pPr>
                      <w:r>
                        <w:t xml:space="preserve">Figure </w:t>
                      </w:r>
                      <w:r>
                        <w:fldChar w:fldCharType="begin"/>
                      </w:r>
                      <w:r>
                        <w:instrText xml:space="preserve"> STYLEREF 1 \s </w:instrText>
                      </w:r>
                      <w:r>
                        <w:fldChar w:fldCharType="separate"/>
                      </w:r>
                      <w:r>
                        <w:rPr>
                          <w:noProof/>
                        </w:rPr>
                        <w:t>4</w:t>
                      </w:r>
                      <w:r>
                        <w:fldChar w:fldCharType="end"/>
                      </w:r>
                      <w:r>
                        <w:t>.</w:t>
                      </w:r>
                      <w:r>
                        <w:fldChar w:fldCharType="begin"/>
                      </w:r>
                      <w:r>
                        <w:instrText xml:space="preserve"> SEQ Figure \* ARABIC \s 1 </w:instrText>
                      </w:r>
                      <w:r>
                        <w:fldChar w:fldCharType="separate"/>
                      </w:r>
                      <w:r>
                        <w:rPr>
                          <w:noProof/>
                        </w:rPr>
                        <w:t>13</w:t>
                      </w:r>
                      <w:r>
                        <w:fldChar w:fldCharType="end"/>
                      </w:r>
                      <w:r>
                        <w:t>. Cecotec Bongo Series Z</w:t>
                      </w:r>
                    </w:p>
                  </w:txbxContent>
                </v:textbox>
                <w10:wrap type="square"/>
              </v:shape>
            </w:pict>
          </mc:Fallback>
        </mc:AlternateContent>
      </w:r>
    </w:p>
    <w:p w14:paraId="55469477" w14:textId="5147E567" w:rsidR="00BC45E0" w:rsidRPr="007C5B83" w:rsidRDefault="00BC45E0" w:rsidP="00AE4107">
      <w:pPr>
        <w:pStyle w:val="Ttulo2"/>
      </w:pPr>
      <w:bookmarkStart w:id="87" w:name="_Toc169374364"/>
      <w:r w:rsidRPr="007C5B83">
        <w:lastRenderedPageBreak/>
        <w:t>Software selection</w:t>
      </w:r>
      <w:bookmarkEnd w:id="87"/>
    </w:p>
    <w:p w14:paraId="57B502EE" w14:textId="04003F3A" w:rsidR="00EE5601" w:rsidRPr="007C5B83" w:rsidRDefault="00BC45E0" w:rsidP="00737618">
      <w:r w:rsidRPr="007C5B83">
        <w:t>Now, with the objective of implementing all the necessary functions in the selected hardware, the justification and selection of the software used will be discussed.</w:t>
      </w:r>
    </w:p>
    <w:p w14:paraId="0A4945CD" w14:textId="5585CE7E" w:rsidR="005820AC" w:rsidRPr="007C5B83" w:rsidRDefault="00EE5601" w:rsidP="00737618">
      <w:r w:rsidRPr="007C5B83">
        <w:t xml:space="preserve">This part will determine the software used for virtual machine </w:t>
      </w:r>
      <w:commentRangeStart w:id="88"/>
      <w:r w:rsidRPr="007C5B83">
        <w:t>containerization</w:t>
      </w:r>
      <w:commentRangeEnd w:id="88"/>
      <w:r w:rsidR="00DC3702">
        <w:rPr>
          <w:rStyle w:val="Refdecomentario"/>
        </w:rPr>
        <w:commentReference w:id="88"/>
      </w:r>
      <w:r w:rsidRPr="007C5B83">
        <w:t>, AI deployment and communication protocols.</w:t>
      </w:r>
      <w:r w:rsidR="00ED0E9B">
        <w:t xml:space="preserve"> The scalability and portability of the project will come along the selection of a containerization software, as it will allow to quickly add, remove or change the onboard device’s sensorics without taking apart all the </w:t>
      </w:r>
      <w:proofErr w:type="gramStart"/>
      <w:r w:rsidR="00ED0E9B">
        <w:t>project</w:t>
      </w:r>
      <w:proofErr w:type="gramEnd"/>
      <w:r w:rsidR="00ED0E9B">
        <w:t xml:space="preserve">. </w:t>
      </w:r>
    </w:p>
    <w:p w14:paraId="54C7C56D" w14:textId="77CFAF20" w:rsidR="00BC45E0" w:rsidRPr="007C5B83" w:rsidRDefault="00BC45E0" w:rsidP="00BC45E0">
      <w:pPr>
        <w:pStyle w:val="Ttulo3"/>
      </w:pPr>
      <w:bookmarkStart w:id="89" w:name="_Toc169374365"/>
      <w:r w:rsidRPr="007C5B83">
        <w:t>Kubernetes</w:t>
      </w:r>
      <w:bookmarkEnd w:id="89"/>
    </w:p>
    <w:p w14:paraId="4D0EC8BF" w14:textId="5D3C0DC7" w:rsidR="00BC45E0" w:rsidRPr="007C5B83" w:rsidRDefault="00EE5601" w:rsidP="00EE5601">
      <w:pPr>
        <w:rPr>
          <w:shd w:val="clear" w:color="auto" w:fill="FFFFFF"/>
        </w:rPr>
      </w:pPr>
      <w:r w:rsidRPr="007C5B83">
        <w:t>As the main page of Kubernetes explains: “</w:t>
      </w:r>
      <w:r w:rsidRPr="007C5B83">
        <w:rPr>
          <w:shd w:val="clear" w:color="auto" w:fill="FFFFFF"/>
        </w:rPr>
        <w:t xml:space="preserve">Kubernetes is a portable, extensible, </w:t>
      </w:r>
      <w:proofErr w:type="gramStart"/>
      <w:r w:rsidRPr="007C5B83">
        <w:rPr>
          <w:shd w:val="clear" w:color="auto" w:fill="FFFFFF"/>
        </w:rPr>
        <w:t>open source</w:t>
      </w:r>
      <w:proofErr w:type="gramEnd"/>
      <w:r w:rsidRPr="007C5B83">
        <w:rPr>
          <w:shd w:val="clear" w:color="auto" w:fill="FFFFFF"/>
        </w:rPr>
        <w:t xml:space="preserve"> platform for managing containerized workloads and services” </w:t>
      </w:r>
      <w:sdt>
        <w:sdtPr>
          <w:rPr>
            <w:shd w:val="clear" w:color="auto" w:fill="FFFFFF"/>
          </w:rPr>
          <w:id w:val="1944569536"/>
          <w:citation/>
        </w:sdtPr>
        <w:sdtContent>
          <w:r w:rsidRPr="007C5B83">
            <w:rPr>
              <w:shd w:val="clear" w:color="auto" w:fill="FFFFFF"/>
            </w:rPr>
            <w:fldChar w:fldCharType="begin"/>
          </w:r>
          <w:r w:rsidRPr="007C5B83">
            <w:rPr>
              <w:shd w:val="clear" w:color="auto" w:fill="FFFFFF"/>
            </w:rPr>
            <w:instrText xml:space="preserve"> CITATION Kub24 \l 3082 </w:instrText>
          </w:r>
          <w:r w:rsidRPr="007C5B83">
            <w:rPr>
              <w:shd w:val="clear" w:color="auto" w:fill="FFFFFF"/>
            </w:rPr>
            <w:fldChar w:fldCharType="separate"/>
          </w:r>
          <w:r w:rsidR="000A063E" w:rsidRPr="007C5B83">
            <w:rPr>
              <w:shd w:val="clear" w:color="auto" w:fill="FFFFFF"/>
            </w:rPr>
            <w:t>[26]</w:t>
          </w:r>
          <w:r w:rsidRPr="007C5B83">
            <w:rPr>
              <w:shd w:val="clear" w:color="auto" w:fill="FFFFFF"/>
            </w:rPr>
            <w:fldChar w:fldCharType="end"/>
          </w:r>
        </w:sdtContent>
      </w:sdt>
      <w:r w:rsidRPr="007C5B83">
        <w:rPr>
          <w:shd w:val="clear" w:color="auto" w:fill="FFFFFF"/>
        </w:rPr>
        <w:t xml:space="preserve">. These containers act in a similar way to Virtual Machines, but they hey have relaxed isolation properties to share the Operating System (OS) among the applications </w:t>
      </w:r>
      <w:sdt>
        <w:sdtPr>
          <w:rPr>
            <w:shd w:val="clear" w:color="auto" w:fill="FFFFFF"/>
          </w:rPr>
          <w:id w:val="-635644951"/>
          <w:citation/>
        </w:sdtPr>
        <w:sdtContent>
          <w:r w:rsidRPr="007C5B83">
            <w:rPr>
              <w:shd w:val="clear" w:color="auto" w:fill="FFFFFF"/>
            </w:rPr>
            <w:fldChar w:fldCharType="begin"/>
          </w:r>
          <w:r w:rsidRPr="007C5B83">
            <w:rPr>
              <w:shd w:val="clear" w:color="auto" w:fill="FFFFFF"/>
            </w:rPr>
            <w:instrText xml:space="preserve"> CITATION Kub24 \l 3082 </w:instrText>
          </w:r>
          <w:r w:rsidRPr="007C5B83">
            <w:rPr>
              <w:shd w:val="clear" w:color="auto" w:fill="FFFFFF"/>
            </w:rPr>
            <w:fldChar w:fldCharType="separate"/>
          </w:r>
          <w:r w:rsidR="000A063E" w:rsidRPr="007C5B83">
            <w:rPr>
              <w:shd w:val="clear" w:color="auto" w:fill="FFFFFF"/>
            </w:rPr>
            <w:t>[26]</w:t>
          </w:r>
          <w:r w:rsidRPr="007C5B83">
            <w:rPr>
              <w:shd w:val="clear" w:color="auto" w:fill="FFFFFF"/>
            </w:rPr>
            <w:fldChar w:fldCharType="end"/>
          </w:r>
        </w:sdtContent>
      </w:sdt>
      <w:r w:rsidRPr="007C5B83">
        <w:rPr>
          <w:shd w:val="clear" w:color="auto" w:fill="FFFFFF"/>
        </w:rPr>
        <w:t xml:space="preserve">. </w:t>
      </w:r>
    </w:p>
    <w:p w14:paraId="595D584B" w14:textId="77C5E793" w:rsidR="00EE5601" w:rsidRPr="007C5B83" w:rsidRDefault="0064738F" w:rsidP="00EE5601">
      <w:r w:rsidRPr="007C5B83">
        <w:rPr>
          <w:noProof/>
        </w:rPr>
        <w:drawing>
          <wp:anchor distT="0" distB="0" distL="114300" distR="114300" simplePos="0" relativeHeight="251617280" behindDoc="0" locked="0" layoutInCell="1" allowOverlap="1" wp14:anchorId="29BE2875" wp14:editId="6C78FDB2">
            <wp:simplePos x="0" y="0"/>
            <wp:positionH relativeFrom="column">
              <wp:posOffset>3397250</wp:posOffset>
            </wp:positionH>
            <wp:positionV relativeFrom="paragraph">
              <wp:posOffset>-3175</wp:posOffset>
            </wp:positionV>
            <wp:extent cx="2362200" cy="2179320"/>
            <wp:effectExtent l="0" t="0" r="0" b="0"/>
            <wp:wrapSquare wrapText="bothSides"/>
            <wp:docPr id="1716262406"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262406" name="Imagen 1" descr="Tabla&#10;&#10;Descripción generada automáticamente"/>
                    <pic:cNvPicPr/>
                  </pic:nvPicPr>
                  <pic:blipFill>
                    <a:blip r:embed="rId34">
                      <a:extLst>
                        <a:ext uri="{28A0092B-C50C-407E-A947-70E740481C1C}">
                          <a14:useLocalDpi xmlns:a14="http://schemas.microsoft.com/office/drawing/2010/main" val="0"/>
                        </a:ext>
                      </a:extLst>
                    </a:blip>
                    <a:stretch>
                      <a:fillRect/>
                    </a:stretch>
                  </pic:blipFill>
                  <pic:spPr>
                    <a:xfrm>
                      <a:off x="0" y="0"/>
                      <a:ext cx="2362200" cy="2179320"/>
                    </a:xfrm>
                    <a:prstGeom prst="rect">
                      <a:avLst/>
                    </a:prstGeom>
                  </pic:spPr>
                </pic:pic>
              </a:graphicData>
            </a:graphic>
            <wp14:sizeRelV relativeFrom="margin">
              <wp14:pctHeight>0</wp14:pctHeight>
            </wp14:sizeRelV>
          </wp:anchor>
        </w:drawing>
      </w:r>
      <w:r w:rsidR="00EE5601" w:rsidRPr="007C5B83">
        <w:t>These containers have its own memory, own their share of the hosts CPU and memory.  They are great because they provide huge flexibility, fast creation and deployment, and resource isolation.</w:t>
      </w:r>
    </w:p>
    <w:p w14:paraId="063D855E" w14:textId="0C137EAF" w:rsidR="00EE5601" w:rsidRDefault="00EE5601" w:rsidP="00EE5601">
      <w:r w:rsidRPr="007C5B83">
        <w:t xml:space="preserve">This alternative suits perfectly the project, addressing the need of deploying different services </w:t>
      </w:r>
      <w:r w:rsidR="00370FB5" w:rsidRPr="007C5B83">
        <w:t xml:space="preserve">using containers. However, the use of Kubernetes is not free, as it costs 0.60$ per container deployment on Google Cloud </w:t>
      </w:r>
      <w:sdt>
        <w:sdtPr>
          <w:id w:val="-1567640264"/>
          <w:citation/>
        </w:sdtPr>
        <w:sdtContent>
          <w:r w:rsidR="00370FB5" w:rsidRPr="007C5B83">
            <w:fldChar w:fldCharType="begin"/>
          </w:r>
          <w:r w:rsidR="00370FB5" w:rsidRPr="007C5B83">
            <w:instrText xml:space="preserve"> CITATION Goo24 \l 3082 </w:instrText>
          </w:r>
          <w:r w:rsidR="00370FB5" w:rsidRPr="007C5B83">
            <w:fldChar w:fldCharType="separate"/>
          </w:r>
          <w:r w:rsidR="000A063E" w:rsidRPr="007C5B83">
            <w:t>[27]</w:t>
          </w:r>
          <w:r w:rsidR="00370FB5" w:rsidRPr="007C5B83">
            <w:fldChar w:fldCharType="end"/>
          </w:r>
        </w:sdtContent>
      </w:sdt>
      <w:r w:rsidR="00370FB5" w:rsidRPr="007C5B83">
        <w:t xml:space="preserve"> or 12$/month on DigitalOcean </w:t>
      </w:r>
      <w:sdt>
        <w:sdtPr>
          <w:id w:val="697039450"/>
          <w:citation/>
        </w:sdtPr>
        <w:sdtContent>
          <w:r w:rsidR="00370FB5" w:rsidRPr="007C5B83">
            <w:fldChar w:fldCharType="begin"/>
          </w:r>
          <w:r w:rsidR="00370FB5" w:rsidRPr="007C5B83">
            <w:instrText xml:space="preserve"> CITATION Dig24 \l 3082 </w:instrText>
          </w:r>
          <w:r w:rsidR="00370FB5" w:rsidRPr="007C5B83">
            <w:fldChar w:fldCharType="separate"/>
          </w:r>
          <w:r w:rsidR="000A063E" w:rsidRPr="007C5B83">
            <w:t>[28]</w:t>
          </w:r>
          <w:r w:rsidR="00370FB5" w:rsidRPr="007C5B83">
            <w:fldChar w:fldCharType="end"/>
          </w:r>
        </w:sdtContent>
      </w:sdt>
      <w:r w:rsidR="00370FB5" w:rsidRPr="007C5B83">
        <w:t>. Due to this, the use is considered not suitable for our project, as extra costs will be inquired.</w:t>
      </w:r>
    </w:p>
    <w:p w14:paraId="30034188" w14:textId="64B156C2" w:rsidR="0064738F" w:rsidRPr="007C5B83" w:rsidRDefault="000D30DA" w:rsidP="00EE5601">
      <w:r>
        <w:rPr>
          <w:noProof/>
        </w:rPr>
        <mc:AlternateContent>
          <mc:Choice Requires="wps">
            <w:drawing>
              <wp:anchor distT="0" distB="0" distL="114300" distR="114300" simplePos="0" relativeHeight="251666432" behindDoc="0" locked="0" layoutInCell="1" allowOverlap="1" wp14:anchorId="69248436" wp14:editId="65FAE1B2">
                <wp:simplePos x="0" y="0"/>
                <wp:positionH relativeFrom="column">
                  <wp:posOffset>3435985</wp:posOffset>
                </wp:positionH>
                <wp:positionV relativeFrom="paragraph">
                  <wp:posOffset>199390</wp:posOffset>
                </wp:positionV>
                <wp:extent cx="2362200" cy="299085"/>
                <wp:effectExtent l="2540" t="2540" r="0" b="3175"/>
                <wp:wrapSquare wrapText="bothSides"/>
                <wp:docPr id="1936397902" name="Cuadro de texto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2200" cy="29908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F1CA076" w14:textId="3A0F98DC" w:rsidR="00EE5601" w:rsidRPr="007C5B83" w:rsidRDefault="00EE5601" w:rsidP="00EE5601">
                            <w:pPr>
                              <w:pStyle w:val="Descripcin"/>
                              <w:rPr>
                                <w:szCs w:val="20"/>
                              </w:rPr>
                            </w:pPr>
                            <w:bookmarkStart w:id="90" w:name="_Toc169374429"/>
                            <w:r w:rsidRPr="007C5B83">
                              <w:t xml:space="preserve">Figure </w:t>
                            </w:r>
                            <w:r w:rsidR="00F4107D">
                              <w:fldChar w:fldCharType="begin"/>
                            </w:r>
                            <w:r w:rsidR="00F4107D">
                              <w:instrText xml:space="preserve"> STYLEREF 1 \s </w:instrText>
                            </w:r>
                            <w:r w:rsidR="00F4107D">
                              <w:fldChar w:fldCharType="separate"/>
                            </w:r>
                            <w:r w:rsidR="00F4107D">
                              <w:rPr>
                                <w:noProof/>
                              </w:rPr>
                              <w:t>4</w:t>
                            </w:r>
                            <w:r w:rsidR="00F4107D">
                              <w:fldChar w:fldCharType="end"/>
                            </w:r>
                            <w:r w:rsidR="00F4107D">
                              <w:t>.</w:t>
                            </w:r>
                            <w:r w:rsidR="00F4107D">
                              <w:fldChar w:fldCharType="begin"/>
                            </w:r>
                            <w:r w:rsidR="00F4107D">
                              <w:instrText xml:space="preserve"> SEQ Figure \* ARABIC \s 1 </w:instrText>
                            </w:r>
                            <w:r w:rsidR="00F4107D">
                              <w:fldChar w:fldCharType="separate"/>
                            </w:r>
                            <w:r w:rsidR="00F4107D">
                              <w:rPr>
                                <w:noProof/>
                              </w:rPr>
                              <w:t>14</w:t>
                            </w:r>
                            <w:r w:rsidR="00F4107D">
                              <w:fldChar w:fldCharType="end"/>
                            </w:r>
                            <w:r w:rsidRPr="007C5B83">
                              <w:t>: Kubernetes Container Deployment Diagram</w:t>
                            </w:r>
                            <w:r w:rsidR="004D72DD" w:rsidRPr="007C5B83">
                              <w:t>.</w:t>
                            </w:r>
                            <w:bookmarkEnd w:id="90"/>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9248436" id="_x0000_s1046" type="#_x0000_t202" style="position:absolute;left:0;text-align:left;margin-left:270.55pt;margin-top:15.7pt;width:186pt;height:23.5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" stroked="f">
                <v:textbox inset="0,0,0,0">
                  <w:txbxContent>
                    <w:p w14:paraId="1F1CA076" w14:textId="3A0F98DC" w:rsidR="00EE5601" w:rsidRPr="007C5B83" w:rsidRDefault="00EE5601" w:rsidP="00EE5601">
                      <w:pPr>
                        <w:pStyle w:val="Descripcin"/>
                        <w:rPr>
                          <w:szCs w:val="20"/>
                        </w:rPr>
                      </w:pPr>
                      <w:bookmarkStart w:id="91" w:name="_Toc169374429"/>
                      <w:r w:rsidRPr="007C5B83">
                        <w:t xml:space="preserve">Figure </w:t>
                      </w:r>
                      <w:r w:rsidR="00F4107D">
                        <w:fldChar w:fldCharType="begin"/>
                      </w:r>
                      <w:r w:rsidR="00F4107D">
                        <w:instrText xml:space="preserve"> STYLEREF 1 \s </w:instrText>
                      </w:r>
                      <w:r w:rsidR="00F4107D">
                        <w:fldChar w:fldCharType="separate"/>
                      </w:r>
                      <w:r w:rsidR="00F4107D">
                        <w:rPr>
                          <w:noProof/>
                        </w:rPr>
                        <w:t>4</w:t>
                      </w:r>
                      <w:r w:rsidR="00F4107D">
                        <w:fldChar w:fldCharType="end"/>
                      </w:r>
                      <w:r w:rsidR="00F4107D">
                        <w:t>.</w:t>
                      </w:r>
                      <w:r w:rsidR="00F4107D">
                        <w:fldChar w:fldCharType="begin"/>
                      </w:r>
                      <w:r w:rsidR="00F4107D">
                        <w:instrText xml:space="preserve"> SEQ Figure \* ARABIC \s 1 </w:instrText>
                      </w:r>
                      <w:r w:rsidR="00F4107D">
                        <w:fldChar w:fldCharType="separate"/>
                      </w:r>
                      <w:r w:rsidR="00F4107D">
                        <w:rPr>
                          <w:noProof/>
                        </w:rPr>
                        <w:t>14</w:t>
                      </w:r>
                      <w:r w:rsidR="00F4107D">
                        <w:fldChar w:fldCharType="end"/>
                      </w:r>
                      <w:r w:rsidRPr="007C5B83">
                        <w:t>: Kubernetes Container Deployment Diagram</w:t>
                      </w:r>
                      <w:r w:rsidR="004D72DD" w:rsidRPr="007C5B83">
                        <w:t>.</w:t>
                      </w:r>
                      <w:bookmarkEnd w:id="91"/>
                    </w:p>
                  </w:txbxContent>
                </v:textbox>
                <w10:wrap type="square"/>
              </v:shape>
            </w:pict>
          </mc:Fallback>
        </mc:AlternateContent>
      </w:r>
    </w:p>
    <w:p w14:paraId="156C1CDE" w14:textId="78AE42E0" w:rsidR="00370FB5" w:rsidRPr="007C5B83" w:rsidRDefault="00370FB5" w:rsidP="00E47917">
      <w:pPr>
        <w:pStyle w:val="Ttulo3"/>
      </w:pPr>
      <w:bookmarkStart w:id="92" w:name="_Toc169374366"/>
      <w:r w:rsidRPr="007C5B83">
        <w:t>Docker</w:t>
      </w:r>
      <w:bookmarkEnd w:id="92"/>
    </w:p>
    <w:p w14:paraId="3932DE42" w14:textId="76843B43" w:rsidR="00E47917" w:rsidRPr="007C5B83" w:rsidRDefault="00370FB5" w:rsidP="00E47917">
      <w:r w:rsidRPr="007C5B83">
        <w:t xml:space="preserve">Docker is a similar platform to Kubernetes, as “Docker is an open platform for developing, shipping, and running applications” </w:t>
      </w:r>
      <w:sdt>
        <w:sdtPr>
          <w:id w:val="1879427177"/>
          <w:citation/>
        </w:sdtPr>
        <w:sdtContent>
          <w:r w:rsidRPr="007C5B83">
            <w:fldChar w:fldCharType="begin"/>
          </w:r>
          <w:r w:rsidRPr="007C5B83">
            <w:instrText xml:space="preserve"> CITATION Doc24 \l 3082 </w:instrText>
          </w:r>
          <w:r w:rsidRPr="007C5B83">
            <w:fldChar w:fldCharType="separate"/>
          </w:r>
          <w:r w:rsidR="000A063E" w:rsidRPr="007C5B83">
            <w:t>[29]</w:t>
          </w:r>
          <w:r w:rsidRPr="007C5B83">
            <w:fldChar w:fldCharType="end"/>
          </w:r>
        </w:sdtContent>
      </w:sdt>
      <w:r w:rsidRPr="007C5B83">
        <w:t>. Both work on a similar way, but the main difference is that</w:t>
      </w:r>
      <w:r w:rsidR="00E47917" w:rsidRPr="007C5B83">
        <w:t>, as Josh Campbell explains,</w:t>
      </w:r>
      <w:r w:rsidRPr="007C5B83">
        <w:t xml:space="preserve"> </w:t>
      </w:r>
      <w:r w:rsidR="00E47917" w:rsidRPr="007C5B83">
        <w:t xml:space="preserve">Docker is a containerization platform and container runtime, while Kubernetes is a platform for running and managing containers from numerous container runtimes </w:t>
      </w:r>
      <w:sdt>
        <w:sdtPr>
          <w:id w:val="-579827382"/>
          <w:citation/>
        </w:sdtPr>
        <w:sdtContent>
          <w:r w:rsidR="00E47917" w:rsidRPr="007C5B83">
            <w:fldChar w:fldCharType="begin"/>
          </w:r>
          <w:r w:rsidR="00E47917" w:rsidRPr="007C5B83">
            <w:instrText xml:space="preserve"> CITATION Jos \l 3082 </w:instrText>
          </w:r>
          <w:r w:rsidR="00E47917" w:rsidRPr="007C5B83">
            <w:fldChar w:fldCharType="separate"/>
          </w:r>
          <w:r w:rsidR="000A063E" w:rsidRPr="007C5B83">
            <w:t>[30]</w:t>
          </w:r>
          <w:r w:rsidR="00E47917" w:rsidRPr="007C5B83">
            <w:fldChar w:fldCharType="end"/>
          </w:r>
        </w:sdtContent>
      </w:sdt>
      <w:r w:rsidR="00E47917" w:rsidRPr="007C5B83">
        <w:t>.</w:t>
      </w:r>
    </w:p>
    <w:p w14:paraId="2DC6706D" w14:textId="18B6CD48" w:rsidR="00E47917" w:rsidRPr="007C5B83" w:rsidRDefault="002C314B" w:rsidP="002C314B">
      <w:pPr>
        <w:rPr>
          <w:rFonts w:ascii="inherit" w:hAnsi="inherit"/>
          <w:color w:val="E8EAED"/>
          <w:sz w:val="42"/>
          <w:szCs w:val="42"/>
        </w:rPr>
      </w:pPr>
      <w:r w:rsidRPr="007C5B83">
        <w:rPr>
          <w:shd w:val="clear" w:color="auto" w:fill="F9F9FA"/>
        </w:rPr>
        <w:t xml:space="preserve">As Docker’s main page states: “Docker uses a client-server architecture. The Docker client talks to the Docker daemon, which does the heavy lifting of building, running, and distributing your Docker containers” </w:t>
      </w:r>
      <w:sdt>
        <w:sdtPr>
          <w:rPr>
            <w:shd w:val="clear" w:color="auto" w:fill="F9F9FA"/>
          </w:rPr>
          <w:id w:val="-1568179744"/>
          <w:citation/>
        </w:sdtPr>
        <w:sdtContent>
          <w:r w:rsidRPr="007C5B83">
            <w:rPr>
              <w:shd w:val="clear" w:color="auto" w:fill="F9F9FA"/>
            </w:rPr>
            <w:fldChar w:fldCharType="begin"/>
          </w:r>
          <w:r w:rsidRPr="007C5B83">
            <w:rPr>
              <w:shd w:val="clear" w:color="auto" w:fill="F9F9FA"/>
            </w:rPr>
            <w:instrText xml:space="preserve"> CITATION Doc24 \l 3082 </w:instrText>
          </w:r>
          <w:r w:rsidRPr="007C5B83">
            <w:rPr>
              <w:shd w:val="clear" w:color="auto" w:fill="F9F9FA"/>
            </w:rPr>
            <w:fldChar w:fldCharType="separate"/>
          </w:r>
          <w:r w:rsidR="000A063E" w:rsidRPr="007C5B83">
            <w:rPr>
              <w:shd w:val="clear" w:color="auto" w:fill="F9F9FA"/>
            </w:rPr>
            <w:t>[29]</w:t>
          </w:r>
          <w:r w:rsidRPr="007C5B83">
            <w:rPr>
              <w:shd w:val="clear" w:color="auto" w:fill="F9F9FA"/>
            </w:rPr>
            <w:fldChar w:fldCharType="end"/>
          </w:r>
        </w:sdtContent>
      </w:sdt>
      <w:r w:rsidRPr="007C5B83">
        <w:rPr>
          <w:shd w:val="clear" w:color="auto" w:fill="F9F9FA"/>
        </w:rPr>
        <w:t>.</w:t>
      </w:r>
      <w:r w:rsidRPr="007C5B83">
        <w:rPr>
          <w:shd w:val="clear" w:color="auto" w:fill="F9F9FA"/>
        </w:rPr>
        <w:tab/>
      </w:r>
      <w:r w:rsidR="00E47917" w:rsidRPr="007C5B83">
        <w:rPr>
          <w:rFonts w:ascii="inherit" w:hAnsi="inherit"/>
          <w:color w:val="E8EAED"/>
          <w:sz w:val="42"/>
          <w:szCs w:val="42"/>
        </w:rPr>
        <w:tab/>
      </w:r>
    </w:p>
    <w:p w14:paraId="14EF9247" w14:textId="1DBB8DEA" w:rsidR="00370FB5" w:rsidRPr="007C5B83" w:rsidRDefault="0034203E" w:rsidP="00370FB5">
      <w:r w:rsidRPr="007C5B83">
        <w:rPr>
          <w:rFonts w:ascii="inherit" w:hAnsi="inherit"/>
          <w:noProof/>
          <w:color w:val="E8EAED"/>
          <w:sz w:val="42"/>
          <w:szCs w:val="42"/>
        </w:rPr>
        <w:lastRenderedPageBreak/>
        <w:drawing>
          <wp:anchor distT="0" distB="0" distL="114300" distR="114300" simplePos="0" relativeHeight="251620352" behindDoc="0" locked="0" layoutInCell="1" allowOverlap="1" wp14:anchorId="5FD2FEFF" wp14:editId="78A998DC">
            <wp:simplePos x="0" y="0"/>
            <wp:positionH relativeFrom="column">
              <wp:posOffset>257810</wp:posOffset>
            </wp:positionH>
            <wp:positionV relativeFrom="paragraph">
              <wp:posOffset>545465</wp:posOffset>
            </wp:positionV>
            <wp:extent cx="5252085" cy="2748280"/>
            <wp:effectExtent l="0" t="0" r="0" b="0"/>
            <wp:wrapTopAndBottom/>
            <wp:docPr id="1693950331" name="Imagen 1" descr="Interfaz de usuario gráfica, Diagr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950331" name="Imagen 1" descr="Interfaz de usuario gráfica, Diagrama&#10;&#10;Descripción generada automáticamente con confianza media"/>
                    <pic:cNvPicPr/>
                  </pic:nvPicPr>
                  <pic:blipFill>
                    <a:blip r:embed="rId35">
                      <a:extLst>
                        <a:ext uri="{28A0092B-C50C-407E-A947-70E740481C1C}">
                          <a14:useLocalDpi xmlns:a14="http://schemas.microsoft.com/office/drawing/2010/main" val="0"/>
                        </a:ext>
                      </a:extLst>
                    </a:blip>
                    <a:stretch>
                      <a:fillRect/>
                    </a:stretch>
                  </pic:blipFill>
                  <pic:spPr>
                    <a:xfrm>
                      <a:off x="0" y="0"/>
                      <a:ext cx="5252085" cy="2748280"/>
                    </a:xfrm>
                    <a:prstGeom prst="rect">
                      <a:avLst/>
                    </a:prstGeom>
                  </pic:spPr>
                </pic:pic>
              </a:graphicData>
            </a:graphic>
            <wp14:sizeRelH relativeFrom="margin">
              <wp14:pctWidth>0</wp14:pctWidth>
            </wp14:sizeRelH>
            <wp14:sizeRelV relativeFrom="margin">
              <wp14:pctHeight>0</wp14:pctHeight>
            </wp14:sizeRelV>
          </wp:anchor>
        </w:drawing>
      </w:r>
      <w:r w:rsidR="002C314B" w:rsidRPr="007C5B83">
        <w:t>The efficiency, extensive imagery available and cost-free use of Docker makes it a suitable software solution for the project.</w:t>
      </w:r>
    </w:p>
    <w:p w14:paraId="3EDC89A9" w14:textId="7417BDF6" w:rsidR="002C314B" w:rsidRPr="007C5B83" w:rsidRDefault="000D30DA" w:rsidP="002C314B">
      <w:pPr>
        <w:pStyle w:val="Ttulo3"/>
      </w:pPr>
      <w:bookmarkStart w:id="93" w:name="_Toc169374367"/>
      <w:r>
        <w:rPr>
          <w:noProof/>
        </w:rPr>
        <mc:AlternateContent>
          <mc:Choice Requires="wps">
            <w:drawing>
              <wp:anchor distT="0" distB="0" distL="114300" distR="114300" simplePos="0" relativeHeight="251667456" behindDoc="0" locked="0" layoutInCell="1" allowOverlap="1" wp14:anchorId="66B62232" wp14:editId="28843CA8">
                <wp:simplePos x="0" y="0"/>
                <wp:positionH relativeFrom="column">
                  <wp:posOffset>3175</wp:posOffset>
                </wp:positionH>
                <wp:positionV relativeFrom="paragraph">
                  <wp:posOffset>2969260</wp:posOffset>
                </wp:positionV>
                <wp:extent cx="5760085" cy="266700"/>
                <wp:effectExtent l="0" t="0" r="0" b="0"/>
                <wp:wrapTopAndBottom/>
                <wp:docPr id="1216069400" name="Cuadro de texto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085" cy="266700"/>
                        </a:xfrm>
                        <a:prstGeom prst="rect">
                          <a:avLst/>
                        </a:prstGeom>
                        <a:solidFill>
                          <a:srgbClr val="FFFFFF"/>
                        </a:solidFill>
                        <a:ln>
                          <a:noFill/>
                        </a:ln>
                      </wps:spPr>
                      <wps:txbx>
                        <w:txbxContent>
                          <w:p w14:paraId="5CF26D89" w14:textId="253FB744" w:rsidR="00E47917" w:rsidRPr="007C5B83" w:rsidRDefault="00E47917" w:rsidP="00E47917">
                            <w:pPr>
                              <w:pStyle w:val="Descripcin"/>
                              <w:rPr>
                                <w:rFonts w:ascii="inherit" w:hAnsi="inherit"/>
                                <w:color w:val="E8EAED"/>
                                <w:sz w:val="42"/>
                                <w:szCs w:val="42"/>
                              </w:rPr>
                            </w:pPr>
                            <w:bookmarkStart w:id="94" w:name="_Toc169374430"/>
                            <w:r w:rsidRPr="007C5B83">
                              <w:t xml:space="preserve">Figure </w:t>
                            </w:r>
                            <w:r w:rsidR="00F4107D">
                              <w:fldChar w:fldCharType="begin"/>
                            </w:r>
                            <w:r w:rsidR="00F4107D">
                              <w:instrText xml:space="preserve"> STYLEREF 1 \s </w:instrText>
                            </w:r>
                            <w:r w:rsidR="00F4107D">
                              <w:fldChar w:fldCharType="separate"/>
                            </w:r>
                            <w:r w:rsidR="00F4107D">
                              <w:rPr>
                                <w:noProof/>
                              </w:rPr>
                              <w:t>4</w:t>
                            </w:r>
                            <w:r w:rsidR="00F4107D">
                              <w:fldChar w:fldCharType="end"/>
                            </w:r>
                            <w:r w:rsidR="00F4107D">
                              <w:t>.</w:t>
                            </w:r>
                            <w:r w:rsidR="00F4107D">
                              <w:fldChar w:fldCharType="begin"/>
                            </w:r>
                            <w:r w:rsidR="00F4107D">
                              <w:instrText xml:space="preserve"> SEQ Figure \* ARABIC \s 1 </w:instrText>
                            </w:r>
                            <w:r w:rsidR="00F4107D">
                              <w:fldChar w:fldCharType="separate"/>
                            </w:r>
                            <w:r w:rsidR="00F4107D">
                              <w:rPr>
                                <w:noProof/>
                              </w:rPr>
                              <w:t>15</w:t>
                            </w:r>
                            <w:r w:rsidR="00F4107D">
                              <w:fldChar w:fldCharType="end"/>
                            </w:r>
                            <w:r w:rsidRPr="007C5B83">
                              <w:t>: Docker Container Deployment</w:t>
                            </w:r>
                            <w:r w:rsidR="00D8357F">
                              <w:t xml:space="preserve"> Example</w:t>
                            </w:r>
                            <w:r w:rsidRPr="007C5B83">
                              <w:t xml:space="preserve"> Diagram</w:t>
                            </w:r>
                            <w:r w:rsidR="004D72DD" w:rsidRPr="007C5B83">
                              <w:t>.</w:t>
                            </w:r>
                            <w:bookmarkEnd w:id="94"/>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66B62232" id="Cuadro de texto 46" o:spid="_x0000_s1047" type="#_x0000_t202" style="position:absolute;left:0;text-align:left;margin-left:.25pt;margin-top:233.8pt;width:453.55pt;height:21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" stroked="f">
                <v:textbox style="mso-fit-shape-to-text:t" inset="0,0,0,0">
                  <w:txbxContent>
                    <w:p w14:paraId="5CF26D89" w14:textId="253FB744" w:rsidR="00E47917" w:rsidRPr="007C5B83" w:rsidRDefault="00E47917" w:rsidP="00E47917">
                      <w:pPr>
                        <w:pStyle w:val="Descripcin"/>
                        <w:rPr>
                          <w:rFonts w:ascii="inherit" w:hAnsi="inherit"/>
                          <w:color w:val="E8EAED"/>
                          <w:sz w:val="42"/>
                          <w:szCs w:val="42"/>
                        </w:rPr>
                      </w:pPr>
                      <w:bookmarkStart w:id="95" w:name="_Toc169374430"/>
                      <w:r w:rsidRPr="007C5B83">
                        <w:t xml:space="preserve">Figure </w:t>
                      </w:r>
                      <w:r w:rsidR="00F4107D">
                        <w:fldChar w:fldCharType="begin"/>
                      </w:r>
                      <w:r w:rsidR="00F4107D">
                        <w:instrText xml:space="preserve"> STYLEREF 1 \s </w:instrText>
                      </w:r>
                      <w:r w:rsidR="00F4107D">
                        <w:fldChar w:fldCharType="separate"/>
                      </w:r>
                      <w:r w:rsidR="00F4107D">
                        <w:rPr>
                          <w:noProof/>
                        </w:rPr>
                        <w:t>4</w:t>
                      </w:r>
                      <w:r w:rsidR="00F4107D">
                        <w:fldChar w:fldCharType="end"/>
                      </w:r>
                      <w:r w:rsidR="00F4107D">
                        <w:t>.</w:t>
                      </w:r>
                      <w:r w:rsidR="00F4107D">
                        <w:fldChar w:fldCharType="begin"/>
                      </w:r>
                      <w:r w:rsidR="00F4107D">
                        <w:instrText xml:space="preserve"> SEQ Figure \* ARABIC \s 1 </w:instrText>
                      </w:r>
                      <w:r w:rsidR="00F4107D">
                        <w:fldChar w:fldCharType="separate"/>
                      </w:r>
                      <w:r w:rsidR="00F4107D">
                        <w:rPr>
                          <w:noProof/>
                        </w:rPr>
                        <w:t>15</w:t>
                      </w:r>
                      <w:r w:rsidR="00F4107D">
                        <w:fldChar w:fldCharType="end"/>
                      </w:r>
                      <w:r w:rsidRPr="007C5B83">
                        <w:t>: Docker Container Deployment</w:t>
                      </w:r>
                      <w:r w:rsidR="00D8357F">
                        <w:t xml:space="preserve"> Example</w:t>
                      </w:r>
                      <w:r w:rsidRPr="007C5B83">
                        <w:t xml:space="preserve"> Diagram</w:t>
                      </w:r>
                      <w:r w:rsidR="004D72DD" w:rsidRPr="007C5B83">
                        <w:t>.</w:t>
                      </w:r>
                      <w:bookmarkEnd w:id="95"/>
                    </w:p>
                  </w:txbxContent>
                </v:textbox>
                <w10:wrap type="topAndBottom"/>
              </v:shape>
            </w:pict>
          </mc:Fallback>
        </mc:AlternateContent>
      </w:r>
      <w:r w:rsidR="002C314B" w:rsidRPr="007C5B83">
        <w:t>Node-Red</w:t>
      </w:r>
      <w:bookmarkEnd w:id="93"/>
    </w:p>
    <w:p w14:paraId="3E509800" w14:textId="7FFC840D" w:rsidR="002C314B" w:rsidRPr="007C5B83" w:rsidRDefault="000D30DA" w:rsidP="002C314B">
      <w:r>
        <w:rPr>
          <w:noProof/>
        </w:rPr>
        <mc:AlternateContent>
          <mc:Choice Requires="wps">
            <w:drawing>
              <wp:anchor distT="0" distB="0" distL="114300" distR="114300" simplePos="0" relativeHeight="251668480" behindDoc="0" locked="0" layoutInCell="1" allowOverlap="1" wp14:anchorId="09DC7859" wp14:editId="37C79DC6">
                <wp:simplePos x="0" y="0"/>
                <wp:positionH relativeFrom="column">
                  <wp:posOffset>-156845</wp:posOffset>
                </wp:positionH>
                <wp:positionV relativeFrom="paragraph">
                  <wp:posOffset>2265680</wp:posOffset>
                </wp:positionV>
                <wp:extent cx="3246120" cy="266700"/>
                <wp:effectExtent l="0" t="0" r="0" b="0"/>
                <wp:wrapSquare wrapText="bothSides"/>
                <wp:docPr id="2039340180" name="Cuadro de texto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46120" cy="266700"/>
                        </a:xfrm>
                        <a:prstGeom prst="rect">
                          <a:avLst/>
                        </a:prstGeom>
                        <a:solidFill>
                          <a:srgbClr val="FFFFFF"/>
                        </a:solidFill>
                        <a:ln>
                          <a:noFill/>
                        </a:ln>
                      </wps:spPr>
                      <wps:txbx>
                        <w:txbxContent>
                          <w:p w14:paraId="6E089CBB" w14:textId="353B217F" w:rsidR="00E51249" w:rsidRPr="007C5B83" w:rsidRDefault="00E51249" w:rsidP="00E51249">
                            <w:pPr>
                              <w:pStyle w:val="Descripcin"/>
                              <w:rPr>
                                <w:szCs w:val="20"/>
                              </w:rPr>
                            </w:pPr>
                            <w:bookmarkStart w:id="96" w:name="_Toc169374431"/>
                            <w:r w:rsidRPr="007C5B83">
                              <w:t xml:space="preserve">Figure </w:t>
                            </w:r>
                            <w:r w:rsidR="00F4107D">
                              <w:fldChar w:fldCharType="begin"/>
                            </w:r>
                            <w:r w:rsidR="00F4107D">
                              <w:instrText xml:space="preserve"> STYLEREF 1 \s </w:instrText>
                            </w:r>
                            <w:r w:rsidR="00F4107D">
                              <w:fldChar w:fldCharType="separate"/>
                            </w:r>
                            <w:r w:rsidR="00F4107D">
                              <w:rPr>
                                <w:noProof/>
                              </w:rPr>
                              <w:t>4</w:t>
                            </w:r>
                            <w:r w:rsidR="00F4107D">
                              <w:fldChar w:fldCharType="end"/>
                            </w:r>
                            <w:r w:rsidR="00F4107D">
                              <w:t>.</w:t>
                            </w:r>
                            <w:r w:rsidR="00F4107D">
                              <w:fldChar w:fldCharType="begin"/>
                            </w:r>
                            <w:r w:rsidR="00F4107D">
                              <w:instrText xml:space="preserve"> SEQ Figure \* ARABIC \s 1 </w:instrText>
                            </w:r>
                            <w:r w:rsidR="00F4107D">
                              <w:fldChar w:fldCharType="separate"/>
                            </w:r>
                            <w:r w:rsidR="00F4107D">
                              <w:rPr>
                                <w:noProof/>
                              </w:rPr>
                              <w:t>16</w:t>
                            </w:r>
                            <w:r w:rsidR="00F4107D">
                              <w:fldChar w:fldCharType="end"/>
                            </w:r>
                            <w:r w:rsidRPr="007C5B83">
                              <w:t>: Node-Red Example Illustration</w:t>
                            </w:r>
                            <w:r w:rsidR="004D72DD" w:rsidRPr="007C5B83">
                              <w:t>.</w:t>
                            </w:r>
                            <w:bookmarkEnd w:id="96"/>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09DC7859" id="Cuadro de texto 45" o:spid="_x0000_s1048" type="#_x0000_t202" style="position:absolute;left:0;text-align:left;margin-left:-12.35pt;margin-top:178.4pt;width:255.6pt;height:21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" stroked="f">
                <v:textbox style="mso-fit-shape-to-text:t" inset="0,0,0,0">
                  <w:txbxContent>
                    <w:p w14:paraId="6E089CBB" w14:textId="353B217F" w:rsidR="00E51249" w:rsidRPr="007C5B83" w:rsidRDefault="00E51249" w:rsidP="00E51249">
                      <w:pPr>
                        <w:pStyle w:val="Descripcin"/>
                        <w:rPr>
                          <w:szCs w:val="20"/>
                        </w:rPr>
                      </w:pPr>
                      <w:bookmarkStart w:id="97" w:name="_Toc169374431"/>
                      <w:r w:rsidRPr="007C5B83">
                        <w:t xml:space="preserve">Figure </w:t>
                      </w:r>
                      <w:r w:rsidR="00F4107D">
                        <w:fldChar w:fldCharType="begin"/>
                      </w:r>
                      <w:r w:rsidR="00F4107D">
                        <w:instrText xml:space="preserve"> STYLEREF 1 \s </w:instrText>
                      </w:r>
                      <w:r w:rsidR="00F4107D">
                        <w:fldChar w:fldCharType="separate"/>
                      </w:r>
                      <w:r w:rsidR="00F4107D">
                        <w:rPr>
                          <w:noProof/>
                        </w:rPr>
                        <w:t>4</w:t>
                      </w:r>
                      <w:r w:rsidR="00F4107D">
                        <w:fldChar w:fldCharType="end"/>
                      </w:r>
                      <w:r w:rsidR="00F4107D">
                        <w:t>.</w:t>
                      </w:r>
                      <w:r w:rsidR="00F4107D">
                        <w:fldChar w:fldCharType="begin"/>
                      </w:r>
                      <w:r w:rsidR="00F4107D">
                        <w:instrText xml:space="preserve"> SEQ Figure \* ARABIC \s 1 </w:instrText>
                      </w:r>
                      <w:r w:rsidR="00F4107D">
                        <w:fldChar w:fldCharType="separate"/>
                      </w:r>
                      <w:r w:rsidR="00F4107D">
                        <w:rPr>
                          <w:noProof/>
                        </w:rPr>
                        <w:t>16</w:t>
                      </w:r>
                      <w:r w:rsidR="00F4107D">
                        <w:fldChar w:fldCharType="end"/>
                      </w:r>
                      <w:r w:rsidRPr="007C5B83">
                        <w:t>: Node-Red Example Illustration</w:t>
                      </w:r>
                      <w:r w:rsidR="004D72DD" w:rsidRPr="007C5B83">
                        <w:t>.</w:t>
                      </w:r>
                      <w:bookmarkEnd w:id="97"/>
                    </w:p>
                  </w:txbxContent>
                </v:textbox>
                <w10:wrap type="square"/>
              </v:shape>
            </w:pict>
          </mc:Fallback>
        </mc:AlternateContent>
      </w:r>
      <w:r w:rsidR="00E51249" w:rsidRPr="007C5B83">
        <w:rPr>
          <w:noProof/>
        </w:rPr>
        <w:drawing>
          <wp:anchor distT="0" distB="0" distL="114300" distR="114300" simplePos="0" relativeHeight="251623424" behindDoc="0" locked="0" layoutInCell="1" allowOverlap="1" wp14:anchorId="73800F8B" wp14:editId="1D5A323A">
            <wp:simplePos x="0" y="0"/>
            <wp:positionH relativeFrom="column">
              <wp:posOffset>-156875</wp:posOffset>
            </wp:positionH>
            <wp:positionV relativeFrom="paragraph">
              <wp:posOffset>380129</wp:posOffset>
            </wp:positionV>
            <wp:extent cx="3246120" cy="1828800"/>
            <wp:effectExtent l="0" t="0" r="0" b="0"/>
            <wp:wrapSquare wrapText="bothSides"/>
            <wp:docPr id="378796534"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796534" name="Imagen 1" descr="Diagrama&#10;&#10;Descripción generada automáticamente"/>
                    <pic:cNvPicPr/>
                  </pic:nvPicPr>
                  <pic:blipFill>
                    <a:blip r:embed="rId36">
                      <a:extLst>
                        <a:ext uri="{28A0092B-C50C-407E-A947-70E740481C1C}">
                          <a14:useLocalDpi xmlns:a14="http://schemas.microsoft.com/office/drawing/2010/main" val="0"/>
                        </a:ext>
                      </a:extLst>
                    </a:blip>
                    <a:stretch>
                      <a:fillRect/>
                    </a:stretch>
                  </pic:blipFill>
                  <pic:spPr>
                    <a:xfrm>
                      <a:off x="0" y="0"/>
                      <a:ext cx="3246120" cy="1828800"/>
                    </a:xfrm>
                    <a:prstGeom prst="rect">
                      <a:avLst/>
                    </a:prstGeom>
                  </pic:spPr>
                </pic:pic>
              </a:graphicData>
            </a:graphic>
            <wp14:sizeRelH relativeFrom="margin">
              <wp14:pctWidth>0</wp14:pctWidth>
            </wp14:sizeRelH>
            <wp14:sizeRelV relativeFrom="margin">
              <wp14:pctHeight>0</wp14:pctHeight>
            </wp14:sizeRelV>
          </wp:anchor>
        </w:drawing>
      </w:r>
      <w:r w:rsidR="00E51249" w:rsidRPr="007C5B83">
        <w:t>Node-Red is a programming tool used for the connection of hardware devices, APIs and online services. It comes as a browser-based flow editor where flows can be connected using the numerous nodes from the palette</w:t>
      </w:r>
      <w:r w:rsidR="00E25EAA" w:rsidRPr="007C5B83">
        <w:t xml:space="preserve"> </w:t>
      </w:r>
      <w:sdt>
        <w:sdtPr>
          <w:id w:val="1552816269"/>
          <w:citation/>
        </w:sdtPr>
        <w:sdtContent>
          <w:r w:rsidR="00E25EAA" w:rsidRPr="007C5B83">
            <w:fldChar w:fldCharType="begin"/>
          </w:r>
          <w:r w:rsidR="00E25EAA" w:rsidRPr="007C5B83">
            <w:instrText xml:space="preserve"> CITATION Nod24 \l 3082 </w:instrText>
          </w:r>
          <w:r w:rsidR="00E25EAA" w:rsidRPr="007C5B83">
            <w:fldChar w:fldCharType="separate"/>
          </w:r>
          <w:r w:rsidR="000A063E" w:rsidRPr="007C5B83">
            <w:t>[31]</w:t>
          </w:r>
          <w:r w:rsidR="00E25EAA" w:rsidRPr="007C5B83">
            <w:fldChar w:fldCharType="end"/>
          </w:r>
        </w:sdtContent>
      </w:sdt>
      <w:r w:rsidR="00E51249" w:rsidRPr="007C5B83">
        <w:t>.</w:t>
      </w:r>
    </w:p>
    <w:p w14:paraId="0638BE8D" w14:textId="22A2574D" w:rsidR="00E51249" w:rsidRPr="007C5B83" w:rsidRDefault="00E51249" w:rsidP="002C314B">
      <w:r w:rsidRPr="007C5B83">
        <w:t xml:space="preserve">The low level of programming required, and the quickness of deployment make this tool suitable for the use in the project. It will be deployed inside a Docker container. </w:t>
      </w:r>
    </w:p>
    <w:p w14:paraId="56D8E341" w14:textId="77777777" w:rsidR="00E25EAA" w:rsidRDefault="00E25EAA" w:rsidP="002C314B"/>
    <w:p w14:paraId="09532118" w14:textId="77777777" w:rsidR="00F4107D" w:rsidRPr="007C5B83" w:rsidRDefault="00F4107D" w:rsidP="002C314B"/>
    <w:p w14:paraId="7A1144A3" w14:textId="2AEFA3E3" w:rsidR="00E25EAA" w:rsidRPr="007C5B83" w:rsidRDefault="00E25EAA" w:rsidP="00E25EAA">
      <w:pPr>
        <w:pStyle w:val="Ttulo3"/>
      </w:pPr>
      <w:bookmarkStart w:id="98" w:name="_Toc169374368"/>
      <w:r w:rsidRPr="007C5B83">
        <w:t>InfluxDB</w:t>
      </w:r>
      <w:bookmarkEnd w:id="98"/>
      <w:r w:rsidRPr="007C5B83">
        <w:t xml:space="preserve"> </w:t>
      </w:r>
    </w:p>
    <w:p w14:paraId="07326EF9" w14:textId="2B71EE43" w:rsidR="00FD1FD3" w:rsidRPr="007C5B83" w:rsidRDefault="00FD1FD3" w:rsidP="00FD1FD3">
      <w:r w:rsidRPr="007C5B83">
        <w:t>InfluxDB stands out as a time-series database specifically created for the storage of sensor data in IoT applications. Its open-source nature and specialized design make it an optimal choice for projects alike this one, where the need for robust data storage and retrieval capabilities are sought.</w:t>
      </w:r>
    </w:p>
    <w:p w14:paraId="34D7FDC1" w14:textId="52AF623E" w:rsidR="00FD1FD3" w:rsidRPr="007C5B83" w:rsidRDefault="00FD1FD3" w:rsidP="00FD1FD3">
      <w:r w:rsidRPr="007C5B83">
        <w:t xml:space="preserve">The unique characteristics of InfluxDB, such as its ability to efficiently manage time-stamped data, ensure that our project can seamlessly integrate sensor data streams and derive valuable insights from them. Additionally, </w:t>
      </w:r>
      <w:r w:rsidRPr="007C5B83">
        <w:lastRenderedPageBreak/>
        <w:t xml:space="preserve">its scalability and performance make it well-suited for handling the large volumes of data generated by IoT devices in real-time </w:t>
      </w:r>
      <w:sdt>
        <w:sdtPr>
          <w:id w:val="1958985460"/>
          <w:citation/>
        </w:sdtPr>
        <w:sdtContent>
          <w:r w:rsidRPr="007C5B83">
            <w:fldChar w:fldCharType="begin"/>
          </w:r>
          <w:r w:rsidRPr="007C5B83">
            <w:instrText xml:space="preserve"> CITATION Mar \l 3082 </w:instrText>
          </w:r>
          <w:r w:rsidRPr="007C5B83">
            <w:fldChar w:fldCharType="separate"/>
          </w:r>
          <w:r w:rsidR="000A063E" w:rsidRPr="007C5B83">
            <w:t>[32]</w:t>
          </w:r>
          <w:r w:rsidRPr="007C5B83">
            <w:fldChar w:fldCharType="end"/>
          </w:r>
        </w:sdtContent>
      </w:sdt>
      <w:r w:rsidRPr="007C5B83">
        <w:t>.</w:t>
      </w:r>
    </w:p>
    <w:p w14:paraId="5D2EB0E6" w14:textId="46656B4C" w:rsidR="00FD1FD3" w:rsidRPr="007C5B83" w:rsidRDefault="000D30DA" w:rsidP="00FD1FD3">
      <w:r>
        <w:rPr>
          <w:noProof/>
        </w:rPr>
        <mc:AlternateContent>
          <mc:Choice Requires="wps">
            <w:drawing>
              <wp:anchor distT="0" distB="0" distL="114300" distR="114300" simplePos="0" relativeHeight="251670528" behindDoc="0" locked="0" layoutInCell="1" allowOverlap="1" wp14:anchorId="737F3174" wp14:editId="17CD9F4F">
                <wp:simplePos x="0" y="0"/>
                <wp:positionH relativeFrom="column">
                  <wp:posOffset>151765</wp:posOffset>
                </wp:positionH>
                <wp:positionV relativeFrom="paragraph">
                  <wp:posOffset>3027680</wp:posOffset>
                </wp:positionV>
                <wp:extent cx="5610860" cy="266700"/>
                <wp:effectExtent l="0" t="0" r="0" b="0"/>
                <wp:wrapTopAndBottom/>
                <wp:docPr id="1900066326" name="Cuadro de texto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10860" cy="266700"/>
                        </a:xfrm>
                        <a:prstGeom prst="rect">
                          <a:avLst/>
                        </a:prstGeom>
                        <a:solidFill>
                          <a:srgbClr val="FFFFFF"/>
                        </a:solidFill>
                        <a:ln>
                          <a:noFill/>
                        </a:ln>
                      </wps:spPr>
                      <wps:txbx>
                        <w:txbxContent>
                          <w:p w14:paraId="0859F644" w14:textId="2C1A18D3" w:rsidR="003E37FE" w:rsidRPr="007C5B83" w:rsidRDefault="003E37FE" w:rsidP="003E37FE">
                            <w:pPr>
                              <w:pStyle w:val="Descripcin"/>
                              <w:rPr>
                                <w:szCs w:val="20"/>
                              </w:rPr>
                            </w:pPr>
                            <w:bookmarkStart w:id="99" w:name="_Toc169374432"/>
                            <w:r w:rsidRPr="007C5B83">
                              <w:t xml:space="preserve">Figure </w:t>
                            </w:r>
                            <w:r w:rsidR="00F4107D">
                              <w:fldChar w:fldCharType="begin"/>
                            </w:r>
                            <w:r w:rsidR="00F4107D">
                              <w:instrText xml:space="preserve"> STYLEREF 1 \s </w:instrText>
                            </w:r>
                            <w:r w:rsidR="00F4107D">
                              <w:fldChar w:fldCharType="separate"/>
                            </w:r>
                            <w:r w:rsidR="00F4107D">
                              <w:rPr>
                                <w:noProof/>
                              </w:rPr>
                              <w:t>4</w:t>
                            </w:r>
                            <w:r w:rsidR="00F4107D">
                              <w:fldChar w:fldCharType="end"/>
                            </w:r>
                            <w:r w:rsidR="00F4107D">
                              <w:t>.</w:t>
                            </w:r>
                            <w:r w:rsidR="00F4107D">
                              <w:fldChar w:fldCharType="begin"/>
                            </w:r>
                            <w:r w:rsidR="00F4107D">
                              <w:instrText xml:space="preserve"> SEQ Figure \* ARABIC \s 1 </w:instrText>
                            </w:r>
                            <w:r w:rsidR="00F4107D">
                              <w:fldChar w:fldCharType="separate"/>
                            </w:r>
                            <w:r w:rsidR="00F4107D">
                              <w:rPr>
                                <w:noProof/>
                              </w:rPr>
                              <w:t>17</w:t>
                            </w:r>
                            <w:r w:rsidR="00F4107D">
                              <w:fldChar w:fldCharType="end"/>
                            </w:r>
                            <w:r w:rsidRPr="007C5B83">
                              <w:t>: InfluxDB Logo</w:t>
                            </w:r>
                            <w:r w:rsidR="004D72DD" w:rsidRPr="007C5B83">
                              <w:t>.</w:t>
                            </w:r>
                            <w:bookmarkEnd w:id="99"/>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737F3174" id="Cuadro de texto 44" o:spid="_x0000_s1049" type="#_x0000_t202" style="position:absolute;left:0;text-align:left;margin-left:11.95pt;margin-top:238.4pt;width:441.8pt;height:21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" stroked="f">
                <v:textbox style="mso-fit-shape-to-text:t" inset="0,0,0,0">
                  <w:txbxContent>
                    <w:p w14:paraId="0859F644" w14:textId="2C1A18D3" w:rsidR="003E37FE" w:rsidRPr="007C5B83" w:rsidRDefault="003E37FE" w:rsidP="003E37FE">
                      <w:pPr>
                        <w:pStyle w:val="Descripcin"/>
                        <w:rPr>
                          <w:szCs w:val="20"/>
                        </w:rPr>
                      </w:pPr>
                      <w:bookmarkStart w:id="100" w:name="_Toc169374432"/>
                      <w:r w:rsidRPr="007C5B83">
                        <w:t xml:space="preserve">Figure </w:t>
                      </w:r>
                      <w:r w:rsidR="00F4107D">
                        <w:fldChar w:fldCharType="begin"/>
                      </w:r>
                      <w:r w:rsidR="00F4107D">
                        <w:instrText xml:space="preserve"> STYLEREF 1 \s </w:instrText>
                      </w:r>
                      <w:r w:rsidR="00F4107D">
                        <w:fldChar w:fldCharType="separate"/>
                      </w:r>
                      <w:r w:rsidR="00F4107D">
                        <w:rPr>
                          <w:noProof/>
                        </w:rPr>
                        <w:t>4</w:t>
                      </w:r>
                      <w:r w:rsidR="00F4107D">
                        <w:fldChar w:fldCharType="end"/>
                      </w:r>
                      <w:r w:rsidR="00F4107D">
                        <w:t>.</w:t>
                      </w:r>
                      <w:r w:rsidR="00F4107D">
                        <w:fldChar w:fldCharType="begin"/>
                      </w:r>
                      <w:r w:rsidR="00F4107D">
                        <w:instrText xml:space="preserve"> SEQ Figure \* ARABIC \s 1 </w:instrText>
                      </w:r>
                      <w:r w:rsidR="00F4107D">
                        <w:fldChar w:fldCharType="separate"/>
                      </w:r>
                      <w:r w:rsidR="00F4107D">
                        <w:rPr>
                          <w:noProof/>
                        </w:rPr>
                        <w:t>17</w:t>
                      </w:r>
                      <w:r w:rsidR="00F4107D">
                        <w:fldChar w:fldCharType="end"/>
                      </w:r>
                      <w:r w:rsidRPr="007C5B83">
                        <w:t>: InfluxDB Logo</w:t>
                      </w:r>
                      <w:r w:rsidR="004D72DD" w:rsidRPr="007C5B83">
                        <w:t>.</w:t>
                      </w:r>
                      <w:bookmarkEnd w:id="100"/>
                    </w:p>
                  </w:txbxContent>
                </v:textbox>
                <w10:wrap type="topAndBottom"/>
              </v:shape>
            </w:pict>
          </mc:Fallback>
        </mc:AlternateContent>
      </w:r>
      <w:r w:rsidR="003E37FE" w:rsidRPr="007C5B83">
        <w:rPr>
          <w:noProof/>
        </w:rPr>
        <w:drawing>
          <wp:anchor distT="0" distB="0" distL="114300" distR="114300" simplePos="0" relativeHeight="251633664" behindDoc="0" locked="0" layoutInCell="1" allowOverlap="1" wp14:anchorId="5D239365" wp14:editId="53885BCB">
            <wp:simplePos x="0" y="0"/>
            <wp:positionH relativeFrom="column">
              <wp:posOffset>152090</wp:posOffset>
            </wp:positionH>
            <wp:positionV relativeFrom="paragraph">
              <wp:posOffset>888808</wp:posOffset>
            </wp:positionV>
            <wp:extent cx="5610860" cy="2082165"/>
            <wp:effectExtent l="0" t="0" r="0" b="0"/>
            <wp:wrapTopAndBottom/>
            <wp:docPr id="1291931053" name="Imagen 5" descr="InfluxDB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nfluxDB - Wikipedia"/>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610860" cy="2082165"/>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gramStart"/>
      <w:r w:rsidR="00FD1FD3" w:rsidRPr="007C5B83">
        <w:t>By the use of</w:t>
      </w:r>
      <w:proofErr w:type="gramEnd"/>
      <w:r w:rsidR="00FD1FD3" w:rsidRPr="007C5B83">
        <w:t xml:space="preserve"> InfluxDB, we can not only store sensor data effectively but also enhance the data analysis processes, enhancing the overall functionality and performance of our project.</w:t>
      </w:r>
      <w:r w:rsidR="00ED2777" w:rsidRPr="007C5B83">
        <w:t xml:space="preserve"> It will also be deployed inside a docker container.</w:t>
      </w:r>
    </w:p>
    <w:p w14:paraId="17FAB829" w14:textId="133133A9" w:rsidR="00FD1FD3" w:rsidRPr="007C5B83" w:rsidRDefault="0034203E" w:rsidP="00FD1FD3">
      <w:pPr>
        <w:pStyle w:val="Ttulo3"/>
      </w:pPr>
      <w:bookmarkStart w:id="101" w:name="_Toc169374369"/>
      <w:r w:rsidRPr="007C5B83">
        <w:t>Mosquitto</w:t>
      </w:r>
      <w:bookmarkEnd w:id="101"/>
    </w:p>
    <w:p w14:paraId="63FC99D2" w14:textId="5855996E" w:rsidR="0034203E" w:rsidRPr="007C5B83" w:rsidRDefault="005C7E1D" w:rsidP="0034203E">
      <w:r w:rsidRPr="007C5B83">
        <w:t xml:space="preserve">Eclipse Mosquitto is an open-source message broker that implements different MQTT versions. MQTT protocol is a lightweight way of messaging using the publisher/subscriber model </w:t>
      </w:r>
      <w:sdt>
        <w:sdtPr>
          <w:id w:val="-1535266872"/>
          <w:citation/>
        </w:sdtPr>
        <w:sdtContent>
          <w:r w:rsidRPr="007C5B83">
            <w:fldChar w:fldCharType="begin"/>
          </w:r>
          <w:r w:rsidRPr="007C5B83">
            <w:instrText xml:space="preserve"> CITATION Ecl24 \l 3082 </w:instrText>
          </w:r>
          <w:r w:rsidRPr="007C5B83">
            <w:fldChar w:fldCharType="separate"/>
          </w:r>
          <w:r w:rsidR="000A063E" w:rsidRPr="007C5B83">
            <w:t>[33]</w:t>
          </w:r>
          <w:r w:rsidRPr="007C5B83">
            <w:fldChar w:fldCharType="end"/>
          </w:r>
        </w:sdtContent>
      </w:sdt>
      <w:r w:rsidRPr="007C5B83">
        <w:t>. Thanks to the community, it counts with supporting libraries for most programming languages.</w:t>
      </w:r>
    </w:p>
    <w:p w14:paraId="45BB3601" w14:textId="7FD038C9" w:rsidR="005C7E1D" w:rsidRPr="007C5B83" w:rsidRDefault="000D30DA" w:rsidP="0034203E">
      <w:r>
        <w:rPr>
          <w:noProof/>
        </w:rPr>
        <mc:AlternateContent>
          <mc:Choice Requires="wps">
            <w:drawing>
              <wp:anchor distT="0" distB="0" distL="114300" distR="114300" simplePos="0" relativeHeight="251671552" behindDoc="0" locked="0" layoutInCell="1" allowOverlap="1" wp14:anchorId="76BC04D1" wp14:editId="5F8B5888">
                <wp:simplePos x="0" y="0"/>
                <wp:positionH relativeFrom="column">
                  <wp:posOffset>1671955</wp:posOffset>
                </wp:positionH>
                <wp:positionV relativeFrom="paragraph">
                  <wp:posOffset>2978150</wp:posOffset>
                </wp:positionV>
                <wp:extent cx="2410460" cy="266700"/>
                <wp:effectExtent l="0" t="0" r="0" b="0"/>
                <wp:wrapTopAndBottom/>
                <wp:docPr id="955748785" name="Cuadro de texto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10460" cy="266700"/>
                        </a:xfrm>
                        <a:prstGeom prst="rect">
                          <a:avLst/>
                        </a:prstGeom>
                        <a:solidFill>
                          <a:srgbClr val="FFFFFF"/>
                        </a:solidFill>
                        <a:ln>
                          <a:noFill/>
                        </a:ln>
                      </wps:spPr>
                      <wps:txbx>
                        <w:txbxContent>
                          <w:p w14:paraId="75F2734D" w14:textId="05B900B3" w:rsidR="003E37FE" w:rsidRPr="007C5B83" w:rsidRDefault="003E37FE" w:rsidP="003E37FE">
                            <w:pPr>
                              <w:pStyle w:val="Descripcin"/>
                              <w:rPr>
                                <w:szCs w:val="20"/>
                              </w:rPr>
                            </w:pPr>
                            <w:bookmarkStart w:id="102" w:name="_Toc169374433"/>
                            <w:r w:rsidRPr="007C5B83">
                              <w:t xml:space="preserve">Figure </w:t>
                            </w:r>
                            <w:r w:rsidR="00F4107D">
                              <w:fldChar w:fldCharType="begin"/>
                            </w:r>
                            <w:r w:rsidR="00F4107D">
                              <w:instrText xml:space="preserve"> STYLEREF 1 \s </w:instrText>
                            </w:r>
                            <w:r w:rsidR="00F4107D">
                              <w:fldChar w:fldCharType="separate"/>
                            </w:r>
                            <w:r w:rsidR="00F4107D">
                              <w:rPr>
                                <w:noProof/>
                              </w:rPr>
                              <w:t>4</w:t>
                            </w:r>
                            <w:r w:rsidR="00F4107D">
                              <w:fldChar w:fldCharType="end"/>
                            </w:r>
                            <w:r w:rsidR="00F4107D">
                              <w:t>.</w:t>
                            </w:r>
                            <w:r w:rsidR="00F4107D">
                              <w:fldChar w:fldCharType="begin"/>
                            </w:r>
                            <w:r w:rsidR="00F4107D">
                              <w:instrText xml:space="preserve"> SEQ Figure \* ARABIC \s 1 </w:instrText>
                            </w:r>
                            <w:r w:rsidR="00F4107D">
                              <w:fldChar w:fldCharType="separate"/>
                            </w:r>
                            <w:r w:rsidR="00F4107D">
                              <w:rPr>
                                <w:noProof/>
                              </w:rPr>
                              <w:t>18</w:t>
                            </w:r>
                            <w:r w:rsidR="00F4107D">
                              <w:fldChar w:fldCharType="end"/>
                            </w:r>
                            <w:r w:rsidRPr="007C5B83">
                              <w:t>: MQTT Working Diagram</w:t>
                            </w:r>
                            <w:r w:rsidR="004D72DD" w:rsidRPr="007C5B83">
                              <w:t>.</w:t>
                            </w:r>
                            <w:bookmarkEnd w:id="102"/>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76BC04D1" id="Cuadro de texto 43" o:spid="_x0000_s1050" type="#_x0000_t202" style="position:absolute;left:0;text-align:left;margin-left:131.65pt;margin-top:234.5pt;width:189.8pt;height:21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" stroked="f">
                <v:textbox style="mso-fit-shape-to-text:t" inset="0,0,0,0">
                  <w:txbxContent>
                    <w:p w14:paraId="75F2734D" w14:textId="05B900B3" w:rsidR="003E37FE" w:rsidRPr="007C5B83" w:rsidRDefault="003E37FE" w:rsidP="003E37FE">
                      <w:pPr>
                        <w:pStyle w:val="Descripcin"/>
                        <w:rPr>
                          <w:szCs w:val="20"/>
                        </w:rPr>
                      </w:pPr>
                      <w:bookmarkStart w:id="103" w:name="_Toc169374433"/>
                      <w:r w:rsidRPr="007C5B83">
                        <w:t xml:space="preserve">Figure </w:t>
                      </w:r>
                      <w:r w:rsidR="00F4107D">
                        <w:fldChar w:fldCharType="begin"/>
                      </w:r>
                      <w:r w:rsidR="00F4107D">
                        <w:instrText xml:space="preserve"> STYLEREF 1 \s </w:instrText>
                      </w:r>
                      <w:r w:rsidR="00F4107D">
                        <w:fldChar w:fldCharType="separate"/>
                      </w:r>
                      <w:r w:rsidR="00F4107D">
                        <w:rPr>
                          <w:noProof/>
                        </w:rPr>
                        <w:t>4</w:t>
                      </w:r>
                      <w:r w:rsidR="00F4107D">
                        <w:fldChar w:fldCharType="end"/>
                      </w:r>
                      <w:r w:rsidR="00F4107D">
                        <w:t>.</w:t>
                      </w:r>
                      <w:r w:rsidR="00F4107D">
                        <w:fldChar w:fldCharType="begin"/>
                      </w:r>
                      <w:r w:rsidR="00F4107D">
                        <w:instrText xml:space="preserve"> SEQ Figure \* ARABIC \s 1 </w:instrText>
                      </w:r>
                      <w:r w:rsidR="00F4107D">
                        <w:fldChar w:fldCharType="separate"/>
                      </w:r>
                      <w:r w:rsidR="00F4107D">
                        <w:rPr>
                          <w:noProof/>
                        </w:rPr>
                        <w:t>18</w:t>
                      </w:r>
                      <w:r w:rsidR="00F4107D">
                        <w:fldChar w:fldCharType="end"/>
                      </w:r>
                      <w:r w:rsidRPr="007C5B83">
                        <w:t>: MQTT Working Diagram</w:t>
                      </w:r>
                      <w:r w:rsidR="004D72DD" w:rsidRPr="007C5B83">
                        <w:t>.</w:t>
                      </w:r>
                      <w:bookmarkEnd w:id="103"/>
                    </w:p>
                  </w:txbxContent>
                </v:textbox>
                <w10:wrap type="topAndBottom"/>
              </v:shape>
            </w:pict>
          </mc:Fallback>
        </mc:AlternateContent>
      </w:r>
      <w:r w:rsidR="003E37FE" w:rsidRPr="007C5B83">
        <w:rPr>
          <w:noProof/>
        </w:rPr>
        <w:drawing>
          <wp:anchor distT="0" distB="0" distL="114300" distR="114300" simplePos="0" relativeHeight="251630592" behindDoc="0" locked="0" layoutInCell="1" allowOverlap="1" wp14:anchorId="052AE2B0" wp14:editId="0EC26AD0">
            <wp:simplePos x="0" y="0"/>
            <wp:positionH relativeFrom="column">
              <wp:posOffset>1672486</wp:posOffset>
            </wp:positionH>
            <wp:positionV relativeFrom="paragraph">
              <wp:posOffset>795315</wp:posOffset>
            </wp:positionV>
            <wp:extent cx="2410596" cy="2126512"/>
            <wp:effectExtent l="0" t="0" r="0" b="0"/>
            <wp:wrapTopAndBottom/>
            <wp:docPr id="2069759584" name="Imagen 4" descr="MQTT Working, Types, Applic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QTT Working, Types, Applications"/>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410596" cy="2126512"/>
                    </a:xfrm>
                    <a:prstGeom prst="rect">
                      <a:avLst/>
                    </a:prstGeom>
                    <a:noFill/>
                    <a:ln>
                      <a:noFill/>
                    </a:ln>
                  </pic:spPr>
                </pic:pic>
              </a:graphicData>
            </a:graphic>
          </wp:anchor>
        </w:drawing>
      </w:r>
      <w:r w:rsidR="005C7E1D" w:rsidRPr="007C5B83">
        <w:t xml:space="preserve">The wide support it offers, ease of use and </w:t>
      </w:r>
      <w:proofErr w:type="gramStart"/>
      <w:r w:rsidR="005C7E1D" w:rsidRPr="007C5B83">
        <w:t>open-source</w:t>
      </w:r>
      <w:proofErr w:type="gramEnd"/>
      <w:r w:rsidR="005C7E1D" w:rsidRPr="007C5B83">
        <w:t xml:space="preserve"> make it a good fit for the project. It will be included inside a docker </w:t>
      </w:r>
      <w:r w:rsidR="003E37FE" w:rsidRPr="007C5B83">
        <w:t>container and</w:t>
      </w:r>
      <w:r w:rsidR="005C7E1D" w:rsidRPr="007C5B83">
        <w:t xml:space="preserve"> used to communicate the docker container with our host machine.</w:t>
      </w:r>
    </w:p>
    <w:p w14:paraId="67A99DF1" w14:textId="7DC57C93" w:rsidR="003E37FE" w:rsidRPr="007C5B83" w:rsidRDefault="003E37FE" w:rsidP="0034203E"/>
    <w:p w14:paraId="6E1D197F" w14:textId="163C9B82" w:rsidR="005C7E1D" w:rsidRPr="007C5B83" w:rsidRDefault="005C7E1D" w:rsidP="005C7E1D">
      <w:pPr>
        <w:pStyle w:val="Ttulo3"/>
      </w:pPr>
      <w:bookmarkStart w:id="104" w:name="_Toc169374370"/>
      <w:r w:rsidRPr="007C5B83">
        <w:lastRenderedPageBreak/>
        <w:t>Kafka</w:t>
      </w:r>
      <w:bookmarkEnd w:id="104"/>
    </w:p>
    <w:p w14:paraId="015901E8" w14:textId="5173E21C" w:rsidR="005C7E1D" w:rsidRPr="007C5B83" w:rsidRDefault="005C7E1D" w:rsidP="005C7E1D">
      <w:r w:rsidRPr="007C5B83">
        <w:t xml:space="preserve">Apache Kafka is an open-source distributed event streaming platform </w:t>
      </w:r>
      <w:sdt>
        <w:sdtPr>
          <w:id w:val="-596717566"/>
          <w:citation/>
        </w:sdtPr>
        <w:sdtContent>
          <w:r w:rsidRPr="007C5B83">
            <w:fldChar w:fldCharType="begin"/>
          </w:r>
          <w:r w:rsidRPr="007C5B83">
            <w:instrText xml:space="preserve"> CITATION Apa24 \l 3082 </w:instrText>
          </w:r>
          <w:r w:rsidRPr="007C5B83">
            <w:fldChar w:fldCharType="separate"/>
          </w:r>
          <w:r w:rsidR="000A063E" w:rsidRPr="007C5B83">
            <w:t>[34]</w:t>
          </w:r>
          <w:r w:rsidRPr="007C5B83">
            <w:fldChar w:fldCharType="end"/>
          </w:r>
        </w:sdtContent>
      </w:sdt>
      <w:r w:rsidRPr="007C5B83">
        <w:t xml:space="preserve">. Its high availability, high </w:t>
      </w:r>
      <w:r w:rsidR="003E37FE" w:rsidRPr="007C5B83">
        <w:t>throughput</w:t>
      </w:r>
      <w:r w:rsidRPr="007C5B83">
        <w:t xml:space="preserve">, </w:t>
      </w:r>
      <w:r w:rsidR="003E37FE" w:rsidRPr="007C5B83">
        <w:t>scalability,</w:t>
      </w:r>
      <w:r w:rsidRPr="007C5B83">
        <w:t xml:space="preserve"> and permanent storage make</w:t>
      </w:r>
      <w:r w:rsidR="003E37FE" w:rsidRPr="007C5B83">
        <w:t xml:space="preserve"> Kafka </w:t>
      </w:r>
      <w:r w:rsidRPr="007C5B83">
        <w:t xml:space="preserve">a widely used resource. </w:t>
      </w:r>
    </w:p>
    <w:p w14:paraId="2A6B7891" w14:textId="51B8D1CC" w:rsidR="003E37FE" w:rsidRPr="007C5B83" w:rsidRDefault="000D30DA" w:rsidP="005C7E1D">
      <w:r>
        <w:rPr>
          <w:noProof/>
        </w:rPr>
        <mc:AlternateContent>
          <mc:Choice Requires="wps">
            <w:drawing>
              <wp:anchor distT="0" distB="0" distL="114300" distR="114300" simplePos="0" relativeHeight="251672576" behindDoc="0" locked="0" layoutInCell="1" allowOverlap="1" wp14:anchorId="4A3137FD" wp14:editId="1C610991">
                <wp:simplePos x="0" y="0"/>
                <wp:positionH relativeFrom="column">
                  <wp:posOffset>810260</wp:posOffset>
                </wp:positionH>
                <wp:positionV relativeFrom="paragraph">
                  <wp:posOffset>3136900</wp:posOffset>
                </wp:positionV>
                <wp:extent cx="4135755" cy="266700"/>
                <wp:effectExtent l="0" t="0" r="0" b="0"/>
                <wp:wrapTopAndBottom/>
                <wp:docPr id="1157499745" name="Cuadro de texto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5755" cy="266700"/>
                        </a:xfrm>
                        <a:prstGeom prst="rect">
                          <a:avLst/>
                        </a:prstGeom>
                        <a:solidFill>
                          <a:srgbClr val="FFFFFF"/>
                        </a:solidFill>
                        <a:ln>
                          <a:noFill/>
                        </a:ln>
                      </wps:spPr>
                      <wps:txbx>
                        <w:txbxContent>
                          <w:p w14:paraId="6C882C49" w14:textId="0873114E" w:rsidR="003E37FE" w:rsidRPr="007C5B83" w:rsidRDefault="003E37FE" w:rsidP="003E37FE">
                            <w:pPr>
                              <w:pStyle w:val="Descripcin"/>
                              <w:rPr>
                                <w:szCs w:val="20"/>
                              </w:rPr>
                            </w:pPr>
                            <w:bookmarkStart w:id="105" w:name="_Toc169374434"/>
                            <w:r w:rsidRPr="007C5B83">
                              <w:t xml:space="preserve">Figure </w:t>
                            </w:r>
                            <w:r w:rsidR="00F4107D">
                              <w:fldChar w:fldCharType="begin"/>
                            </w:r>
                            <w:r w:rsidR="00F4107D">
                              <w:instrText xml:space="preserve"> STYLEREF 1 \s </w:instrText>
                            </w:r>
                            <w:r w:rsidR="00F4107D">
                              <w:fldChar w:fldCharType="separate"/>
                            </w:r>
                            <w:r w:rsidR="00F4107D">
                              <w:rPr>
                                <w:noProof/>
                              </w:rPr>
                              <w:t>4</w:t>
                            </w:r>
                            <w:r w:rsidR="00F4107D">
                              <w:fldChar w:fldCharType="end"/>
                            </w:r>
                            <w:r w:rsidR="00F4107D">
                              <w:t>.</w:t>
                            </w:r>
                            <w:r w:rsidR="00F4107D">
                              <w:fldChar w:fldCharType="begin"/>
                            </w:r>
                            <w:r w:rsidR="00F4107D">
                              <w:instrText xml:space="preserve"> SEQ Figure \* ARABIC \s 1 </w:instrText>
                            </w:r>
                            <w:r w:rsidR="00F4107D">
                              <w:fldChar w:fldCharType="separate"/>
                            </w:r>
                            <w:r w:rsidR="00F4107D">
                              <w:rPr>
                                <w:noProof/>
                              </w:rPr>
                              <w:t>19</w:t>
                            </w:r>
                            <w:r w:rsidR="00F4107D">
                              <w:fldChar w:fldCharType="end"/>
                            </w:r>
                            <w:r w:rsidRPr="007C5B83">
                              <w:t>: Kafka Working Diagram</w:t>
                            </w:r>
                            <w:r w:rsidR="004D72DD" w:rsidRPr="007C5B83">
                              <w:t>.</w:t>
                            </w:r>
                            <w:bookmarkEnd w:id="105"/>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4A3137FD" id="Cuadro de texto 42" o:spid="_x0000_s1051" type="#_x0000_t202" style="position:absolute;left:0;text-align:left;margin-left:63.8pt;margin-top:247pt;width:325.65pt;height:21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" stroked="f">
                <v:textbox style="mso-fit-shape-to-text:t" inset="0,0,0,0">
                  <w:txbxContent>
                    <w:p w14:paraId="6C882C49" w14:textId="0873114E" w:rsidR="003E37FE" w:rsidRPr="007C5B83" w:rsidRDefault="003E37FE" w:rsidP="003E37FE">
                      <w:pPr>
                        <w:pStyle w:val="Descripcin"/>
                        <w:rPr>
                          <w:szCs w:val="20"/>
                        </w:rPr>
                      </w:pPr>
                      <w:bookmarkStart w:id="106" w:name="_Toc169374434"/>
                      <w:r w:rsidRPr="007C5B83">
                        <w:t xml:space="preserve">Figure </w:t>
                      </w:r>
                      <w:r w:rsidR="00F4107D">
                        <w:fldChar w:fldCharType="begin"/>
                      </w:r>
                      <w:r w:rsidR="00F4107D">
                        <w:instrText xml:space="preserve"> STYLEREF 1 \s </w:instrText>
                      </w:r>
                      <w:r w:rsidR="00F4107D">
                        <w:fldChar w:fldCharType="separate"/>
                      </w:r>
                      <w:r w:rsidR="00F4107D">
                        <w:rPr>
                          <w:noProof/>
                        </w:rPr>
                        <w:t>4</w:t>
                      </w:r>
                      <w:r w:rsidR="00F4107D">
                        <w:fldChar w:fldCharType="end"/>
                      </w:r>
                      <w:r w:rsidR="00F4107D">
                        <w:t>.</w:t>
                      </w:r>
                      <w:r w:rsidR="00F4107D">
                        <w:fldChar w:fldCharType="begin"/>
                      </w:r>
                      <w:r w:rsidR="00F4107D">
                        <w:instrText xml:space="preserve"> SEQ Figure \* ARABIC \s 1 </w:instrText>
                      </w:r>
                      <w:r w:rsidR="00F4107D">
                        <w:fldChar w:fldCharType="separate"/>
                      </w:r>
                      <w:r w:rsidR="00F4107D">
                        <w:rPr>
                          <w:noProof/>
                        </w:rPr>
                        <w:t>19</w:t>
                      </w:r>
                      <w:r w:rsidR="00F4107D">
                        <w:fldChar w:fldCharType="end"/>
                      </w:r>
                      <w:r w:rsidRPr="007C5B83">
                        <w:t>: Kafka Working Diagram</w:t>
                      </w:r>
                      <w:r w:rsidR="004D72DD" w:rsidRPr="007C5B83">
                        <w:t>.</w:t>
                      </w:r>
                      <w:bookmarkEnd w:id="106"/>
                    </w:p>
                  </w:txbxContent>
                </v:textbox>
                <w10:wrap type="topAndBottom"/>
              </v:shape>
            </w:pict>
          </mc:Fallback>
        </mc:AlternateContent>
      </w:r>
      <w:r w:rsidR="0064738F" w:rsidRPr="007C5B83">
        <w:rPr>
          <w:noProof/>
        </w:rPr>
        <w:drawing>
          <wp:anchor distT="0" distB="0" distL="114300" distR="114300" simplePos="0" relativeHeight="251649024" behindDoc="0" locked="0" layoutInCell="1" allowOverlap="1" wp14:anchorId="139D7FAF" wp14:editId="1007029B">
            <wp:simplePos x="0" y="0"/>
            <wp:positionH relativeFrom="column">
              <wp:posOffset>1164590</wp:posOffset>
            </wp:positionH>
            <wp:positionV relativeFrom="paragraph">
              <wp:posOffset>845185</wp:posOffset>
            </wp:positionV>
            <wp:extent cx="3495675" cy="2107710"/>
            <wp:effectExtent l="0" t="0" r="0" b="0"/>
            <wp:wrapTopAndBottom/>
            <wp:docPr id="424252226" name="Imagen 6" descr="Apache Kafka Fundamentals. Apache Kafka is a distributed messaging… | by  Anji… | TechMonks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pache Kafka Fundamentals. Apache Kafka is a distributed messaging… | by  Anji… | TechMonks | Medium"/>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495675" cy="21077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E37FE" w:rsidRPr="007C5B83">
        <w:t>It is mainly used for real time data streaming, and it fits for the project perfectly. Additionally, as Deepstream can’t handle Mosquitto at the used version, Kafka will be selected to carry out the data streaming tasks. As the Deepstream application will be installed on the host machine, so will need to be the Kafka services.</w:t>
      </w:r>
    </w:p>
    <w:p w14:paraId="4CFE21EE" w14:textId="7887A6EF" w:rsidR="003E37FE" w:rsidRPr="007C5B83" w:rsidRDefault="003E37FE" w:rsidP="003E37FE">
      <w:pPr>
        <w:pStyle w:val="Ttulo3"/>
      </w:pPr>
      <w:bookmarkStart w:id="107" w:name="_Toc169374371"/>
      <w:r w:rsidRPr="007C5B83">
        <w:t>Grafana</w:t>
      </w:r>
      <w:bookmarkEnd w:id="107"/>
    </w:p>
    <w:p w14:paraId="673FFCEF" w14:textId="15538A7F" w:rsidR="009435D3" w:rsidRPr="007C5B83" w:rsidRDefault="000D30DA" w:rsidP="009435D3">
      <w:r>
        <w:rPr>
          <w:noProof/>
        </w:rPr>
        <mc:AlternateContent>
          <mc:Choice Requires="wps">
            <w:drawing>
              <wp:anchor distT="0" distB="0" distL="114300" distR="114300" simplePos="0" relativeHeight="251673600" behindDoc="0" locked="0" layoutInCell="1" allowOverlap="1" wp14:anchorId="00522ECC" wp14:editId="1108AFF8">
                <wp:simplePos x="0" y="0"/>
                <wp:positionH relativeFrom="column">
                  <wp:posOffset>3175</wp:posOffset>
                </wp:positionH>
                <wp:positionV relativeFrom="paragraph">
                  <wp:posOffset>2276475</wp:posOffset>
                </wp:positionV>
                <wp:extent cx="2806700" cy="266700"/>
                <wp:effectExtent l="0" t="0" r="0" b="0"/>
                <wp:wrapSquare wrapText="bothSides"/>
                <wp:docPr id="190935072" name="Cuadro de texto 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06700" cy="266700"/>
                        </a:xfrm>
                        <a:prstGeom prst="rect">
                          <a:avLst/>
                        </a:prstGeom>
                        <a:solidFill>
                          <a:srgbClr val="FFFFFF"/>
                        </a:solidFill>
                        <a:ln>
                          <a:noFill/>
                        </a:ln>
                      </wps:spPr>
                      <wps:txbx>
                        <w:txbxContent>
                          <w:p w14:paraId="208F946B" w14:textId="6AC39A35" w:rsidR="005771C0" w:rsidRPr="007C5B83" w:rsidRDefault="005771C0" w:rsidP="005771C0">
                            <w:pPr>
                              <w:pStyle w:val="Descripcin"/>
                              <w:rPr>
                                <w:szCs w:val="20"/>
                              </w:rPr>
                            </w:pPr>
                            <w:bookmarkStart w:id="108" w:name="_Toc169374435"/>
                            <w:r w:rsidRPr="007C5B83">
                              <w:t xml:space="preserve">Figure </w:t>
                            </w:r>
                            <w:r w:rsidR="00F4107D">
                              <w:fldChar w:fldCharType="begin"/>
                            </w:r>
                            <w:r w:rsidR="00F4107D">
                              <w:instrText xml:space="preserve"> STYLEREF 1 \s </w:instrText>
                            </w:r>
                            <w:r w:rsidR="00F4107D">
                              <w:fldChar w:fldCharType="separate"/>
                            </w:r>
                            <w:r w:rsidR="00F4107D">
                              <w:rPr>
                                <w:noProof/>
                              </w:rPr>
                              <w:t>4</w:t>
                            </w:r>
                            <w:r w:rsidR="00F4107D">
                              <w:fldChar w:fldCharType="end"/>
                            </w:r>
                            <w:r w:rsidR="00F4107D">
                              <w:t>.</w:t>
                            </w:r>
                            <w:r w:rsidR="00F4107D">
                              <w:fldChar w:fldCharType="begin"/>
                            </w:r>
                            <w:r w:rsidR="00F4107D">
                              <w:instrText xml:space="preserve"> SEQ Figure \* ARABIC \s 1 </w:instrText>
                            </w:r>
                            <w:r w:rsidR="00F4107D">
                              <w:fldChar w:fldCharType="separate"/>
                            </w:r>
                            <w:r w:rsidR="00F4107D">
                              <w:rPr>
                                <w:noProof/>
                              </w:rPr>
                              <w:t>20</w:t>
                            </w:r>
                            <w:r w:rsidR="00F4107D">
                              <w:fldChar w:fldCharType="end"/>
                            </w:r>
                            <w:r w:rsidRPr="007C5B83">
                              <w:t>: Grafana Example Dashboard</w:t>
                            </w:r>
                            <w:r w:rsidR="004D72DD" w:rsidRPr="007C5B83">
                              <w:t>.</w:t>
                            </w:r>
                            <w:bookmarkEnd w:id="108"/>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00522ECC" id="Cuadro de texto 41" o:spid="_x0000_s1052" type="#_x0000_t202" style="position:absolute;left:0;text-align:left;margin-left:.25pt;margin-top:179.25pt;width:221pt;height:21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" stroked="f">
                <v:textbox style="mso-fit-shape-to-text:t" inset="0,0,0,0">
                  <w:txbxContent>
                    <w:p w14:paraId="208F946B" w14:textId="6AC39A35" w:rsidR="005771C0" w:rsidRPr="007C5B83" w:rsidRDefault="005771C0" w:rsidP="005771C0">
                      <w:pPr>
                        <w:pStyle w:val="Descripcin"/>
                        <w:rPr>
                          <w:szCs w:val="20"/>
                        </w:rPr>
                      </w:pPr>
                      <w:bookmarkStart w:id="109" w:name="_Toc169374435"/>
                      <w:r w:rsidRPr="007C5B83">
                        <w:t xml:space="preserve">Figure </w:t>
                      </w:r>
                      <w:r w:rsidR="00F4107D">
                        <w:fldChar w:fldCharType="begin"/>
                      </w:r>
                      <w:r w:rsidR="00F4107D">
                        <w:instrText xml:space="preserve"> STYLEREF 1 \s </w:instrText>
                      </w:r>
                      <w:r w:rsidR="00F4107D">
                        <w:fldChar w:fldCharType="separate"/>
                      </w:r>
                      <w:r w:rsidR="00F4107D">
                        <w:rPr>
                          <w:noProof/>
                        </w:rPr>
                        <w:t>4</w:t>
                      </w:r>
                      <w:r w:rsidR="00F4107D">
                        <w:fldChar w:fldCharType="end"/>
                      </w:r>
                      <w:r w:rsidR="00F4107D">
                        <w:t>.</w:t>
                      </w:r>
                      <w:r w:rsidR="00F4107D">
                        <w:fldChar w:fldCharType="begin"/>
                      </w:r>
                      <w:r w:rsidR="00F4107D">
                        <w:instrText xml:space="preserve"> SEQ Figure \* ARABIC \s 1 </w:instrText>
                      </w:r>
                      <w:r w:rsidR="00F4107D">
                        <w:fldChar w:fldCharType="separate"/>
                      </w:r>
                      <w:r w:rsidR="00F4107D">
                        <w:rPr>
                          <w:noProof/>
                        </w:rPr>
                        <w:t>20</w:t>
                      </w:r>
                      <w:r w:rsidR="00F4107D">
                        <w:fldChar w:fldCharType="end"/>
                      </w:r>
                      <w:r w:rsidRPr="007C5B83">
                        <w:t>: Grafana Example Dashboard</w:t>
                      </w:r>
                      <w:r w:rsidR="004D72DD" w:rsidRPr="007C5B83">
                        <w:t>.</w:t>
                      </w:r>
                      <w:bookmarkEnd w:id="109"/>
                    </w:p>
                  </w:txbxContent>
                </v:textbox>
                <w10:wrap type="square"/>
              </v:shape>
            </w:pict>
          </mc:Fallback>
        </mc:AlternateContent>
      </w:r>
      <w:r w:rsidR="005771C0" w:rsidRPr="007C5B83">
        <w:rPr>
          <w:noProof/>
        </w:rPr>
        <w:drawing>
          <wp:anchor distT="0" distB="0" distL="114300" distR="114300" simplePos="0" relativeHeight="251656192" behindDoc="0" locked="0" layoutInCell="1" allowOverlap="1" wp14:anchorId="1A9D9728" wp14:editId="0CB6D7D1">
            <wp:simplePos x="0" y="0"/>
            <wp:positionH relativeFrom="column">
              <wp:posOffset>3175</wp:posOffset>
            </wp:positionH>
            <wp:positionV relativeFrom="paragraph">
              <wp:posOffset>454247</wp:posOffset>
            </wp:positionV>
            <wp:extent cx="2806996" cy="1765706"/>
            <wp:effectExtent l="0" t="0" r="0" b="0"/>
            <wp:wrapSquare wrapText="bothSides"/>
            <wp:docPr id="19475262"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5262" name="Imagen 1" descr="Interfaz de usuario gráfica&#10;&#10;Descripción generada automáticament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806996" cy="1765706"/>
                    </a:xfrm>
                    <a:prstGeom prst="rect">
                      <a:avLst/>
                    </a:prstGeom>
                  </pic:spPr>
                </pic:pic>
              </a:graphicData>
            </a:graphic>
          </wp:anchor>
        </w:drawing>
      </w:r>
      <w:r w:rsidR="009435D3" w:rsidRPr="007C5B83">
        <w:t xml:space="preserve">Grafana is an open-source software that allows data visualization along with the creation of custom control panels. It is easily accessible from services like Doker, Kubernetes or via traditional Databases like MongoDB or InfluxDB. </w:t>
      </w:r>
    </w:p>
    <w:p w14:paraId="3F1B57E9" w14:textId="3CF018D1" w:rsidR="009435D3" w:rsidRPr="007C5B83" w:rsidRDefault="009435D3" w:rsidP="009435D3">
      <w:r w:rsidRPr="007C5B83">
        <w:t>This resource will allow the creation of custom data graphics for the visualization of tendencies. The connection with InfluxDB is recommended, as the time-series based database enhances the software capabilities.</w:t>
      </w:r>
    </w:p>
    <w:p w14:paraId="20CBA075" w14:textId="74691676" w:rsidR="009435D3" w:rsidRPr="007C5B83" w:rsidRDefault="009435D3" w:rsidP="009435D3"/>
    <w:p w14:paraId="67BCF8A7" w14:textId="7AAB4DBD" w:rsidR="00FE4242" w:rsidRPr="007C5B83" w:rsidRDefault="00EA26EE" w:rsidP="00FE4242">
      <w:pPr>
        <w:pStyle w:val="Ttulo3"/>
      </w:pPr>
      <w:bookmarkStart w:id="110" w:name="_Toc169374372"/>
      <w:r w:rsidRPr="007C5B83">
        <w:t xml:space="preserve">NVIDIA </w:t>
      </w:r>
      <w:r w:rsidR="00F4107D" w:rsidRPr="007C5B83">
        <w:t>Deepstream</w:t>
      </w:r>
      <w:r w:rsidRPr="007C5B83">
        <w:t xml:space="preserve"> SDK</w:t>
      </w:r>
      <w:bookmarkEnd w:id="110"/>
    </w:p>
    <w:p w14:paraId="1F55854D" w14:textId="583C1D71" w:rsidR="00FE4242" w:rsidRPr="007C5B83" w:rsidRDefault="00786935" w:rsidP="00FE4242">
      <w:r w:rsidRPr="007C5B83">
        <w:t xml:space="preserve">NVIDIA’s </w:t>
      </w:r>
      <w:r w:rsidR="00F4107D" w:rsidRPr="007C5B83">
        <w:t>Deepstream</w:t>
      </w:r>
      <w:r w:rsidRPr="007C5B83">
        <w:t xml:space="preserve"> software development kit (SDK) is an AI-powered software for video analytics and edge IoT applications. It provides a </w:t>
      </w:r>
      <w:r w:rsidR="0050675F" w:rsidRPr="007C5B83">
        <w:t xml:space="preserve">flexible framework for real-time video process and analysis, which enables the developers to create intelligent systems that can detect and respond to events in different environments </w:t>
      </w:r>
      <w:sdt>
        <w:sdtPr>
          <w:id w:val="789626331"/>
          <w:citation/>
        </w:sdtPr>
        <w:sdtContent>
          <w:r w:rsidR="0050675F" w:rsidRPr="007C5B83">
            <w:fldChar w:fldCharType="begin"/>
          </w:r>
          <w:r w:rsidR="0050675F" w:rsidRPr="007C5B83">
            <w:instrText xml:space="preserve"> CITATION NVI24 \l 3082 </w:instrText>
          </w:r>
          <w:r w:rsidR="0050675F" w:rsidRPr="007C5B83">
            <w:fldChar w:fldCharType="separate"/>
          </w:r>
          <w:r w:rsidR="000A063E" w:rsidRPr="007C5B83">
            <w:t>[35]</w:t>
          </w:r>
          <w:r w:rsidR="0050675F" w:rsidRPr="007C5B83">
            <w:fldChar w:fldCharType="end"/>
          </w:r>
        </w:sdtContent>
      </w:sdt>
      <w:r w:rsidR="0050675F" w:rsidRPr="007C5B83">
        <w:t>.</w:t>
      </w:r>
    </w:p>
    <w:p w14:paraId="68031025" w14:textId="16E4F049" w:rsidR="0050675F" w:rsidRPr="007C5B83" w:rsidRDefault="0050675F" w:rsidP="00FE4242">
      <w:r w:rsidRPr="007C5B83">
        <w:lastRenderedPageBreak/>
        <w:t xml:space="preserve">Some </w:t>
      </w:r>
      <w:r w:rsidR="00E95CB5" w:rsidRPr="007C5B83">
        <w:t>of the key benefits of the development kit include:</w:t>
      </w:r>
    </w:p>
    <w:p w14:paraId="080A9FDA" w14:textId="7B123DC6" w:rsidR="00E95CB5" w:rsidRPr="007C5B83" w:rsidRDefault="00E95CB5" w:rsidP="00E95CB5">
      <w:pPr>
        <w:pStyle w:val="Prrafodelista"/>
        <w:numPr>
          <w:ilvl w:val="0"/>
          <w:numId w:val="23"/>
        </w:numPr>
      </w:pPr>
      <w:r w:rsidRPr="007C5B83">
        <w:t>Deep Learning inference:</w:t>
      </w:r>
    </w:p>
    <w:p w14:paraId="2FBB38A2" w14:textId="660AF885" w:rsidR="00E95CB5" w:rsidRPr="007C5B83" w:rsidRDefault="00E95CB5" w:rsidP="00FE4242">
      <w:r w:rsidRPr="007C5B83">
        <w:t xml:space="preserve">The SDK includes pre-trained models already optimized for NVIDIA’s GPUs, </w:t>
      </w:r>
      <w:r w:rsidR="00017323" w:rsidRPr="007C5B83">
        <w:t>allowing an</w:t>
      </w:r>
      <w:r w:rsidRPr="007C5B83">
        <w:t xml:space="preserve"> easy and fast deployment without the needs of training and extensive knowledge in machine learning.</w:t>
      </w:r>
    </w:p>
    <w:p w14:paraId="39DC42B5" w14:textId="1967BBB9" w:rsidR="00E95CB5" w:rsidRPr="007C5B83" w:rsidRDefault="00E95CB5" w:rsidP="00E95CB5">
      <w:pPr>
        <w:pStyle w:val="Prrafodelista"/>
        <w:numPr>
          <w:ilvl w:val="0"/>
          <w:numId w:val="23"/>
        </w:numPr>
      </w:pPr>
      <w:r w:rsidRPr="007C5B83">
        <w:t>High Performance</w:t>
      </w:r>
      <w:r w:rsidR="00B171B0" w:rsidRPr="007C5B83">
        <w:t xml:space="preserve"> and efficiency</w:t>
      </w:r>
      <w:r w:rsidRPr="007C5B83">
        <w:t>:</w:t>
      </w:r>
    </w:p>
    <w:p w14:paraId="0DB17BC6" w14:textId="535BCD7B" w:rsidR="00E95CB5" w:rsidRPr="007C5B83" w:rsidRDefault="00E95CB5" w:rsidP="00FE4242">
      <w:r w:rsidRPr="007C5B83">
        <w:t xml:space="preserve">Deepstream uses the power of the GPU to enable real-time processing of multiple video streams, along with object detection, </w:t>
      </w:r>
      <w:r w:rsidR="00B171B0" w:rsidRPr="007C5B83">
        <w:t>classification,</w:t>
      </w:r>
      <w:r w:rsidRPr="007C5B83">
        <w:t xml:space="preserve"> and tracking.</w:t>
      </w:r>
      <w:r w:rsidR="00B171B0" w:rsidRPr="007C5B83">
        <w:t xml:space="preserve"> Deepstream is also designed to efficiently utilize GPU resources, enabling a low latency with a high throughput. </w:t>
      </w:r>
    </w:p>
    <w:p w14:paraId="6F63847F" w14:textId="5BCC82C7" w:rsidR="00E95CB5" w:rsidRPr="007C5B83" w:rsidRDefault="00B171B0" w:rsidP="00B171B0">
      <w:pPr>
        <w:pStyle w:val="Prrafodelista"/>
        <w:numPr>
          <w:ilvl w:val="0"/>
          <w:numId w:val="23"/>
        </w:numPr>
      </w:pPr>
      <w:r w:rsidRPr="007C5B83">
        <w:t>Customizable Pipeline:</w:t>
      </w:r>
    </w:p>
    <w:p w14:paraId="1A8A2BFF" w14:textId="04D0F3F8" w:rsidR="00FE4242" w:rsidRDefault="00B171B0" w:rsidP="00FE4242">
      <w:pPr>
        <w:rPr>
          <w:shd w:val="clear" w:color="auto" w:fill="F7F7F7"/>
        </w:rPr>
      </w:pPr>
      <w:r w:rsidRPr="007C5B83">
        <w:rPr>
          <w:shd w:val="clear" w:color="auto" w:fill="F7F7F7"/>
        </w:rPr>
        <w:t xml:space="preserve">Developers have the option to create custom pipelines, allowing flexibility and customization. Additionally, </w:t>
      </w:r>
      <w:r w:rsidR="004940F2" w:rsidRPr="007C5B83">
        <w:rPr>
          <w:shd w:val="clear" w:color="auto" w:fill="F7F7F7"/>
        </w:rPr>
        <w:t xml:space="preserve">it supports integration with different input and output streaming </w:t>
      </w:r>
      <w:proofErr w:type="gramStart"/>
      <w:r w:rsidR="004940F2" w:rsidRPr="007C5B83">
        <w:rPr>
          <w:shd w:val="clear" w:color="auto" w:fill="F7F7F7"/>
        </w:rPr>
        <w:t>protocols .</w:t>
      </w:r>
      <w:proofErr w:type="gramEnd"/>
    </w:p>
    <w:p w14:paraId="7A2D91AA" w14:textId="77777777" w:rsidR="0064738F" w:rsidRPr="007C5B83" w:rsidRDefault="0064738F" w:rsidP="00FE4242">
      <w:pPr>
        <w:rPr>
          <w:shd w:val="clear" w:color="auto" w:fill="F7F7F7"/>
        </w:rPr>
      </w:pPr>
    </w:p>
    <w:p w14:paraId="628B3683" w14:textId="2CC9EF70" w:rsidR="005771C0" w:rsidRPr="007C5B83" w:rsidRDefault="00D27EC3" w:rsidP="00D27EC3">
      <w:pPr>
        <w:pStyle w:val="Ttulo4"/>
      </w:pPr>
      <w:r w:rsidRPr="007C5B83">
        <w:t>NVIDIA TAO Toolkit</w:t>
      </w:r>
    </w:p>
    <w:p w14:paraId="32CDDFF6" w14:textId="1BA612B9" w:rsidR="00D27EC3" w:rsidRPr="007C5B83" w:rsidRDefault="000D30DA" w:rsidP="004D72DD">
      <w:r>
        <w:rPr>
          <w:noProof/>
        </w:rPr>
        <mc:AlternateContent>
          <mc:Choice Requires="wps">
            <w:drawing>
              <wp:anchor distT="0" distB="0" distL="114300" distR="114300" simplePos="0" relativeHeight="251674624" behindDoc="0" locked="0" layoutInCell="1" allowOverlap="1" wp14:anchorId="50F6C357" wp14:editId="2D33147F">
                <wp:simplePos x="0" y="0"/>
                <wp:positionH relativeFrom="column">
                  <wp:posOffset>715010</wp:posOffset>
                </wp:positionH>
                <wp:positionV relativeFrom="paragraph">
                  <wp:posOffset>3545840</wp:posOffset>
                </wp:positionV>
                <wp:extent cx="4335145" cy="266700"/>
                <wp:effectExtent l="0" t="0" r="0" b="0"/>
                <wp:wrapTopAndBottom/>
                <wp:docPr id="1637660644" name="Cuadro de texto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35145" cy="266700"/>
                        </a:xfrm>
                        <a:prstGeom prst="rect">
                          <a:avLst/>
                        </a:prstGeom>
                        <a:solidFill>
                          <a:srgbClr val="FFFFFF"/>
                        </a:solidFill>
                        <a:ln>
                          <a:noFill/>
                        </a:ln>
                      </wps:spPr>
                      <wps:txbx>
                        <w:txbxContent>
                          <w:p w14:paraId="6957EE44" w14:textId="4BCFC0ED" w:rsidR="004D72DD" w:rsidRPr="007C5B83" w:rsidRDefault="004D72DD" w:rsidP="004D72DD">
                            <w:pPr>
                              <w:pStyle w:val="Descripcin"/>
                              <w:rPr>
                                <w:szCs w:val="20"/>
                                <w:shd w:val="clear" w:color="auto" w:fill="FFFFFF"/>
                              </w:rPr>
                            </w:pPr>
                            <w:bookmarkStart w:id="111" w:name="_Toc169374436"/>
                            <w:r w:rsidRPr="007C5B83">
                              <w:t xml:space="preserve">Figure </w:t>
                            </w:r>
                            <w:r w:rsidR="00F4107D">
                              <w:fldChar w:fldCharType="begin"/>
                            </w:r>
                            <w:r w:rsidR="00F4107D">
                              <w:instrText xml:space="preserve"> STYLEREF 1 \s </w:instrText>
                            </w:r>
                            <w:r w:rsidR="00F4107D">
                              <w:fldChar w:fldCharType="separate"/>
                            </w:r>
                            <w:r w:rsidR="00F4107D">
                              <w:rPr>
                                <w:noProof/>
                              </w:rPr>
                              <w:t>4</w:t>
                            </w:r>
                            <w:r w:rsidR="00F4107D">
                              <w:fldChar w:fldCharType="end"/>
                            </w:r>
                            <w:r w:rsidR="00F4107D">
                              <w:t>.</w:t>
                            </w:r>
                            <w:r w:rsidR="00F4107D">
                              <w:fldChar w:fldCharType="begin"/>
                            </w:r>
                            <w:r w:rsidR="00F4107D">
                              <w:instrText xml:space="preserve"> SEQ Figure \* ARABIC \s 1 </w:instrText>
                            </w:r>
                            <w:r w:rsidR="00F4107D">
                              <w:fldChar w:fldCharType="separate"/>
                            </w:r>
                            <w:r w:rsidR="00F4107D">
                              <w:rPr>
                                <w:noProof/>
                              </w:rPr>
                              <w:t>21</w:t>
                            </w:r>
                            <w:r w:rsidR="00F4107D">
                              <w:fldChar w:fldCharType="end"/>
                            </w:r>
                            <w:r w:rsidRPr="007C5B83">
                              <w:t xml:space="preserve">: TAO Overview. Extracted from </w:t>
                            </w:r>
                            <w:sdt>
                              <w:sdtPr>
                                <w:id w:val="1387150739"/>
                                <w:citation/>
                              </w:sdtPr>
                              <w:sdtContent>
                                <w:r w:rsidRPr="007C5B83">
                                  <w:fldChar w:fldCharType="begin"/>
                                </w:r>
                                <w:r w:rsidRPr="007C5B83">
                                  <w:instrText xml:space="preserve"> CITATION NVI \l 3082 </w:instrText>
                                </w:r>
                                <w:r w:rsidRPr="007C5B83">
                                  <w:fldChar w:fldCharType="separate"/>
                                </w:r>
                                <w:r w:rsidR="000A063E" w:rsidRPr="007C5B83">
                                  <w:t>[36]</w:t>
                                </w:r>
                                <w:r w:rsidRPr="007C5B83">
                                  <w:fldChar w:fldCharType="end"/>
                                </w:r>
                              </w:sdtContent>
                            </w:sdt>
                            <w:r w:rsidRPr="007C5B83">
                              <w:t>.</w:t>
                            </w:r>
                            <w:bookmarkEnd w:id="111"/>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50F6C357" id="Cuadro de texto 40" o:spid="_x0000_s1053" type="#_x0000_t202" style="position:absolute;left:0;text-align:left;margin-left:56.3pt;margin-top:279.2pt;width:341.35pt;height:21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" stroked="f">
                <v:textbox style="mso-fit-shape-to-text:t" inset="0,0,0,0">
                  <w:txbxContent>
                    <w:p w14:paraId="6957EE44" w14:textId="4BCFC0ED" w:rsidR="004D72DD" w:rsidRPr="007C5B83" w:rsidRDefault="004D72DD" w:rsidP="004D72DD">
                      <w:pPr>
                        <w:pStyle w:val="Descripcin"/>
                        <w:rPr>
                          <w:szCs w:val="20"/>
                          <w:shd w:val="clear" w:color="auto" w:fill="FFFFFF"/>
                        </w:rPr>
                      </w:pPr>
                      <w:bookmarkStart w:id="112" w:name="_Toc169374436"/>
                      <w:r w:rsidRPr="007C5B83">
                        <w:t xml:space="preserve">Figure </w:t>
                      </w:r>
                      <w:r w:rsidR="00F4107D">
                        <w:fldChar w:fldCharType="begin"/>
                      </w:r>
                      <w:r w:rsidR="00F4107D">
                        <w:instrText xml:space="preserve"> STYLEREF 1 \s </w:instrText>
                      </w:r>
                      <w:r w:rsidR="00F4107D">
                        <w:fldChar w:fldCharType="separate"/>
                      </w:r>
                      <w:r w:rsidR="00F4107D">
                        <w:rPr>
                          <w:noProof/>
                        </w:rPr>
                        <w:t>4</w:t>
                      </w:r>
                      <w:r w:rsidR="00F4107D">
                        <w:fldChar w:fldCharType="end"/>
                      </w:r>
                      <w:r w:rsidR="00F4107D">
                        <w:t>.</w:t>
                      </w:r>
                      <w:r w:rsidR="00F4107D">
                        <w:fldChar w:fldCharType="begin"/>
                      </w:r>
                      <w:r w:rsidR="00F4107D">
                        <w:instrText xml:space="preserve"> SEQ Figure \* ARABIC \s 1 </w:instrText>
                      </w:r>
                      <w:r w:rsidR="00F4107D">
                        <w:fldChar w:fldCharType="separate"/>
                      </w:r>
                      <w:r w:rsidR="00F4107D">
                        <w:rPr>
                          <w:noProof/>
                        </w:rPr>
                        <w:t>21</w:t>
                      </w:r>
                      <w:r w:rsidR="00F4107D">
                        <w:fldChar w:fldCharType="end"/>
                      </w:r>
                      <w:r w:rsidRPr="007C5B83">
                        <w:t xml:space="preserve">: TAO Overview. Extracted from </w:t>
                      </w:r>
                      <w:sdt>
                        <w:sdtPr>
                          <w:id w:val="1387150739"/>
                          <w:citation/>
                        </w:sdtPr>
                        <w:sdtContent>
                          <w:r w:rsidRPr="007C5B83">
                            <w:fldChar w:fldCharType="begin"/>
                          </w:r>
                          <w:r w:rsidRPr="007C5B83">
                            <w:instrText xml:space="preserve"> CITATION NVI \l 3082 </w:instrText>
                          </w:r>
                          <w:r w:rsidRPr="007C5B83">
                            <w:fldChar w:fldCharType="separate"/>
                          </w:r>
                          <w:r w:rsidR="000A063E" w:rsidRPr="007C5B83">
                            <w:t>[36]</w:t>
                          </w:r>
                          <w:r w:rsidRPr="007C5B83">
                            <w:fldChar w:fldCharType="end"/>
                          </w:r>
                        </w:sdtContent>
                      </w:sdt>
                      <w:r w:rsidRPr="007C5B83">
                        <w:t>.</w:t>
                      </w:r>
                      <w:bookmarkEnd w:id="112"/>
                    </w:p>
                  </w:txbxContent>
                </v:textbox>
                <w10:wrap type="topAndBottom"/>
              </v:shape>
            </w:pict>
          </mc:Fallback>
        </mc:AlternateContent>
      </w:r>
      <w:r w:rsidR="004D72DD" w:rsidRPr="007C5B83">
        <w:rPr>
          <w:noProof/>
          <w:shd w:val="clear" w:color="auto" w:fill="FFFFFF"/>
        </w:rPr>
        <w:drawing>
          <wp:anchor distT="0" distB="0" distL="114300" distR="114300" simplePos="0" relativeHeight="251670528" behindDoc="0" locked="0" layoutInCell="1" allowOverlap="1" wp14:anchorId="1A2F8886" wp14:editId="51C365DD">
            <wp:simplePos x="0" y="0"/>
            <wp:positionH relativeFrom="column">
              <wp:posOffset>715099</wp:posOffset>
            </wp:positionH>
            <wp:positionV relativeFrom="paragraph">
              <wp:posOffset>1200328</wp:posOffset>
            </wp:positionV>
            <wp:extent cx="4335145" cy="2288540"/>
            <wp:effectExtent l="0" t="0" r="0" b="0"/>
            <wp:wrapTopAndBottom/>
            <wp:docPr id="27100445" name="Imagen 1" descr="Diagr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00445" name="Imagen 1" descr="Diagrama&#10;&#10;Descripción generada automáticamente con confianza media"/>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335145" cy="2288540"/>
                    </a:xfrm>
                    <a:prstGeom prst="rect">
                      <a:avLst/>
                    </a:prstGeom>
                  </pic:spPr>
                </pic:pic>
              </a:graphicData>
            </a:graphic>
            <wp14:sizeRelH relativeFrom="margin">
              <wp14:pctWidth>0</wp14:pctWidth>
            </wp14:sizeRelH>
            <wp14:sizeRelV relativeFrom="margin">
              <wp14:pctHeight>0</wp14:pctHeight>
            </wp14:sizeRelV>
          </wp:anchor>
        </w:drawing>
      </w:r>
      <w:r w:rsidR="004D72DD" w:rsidRPr="007C5B83">
        <w:t>As explained on NVIDIA’s official site, “</w:t>
      </w:r>
      <w:r w:rsidR="004D72DD" w:rsidRPr="007C5B83">
        <w:rPr>
          <w:shd w:val="clear" w:color="auto" w:fill="FFFFFF"/>
        </w:rPr>
        <w:t>NVIDIA </w:t>
      </w:r>
      <w:hyperlink r:id="rId42" w:history="1">
        <w:r w:rsidR="004D72DD" w:rsidRPr="007C5B83">
          <w:rPr>
            <w:rStyle w:val="Hipervnculo"/>
            <w:rFonts w:ascii="NVIDIA Sans" w:hAnsi="NVIDIA Sans"/>
            <w:b/>
            <w:bCs/>
            <w:shd w:val="clear" w:color="auto" w:fill="FFFFFF"/>
          </w:rPr>
          <w:t>TAO Toolkit</w:t>
        </w:r>
      </w:hyperlink>
      <w:r w:rsidR="004D72DD" w:rsidRPr="007C5B83">
        <w:rPr>
          <w:shd w:val="clear" w:color="auto" w:fill="FFFFFF"/>
        </w:rPr>
        <w:t xml:space="preserve"> is a low-code AI toolkit built on TensorFlow and PyTorch, which simplifies and accelerates the model training process by abstracting away the complexity of AI models and the deep learning framework” </w:t>
      </w:r>
      <w:sdt>
        <w:sdtPr>
          <w:rPr>
            <w:shd w:val="clear" w:color="auto" w:fill="FFFFFF"/>
          </w:rPr>
          <w:id w:val="-2008808675"/>
          <w:citation/>
        </w:sdtPr>
        <w:sdtContent>
          <w:r w:rsidR="004D72DD" w:rsidRPr="007C5B83">
            <w:rPr>
              <w:shd w:val="clear" w:color="auto" w:fill="FFFFFF"/>
            </w:rPr>
            <w:fldChar w:fldCharType="begin"/>
          </w:r>
          <w:r w:rsidR="004D72DD" w:rsidRPr="007C5B83">
            <w:rPr>
              <w:shd w:val="clear" w:color="auto" w:fill="FFFFFF"/>
            </w:rPr>
            <w:instrText xml:space="preserve"> CITATION NVI \l 3082 </w:instrText>
          </w:r>
          <w:r w:rsidR="004D72DD" w:rsidRPr="007C5B83">
            <w:rPr>
              <w:shd w:val="clear" w:color="auto" w:fill="FFFFFF"/>
            </w:rPr>
            <w:fldChar w:fldCharType="separate"/>
          </w:r>
          <w:r w:rsidR="000A063E" w:rsidRPr="007C5B83">
            <w:rPr>
              <w:shd w:val="clear" w:color="auto" w:fill="FFFFFF"/>
            </w:rPr>
            <w:t>[36]</w:t>
          </w:r>
          <w:r w:rsidR="004D72DD" w:rsidRPr="007C5B83">
            <w:rPr>
              <w:shd w:val="clear" w:color="auto" w:fill="FFFFFF"/>
            </w:rPr>
            <w:fldChar w:fldCharType="end"/>
          </w:r>
        </w:sdtContent>
      </w:sdt>
      <w:r w:rsidR="004D72DD" w:rsidRPr="007C5B83">
        <w:rPr>
          <w:shd w:val="clear" w:color="auto" w:fill="FFFFFF"/>
        </w:rPr>
        <w:t>. With this toolkit, users can select from the 100+ pre-trained vision AI models available and customize their own dataset.</w:t>
      </w:r>
      <w:r w:rsidR="004D72DD" w:rsidRPr="007C5B83">
        <w:t xml:space="preserve"> </w:t>
      </w:r>
    </w:p>
    <w:p w14:paraId="36941D34" w14:textId="61C01C01" w:rsidR="004D72DD" w:rsidRPr="007C5B83" w:rsidRDefault="004D72DD" w:rsidP="004D72DD">
      <w:r w:rsidRPr="007C5B83">
        <w:t xml:space="preserve">Model pruning </w:t>
      </w:r>
      <w:proofErr w:type="spellStart"/>
      <w:r w:rsidRPr="007C5B83">
        <w:t>iss</w:t>
      </w:r>
      <w:proofErr w:type="spellEnd"/>
      <w:r w:rsidRPr="007C5B83">
        <w:t xml:space="preserve"> the key </w:t>
      </w:r>
      <w:proofErr w:type="spellStart"/>
      <w:r w:rsidRPr="007C5B83">
        <w:t>differenciator</w:t>
      </w:r>
      <w:proofErr w:type="spellEnd"/>
      <w:r w:rsidRPr="007C5B83">
        <w:t xml:space="preserve"> of NVIDIA’s TAO Toolkit. The provided explanation on their official website explains that pruning involves removing from the neural network nodes that contribute less to the overall accuracy of the model, reducing the overall size of the model, significantly reducing the memory footprint, and increasing inference throughput–all factors that are very important for edge deployment</w:t>
      </w:r>
      <w:r w:rsidR="00F33A67" w:rsidRPr="007C5B83">
        <w:t xml:space="preserve"> </w:t>
      </w:r>
      <w:sdt>
        <w:sdtPr>
          <w:id w:val="-879780090"/>
          <w:citation/>
        </w:sdtPr>
        <w:sdtContent>
          <w:r w:rsidR="00F33A67" w:rsidRPr="007C5B83">
            <w:fldChar w:fldCharType="begin"/>
          </w:r>
          <w:r w:rsidR="00F33A67" w:rsidRPr="007C5B83">
            <w:instrText xml:space="preserve"> CITATION NVI \l 3082 </w:instrText>
          </w:r>
          <w:r w:rsidR="00F33A67" w:rsidRPr="007C5B83">
            <w:fldChar w:fldCharType="separate"/>
          </w:r>
          <w:r w:rsidR="000A063E" w:rsidRPr="007C5B83">
            <w:t>[36]</w:t>
          </w:r>
          <w:r w:rsidR="00F33A67" w:rsidRPr="007C5B83">
            <w:fldChar w:fldCharType="end"/>
          </w:r>
        </w:sdtContent>
      </w:sdt>
      <w:r w:rsidRPr="007C5B83">
        <w:t>.</w:t>
      </w:r>
    </w:p>
    <w:p w14:paraId="16432237" w14:textId="0C78F0A2" w:rsidR="00F33A67" w:rsidRPr="007C5B83" w:rsidRDefault="000D30DA" w:rsidP="004D72DD">
      <w:r>
        <w:rPr>
          <w:noProof/>
        </w:rPr>
        <w:lastRenderedPageBreak/>
        <mc:AlternateContent>
          <mc:Choice Requires="wps">
            <w:drawing>
              <wp:anchor distT="0" distB="0" distL="114300" distR="114300" simplePos="0" relativeHeight="251675648" behindDoc="0" locked="0" layoutInCell="1" allowOverlap="1" wp14:anchorId="0CFA17C8" wp14:editId="12D4E59A">
                <wp:simplePos x="0" y="0"/>
                <wp:positionH relativeFrom="column">
                  <wp:posOffset>420370</wp:posOffset>
                </wp:positionH>
                <wp:positionV relativeFrom="paragraph">
                  <wp:posOffset>3500120</wp:posOffset>
                </wp:positionV>
                <wp:extent cx="3728720" cy="266700"/>
                <wp:effectExtent l="0" t="0" r="0" b="0"/>
                <wp:wrapTopAndBottom/>
                <wp:docPr id="1784130873" name="Cuadro de texto 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28720" cy="266700"/>
                        </a:xfrm>
                        <a:prstGeom prst="rect">
                          <a:avLst/>
                        </a:prstGeom>
                        <a:solidFill>
                          <a:srgbClr val="FFFFFF"/>
                        </a:solidFill>
                        <a:ln>
                          <a:noFill/>
                        </a:ln>
                      </wps:spPr>
                      <wps:txbx>
                        <w:txbxContent>
                          <w:p w14:paraId="7CEB6A11" w14:textId="654A564B" w:rsidR="00F33A67" w:rsidRPr="007C5B83" w:rsidRDefault="00F33A67" w:rsidP="00F33A67">
                            <w:pPr>
                              <w:pStyle w:val="Descripcin"/>
                              <w:rPr>
                                <w:szCs w:val="20"/>
                              </w:rPr>
                            </w:pPr>
                            <w:bookmarkStart w:id="113" w:name="_Toc169374437"/>
                            <w:r w:rsidRPr="007C5B83">
                              <w:t xml:space="preserve">Figure </w:t>
                            </w:r>
                            <w:r w:rsidR="00F4107D">
                              <w:fldChar w:fldCharType="begin"/>
                            </w:r>
                            <w:r w:rsidR="00F4107D">
                              <w:instrText xml:space="preserve"> STYLEREF 1 \s </w:instrText>
                            </w:r>
                            <w:r w:rsidR="00F4107D">
                              <w:fldChar w:fldCharType="separate"/>
                            </w:r>
                            <w:r w:rsidR="00F4107D">
                              <w:rPr>
                                <w:noProof/>
                              </w:rPr>
                              <w:t>4</w:t>
                            </w:r>
                            <w:r w:rsidR="00F4107D">
                              <w:fldChar w:fldCharType="end"/>
                            </w:r>
                            <w:r w:rsidR="00F4107D">
                              <w:t>.</w:t>
                            </w:r>
                            <w:r w:rsidR="00F4107D">
                              <w:fldChar w:fldCharType="begin"/>
                            </w:r>
                            <w:r w:rsidR="00F4107D">
                              <w:instrText xml:space="preserve"> SEQ Figure \* ARABIC \s 1 </w:instrText>
                            </w:r>
                            <w:r w:rsidR="00F4107D">
                              <w:fldChar w:fldCharType="separate"/>
                            </w:r>
                            <w:r w:rsidR="00F4107D">
                              <w:rPr>
                                <w:noProof/>
                              </w:rPr>
                              <w:t>22</w:t>
                            </w:r>
                            <w:r w:rsidR="00F4107D">
                              <w:fldChar w:fldCharType="end"/>
                            </w:r>
                            <w:r w:rsidRPr="007C5B83">
                              <w:t xml:space="preserve">: Pruning Efficiency. Extracted from </w:t>
                            </w:r>
                            <w:sdt>
                              <w:sdtPr>
                                <w:id w:val="1952595989"/>
                                <w:citation/>
                              </w:sdtPr>
                              <w:sdtContent>
                                <w:r w:rsidRPr="007C5B83">
                                  <w:fldChar w:fldCharType="begin"/>
                                </w:r>
                                <w:r w:rsidRPr="007C5B83">
                                  <w:instrText xml:space="preserve"> CITATION NVI \l 3082 </w:instrText>
                                </w:r>
                                <w:r w:rsidRPr="007C5B83">
                                  <w:fldChar w:fldCharType="separate"/>
                                </w:r>
                                <w:r w:rsidR="000A063E" w:rsidRPr="007C5B83">
                                  <w:t>[36]</w:t>
                                </w:r>
                                <w:r w:rsidRPr="007C5B83">
                                  <w:fldChar w:fldCharType="end"/>
                                </w:r>
                              </w:sdtContent>
                            </w:sdt>
                            <w:r w:rsidRPr="007C5B83">
                              <w:t>.</w:t>
                            </w:r>
                            <w:bookmarkEnd w:id="113"/>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0CFA17C8" id="Cuadro de texto 39" o:spid="_x0000_s1054" type="#_x0000_t202" style="position:absolute;left:0;text-align:left;margin-left:33.1pt;margin-top:275.6pt;width:293.6pt;height:21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" stroked="f">
                <v:textbox style="mso-fit-shape-to-text:t" inset="0,0,0,0">
                  <w:txbxContent>
                    <w:p w14:paraId="7CEB6A11" w14:textId="654A564B" w:rsidR="00F33A67" w:rsidRPr="007C5B83" w:rsidRDefault="00F33A67" w:rsidP="00F33A67">
                      <w:pPr>
                        <w:pStyle w:val="Descripcin"/>
                        <w:rPr>
                          <w:szCs w:val="20"/>
                        </w:rPr>
                      </w:pPr>
                      <w:bookmarkStart w:id="114" w:name="_Toc169374437"/>
                      <w:r w:rsidRPr="007C5B83">
                        <w:t xml:space="preserve">Figure </w:t>
                      </w:r>
                      <w:r w:rsidR="00F4107D">
                        <w:fldChar w:fldCharType="begin"/>
                      </w:r>
                      <w:r w:rsidR="00F4107D">
                        <w:instrText xml:space="preserve"> STYLEREF 1 \s </w:instrText>
                      </w:r>
                      <w:r w:rsidR="00F4107D">
                        <w:fldChar w:fldCharType="separate"/>
                      </w:r>
                      <w:r w:rsidR="00F4107D">
                        <w:rPr>
                          <w:noProof/>
                        </w:rPr>
                        <w:t>4</w:t>
                      </w:r>
                      <w:r w:rsidR="00F4107D">
                        <w:fldChar w:fldCharType="end"/>
                      </w:r>
                      <w:r w:rsidR="00F4107D">
                        <w:t>.</w:t>
                      </w:r>
                      <w:r w:rsidR="00F4107D">
                        <w:fldChar w:fldCharType="begin"/>
                      </w:r>
                      <w:r w:rsidR="00F4107D">
                        <w:instrText xml:space="preserve"> SEQ Figure \* ARABIC \s 1 </w:instrText>
                      </w:r>
                      <w:r w:rsidR="00F4107D">
                        <w:fldChar w:fldCharType="separate"/>
                      </w:r>
                      <w:r w:rsidR="00F4107D">
                        <w:rPr>
                          <w:noProof/>
                        </w:rPr>
                        <w:t>22</w:t>
                      </w:r>
                      <w:r w:rsidR="00F4107D">
                        <w:fldChar w:fldCharType="end"/>
                      </w:r>
                      <w:r w:rsidRPr="007C5B83">
                        <w:t xml:space="preserve">: Pruning Efficiency. Extracted from </w:t>
                      </w:r>
                      <w:sdt>
                        <w:sdtPr>
                          <w:id w:val="1952595989"/>
                          <w:citation/>
                        </w:sdtPr>
                        <w:sdtContent>
                          <w:r w:rsidRPr="007C5B83">
                            <w:fldChar w:fldCharType="begin"/>
                          </w:r>
                          <w:r w:rsidRPr="007C5B83">
                            <w:instrText xml:space="preserve"> CITATION NVI \l 3082 </w:instrText>
                          </w:r>
                          <w:r w:rsidRPr="007C5B83">
                            <w:fldChar w:fldCharType="separate"/>
                          </w:r>
                          <w:r w:rsidR="000A063E" w:rsidRPr="007C5B83">
                            <w:t>[36]</w:t>
                          </w:r>
                          <w:r w:rsidRPr="007C5B83">
                            <w:fldChar w:fldCharType="end"/>
                          </w:r>
                        </w:sdtContent>
                      </w:sdt>
                      <w:r w:rsidRPr="007C5B83">
                        <w:t>.</w:t>
                      </w:r>
                      <w:bookmarkEnd w:id="114"/>
                    </w:p>
                  </w:txbxContent>
                </v:textbox>
                <w10:wrap type="topAndBottom"/>
              </v:shape>
            </w:pict>
          </mc:Fallback>
        </mc:AlternateContent>
      </w:r>
      <w:r w:rsidR="00496F63" w:rsidRPr="007C5B83">
        <w:rPr>
          <w:noProof/>
        </w:rPr>
        <w:drawing>
          <wp:anchor distT="0" distB="0" distL="114300" distR="114300" simplePos="0" relativeHeight="251676672" behindDoc="0" locked="0" layoutInCell="1" allowOverlap="1" wp14:anchorId="6FC3315C" wp14:editId="1F953F83">
            <wp:simplePos x="0" y="0"/>
            <wp:positionH relativeFrom="column">
              <wp:posOffset>309457</wp:posOffset>
            </wp:positionH>
            <wp:positionV relativeFrom="paragraph">
              <wp:posOffset>902547</wp:posOffset>
            </wp:positionV>
            <wp:extent cx="4832350" cy="2505710"/>
            <wp:effectExtent l="0" t="0" r="0" b="0"/>
            <wp:wrapTopAndBottom/>
            <wp:docPr id="1015926461" name="Imagen 1"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926461" name="Imagen 1" descr="Gráfico, Gráfico de barras&#10;&#10;Descripción generada automáticamente"/>
                    <pic:cNvPicPr/>
                  </pic:nvPicPr>
                  <pic:blipFill>
                    <a:blip r:embed="rId43">
                      <a:extLst>
                        <a:ext uri="{28A0092B-C50C-407E-A947-70E740481C1C}">
                          <a14:useLocalDpi xmlns:a14="http://schemas.microsoft.com/office/drawing/2010/main" val="0"/>
                        </a:ext>
                      </a:extLst>
                    </a:blip>
                    <a:stretch>
                      <a:fillRect/>
                    </a:stretch>
                  </pic:blipFill>
                  <pic:spPr>
                    <a:xfrm>
                      <a:off x="0" y="0"/>
                      <a:ext cx="4832350" cy="2505710"/>
                    </a:xfrm>
                    <a:prstGeom prst="rect">
                      <a:avLst/>
                    </a:prstGeom>
                  </pic:spPr>
                </pic:pic>
              </a:graphicData>
            </a:graphic>
            <wp14:sizeRelH relativeFrom="margin">
              <wp14:pctWidth>0</wp14:pctWidth>
            </wp14:sizeRelH>
            <wp14:sizeRelV relativeFrom="margin">
              <wp14:pctHeight>0</wp14:pctHeight>
            </wp14:sizeRelV>
          </wp:anchor>
        </w:drawing>
      </w:r>
      <w:r w:rsidR="00F33A67" w:rsidRPr="007C5B83">
        <w:t xml:space="preserve">For example, the Frames per Second (FPS) obtained using the </w:t>
      </w:r>
      <w:proofErr w:type="spellStart"/>
      <w:r w:rsidR="00F33A67" w:rsidRPr="007C5B83">
        <w:t>TrafficCamNet</w:t>
      </w:r>
      <w:proofErr w:type="spellEnd"/>
      <w:r w:rsidR="00F33A67" w:rsidRPr="007C5B83">
        <w:t xml:space="preserve">, DashCamNet, and </w:t>
      </w:r>
      <w:proofErr w:type="spellStart"/>
      <w:r w:rsidR="00F33A67" w:rsidRPr="007C5B83">
        <w:t>PeopleNet</w:t>
      </w:r>
      <w:proofErr w:type="spellEnd"/>
      <w:r w:rsidR="00F33A67" w:rsidRPr="007C5B83">
        <w:t xml:space="preserve"> pruned models are almost the double of the obtained in the unpruned models </w:t>
      </w:r>
      <w:sdt>
        <w:sdtPr>
          <w:id w:val="1587802211"/>
          <w:citation/>
        </w:sdtPr>
        <w:sdtContent>
          <w:r w:rsidR="00F33A67" w:rsidRPr="007C5B83">
            <w:fldChar w:fldCharType="begin"/>
          </w:r>
          <w:r w:rsidR="00F33A67" w:rsidRPr="007C5B83">
            <w:instrText xml:space="preserve"> CITATION NVI \l 3082 </w:instrText>
          </w:r>
          <w:r w:rsidR="00F33A67" w:rsidRPr="007C5B83">
            <w:fldChar w:fldCharType="separate"/>
          </w:r>
          <w:r w:rsidR="000A063E" w:rsidRPr="007C5B83">
            <w:t>[36]</w:t>
          </w:r>
          <w:r w:rsidR="00F33A67" w:rsidRPr="007C5B83">
            <w:fldChar w:fldCharType="end"/>
          </w:r>
        </w:sdtContent>
      </w:sdt>
      <w:r w:rsidR="00F33A67" w:rsidRPr="007C5B83">
        <w:t>.</w:t>
      </w:r>
    </w:p>
    <w:p w14:paraId="70CE1ACC" w14:textId="458281D6" w:rsidR="00F33A67" w:rsidRPr="007C5B83" w:rsidRDefault="00F33A67" w:rsidP="00F33A67">
      <w:pPr>
        <w:pStyle w:val="Ttulo4"/>
      </w:pPr>
      <w:r w:rsidRPr="007C5B83">
        <w:t>DashCamNet</w:t>
      </w:r>
    </w:p>
    <w:p w14:paraId="36DC2978" w14:textId="3DB850F0" w:rsidR="00F33A67" w:rsidRPr="007C5B83" w:rsidRDefault="00F33A67" w:rsidP="00F33A67">
      <w:r w:rsidRPr="007C5B83">
        <w:t>The DashCamNet model is included in the TAO Toolkit, with the intention of simulating the effects of a car Dashcam. This can be used for the implementation in the project due to the similarities between a Dashcam and the necessities of the project.</w:t>
      </w:r>
    </w:p>
    <w:p w14:paraId="0592E922" w14:textId="59C8E5A9" w:rsidR="00F33A67" w:rsidRPr="007C5B83" w:rsidRDefault="00F33A67" w:rsidP="00F33A67">
      <w:r w:rsidRPr="007C5B83">
        <w:t xml:space="preserve">The models are based on NVIDIA DetectNet_v2 </w:t>
      </w:r>
      <w:r w:rsidRPr="007C5B83">
        <w:rPr>
          <w:rStyle w:val="Refdenotaalpie"/>
        </w:rPr>
        <w:footnoteReference w:id="1"/>
      </w:r>
      <w:r w:rsidRPr="007C5B83">
        <w:t xml:space="preserve"> detector with ResNet 18</w:t>
      </w:r>
      <w:r w:rsidRPr="007C5B83">
        <w:rPr>
          <w:rStyle w:val="Refdenotaalpie"/>
        </w:rPr>
        <w:footnoteReference w:id="2"/>
      </w:r>
      <w:r w:rsidRPr="007C5B83">
        <w:t xml:space="preserve"> as a feature extractor.  This model detects objects from the next categories and returns a labelled box around the object.</w:t>
      </w:r>
    </w:p>
    <w:p w14:paraId="596602A9" w14:textId="77777777" w:rsidR="00F33A67" w:rsidRPr="007C5B83" w:rsidRDefault="00F33A67" w:rsidP="00F33A67">
      <w:pPr>
        <w:pStyle w:val="Prrafodelista"/>
        <w:numPr>
          <w:ilvl w:val="0"/>
          <w:numId w:val="23"/>
        </w:numPr>
      </w:pPr>
      <w:r w:rsidRPr="007C5B83">
        <w:t>car</w:t>
      </w:r>
    </w:p>
    <w:p w14:paraId="3980FFE3" w14:textId="77777777" w:rsidR="00F33A67" w:rsidRPr="007C5B83" w:rsidRDefault="00F33A67" w:rsidP="00F33A67">
      <w:pPr>
        <w:pStyle w:val="Prrafodelista"/>
        <w:numPr>
          <w:ilvl w:val="0"/>
          <w:numId w:val="23"/>
        </w:numPr>
      </w:pPr>
      <w:r w:rsidRPr="007C5B83">
        <w:t>persons</w:t>
      </w:r>
    </w:p>
    <w:p w14:paraId="24E56FEC" w14:textId="77777777" w:rsidR="00F33A67" w:rsidRPr="007C5B83" w:rsidRDefault="00F33A67" w:rsidP="00F33A67">
      <w:pPr>
        <w:pStyle w:val="Prrafodelista"/>
        <w:numPr>
          <w:ilvl w:val="0"/>
          <w:numId w:val="23"/>
        </w:numPr>
      </w:pPr>
      <w:r w:rsidRPr="007C5B83">
        <w:t>road signs</w:t>
      </w:r>
    </w:p>
    <w:p w14:paraId="11037D04" w14:textId="77777777" w:rsidR="00F33A67" w:rsidRPr="007C5B83" w:rsidRDefault="00F33A67" w:rsidP="00F33A67">
      <w:pPr>
        <w:pStyle w:val="Prrafodelista"/>
        <w:numPr>
          <w:ilvl w:val="0"/>
          <w:numId w:val="23"/>
        </w:numPr>
      </w:pPr>
      <w:r w:rsidRPr="007C5B83">
        <w:t>bicycles</w:t>
      </w:r>
    </w:p>
    <w:p w14:paraId="7E9A9745" w14:textId="77777777" w:rsidR="001F7551" w:rsidRPr="007C5B83" w:rsidRDefault="001F7551" w:rsidP="00F33A67"/>
    <w:p w14:paraId="1A4BFEEB" w14:textId="77777777" w:rsidR="001F7551" w:rsidRPr="007C5B83" w:rsidRDefault="001F7551" w:rsidP="00F33A67"/>
    <w:p w14:paraId="5C78CFDF" w14:textId="19B6AE5F" w:rsidR="001F7551" w:rsidRPr="007C5B83" w:rsidRDefault="000D30DA" w:rsidP="00F33A67">
      <w:r>
        <w:rPr>
          <w:noProof/>
        </w:rPr>
        <w:lastRenderedPageBreak/>
        <mc:AlternateContent>
          <mc:Choice Requires="wps">
            <w:drawing>
              <wp:anchor distT="0" distB="0" distL="114300" distR="114300" simplePos="0" relativeHeight="251676672" behindDoc="0" locked="0" layoutInCell="1" allowOverlap="1" wp14:anchorId="58134967" wp14:editId="1CCA58A0">
                <wp:simplePos x="0" y="0"/>
                <wp:positionH relativeFrom="column">
                  <wp:posOffset>3175</wp:posOffset>
                </wp:positionH>
                <wp:positionV relativeFrom="paragraph">
                  <wp:posOffset>2439035</wp:posOffset>
                </wp:positionV>
                <wp:extent cx="5738495" cy="266700"/>
                <wp:effectExtent l="0" t="0" r="0" b="0"/>
                <wp:wrapSquare wrapText="bothSides"/>
                <wp:docPr id="1016887064" name="Cuadro de texto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8495" cy="266700"/>
                        </a:xfrm>
                        <a:prstGeom prst="rect">
                          <a:avLst/>
                        </a:prstGeom>
                        <a:solidFill>
                          <a:srgbClr val="FFFFFF"/>
                        </a:solidFill>
                        <a:ln>
                          <a:noFill/>
                        </a:ln>
                      </wps:spPr>
                      <wps:txbx>
                        <w:txbxContent>
                          <w:p w14:paraId="533FD56E" w14:textId="2AFAF72E" w:rsidR="001F7551" w:rsidRPr="007C5B83" w:rsidRDefault="001F7551" w:rsidP="001F7551">
                            <w:pPr>
                              <w:pStyle w:val="Descripcin"/>
                              <w:rPr>
                                <w:szCs w:val="20"/>
                              </w:rPr>
                            </w:pPr>
                            <w:bookmarkStart w:id="115" w:name="_Toc169374438"/>
                            <w:r w:rsidRPr="007C5B83">
                              <w:t xml:space="preserve">Figure </w:t>
                            </w:r>
                            <w:r w:rsidR="00F4107D">
                              <w:fldChar w:fldCharType="begin"/>
                            </w:r>
                            <w:r w:rsidR="00F4107D">
                              <w:instrText xml:space="preserve"> STYLEREF 1 \s </w:instrText>
                            </w:r>
                            <w:r w:rsidR="00F4107D">
                              <w:fldChar w:fldCharType="separate"/>
                            </w:r>
                            <w:r w:rsidR="00F4107D">
                              <w:rPr>
                                <w:noProof/>
                              </w:rPr>
                              <w:t>4</w:t>
                            </w:r>
                            <w:r w:rsidR="00F4107D">
                              <w:fldChar w:fldCharType="end"/>
                            </w:r>
                            <w:r w:rsidR="00F4107D">
                              <w:t>.</w:t>
                            </w:r>
                            <w:r w:rsidR="00F4107D">
                              <w:fldChar w:fldCharType="begin"/>
                            </w:r>
                            <w:r w:rsidR="00F4107D">
                              <w:instrText xml:space="preserve"> SEQ Figure \* ARABIC \s 1 </w:instrText>
                            </w:r>
                            <w:r w:rsidR="00F4107D">
                              <w:fldChar w:fldCharType="separate"/>
                            </w:r>
                            <w:r w:rsidR="00F4107D">
                              <w:rPr>
                                <w:noProof/>
                              </w:rPr>
                              <w:t>23</w:t>
                            </w:r>
                            <w:r w:rsidR="00F4107D">
                              <w:fldChar w:fldCharType="end"/>
                            </w:r>
                            <w:r w:rsidRPr="007C5B83">
                              <w:t xml:space="preserve">: DashCamNet Pruned Model Example of Use. Extracted from </w:t>
                            </w:r>
                            <w:sdt>
                              <w:sdtPr>
                                <w:id w:val="803193879"/>
                                <w:citation/>
                              </w:sdtPr>
                              <w:sdtContent>
                                <w:r w:rsidRPr="007C5B83">
                                  <w:fldChar w:fldCharType="begin"/>
                                </w:r>
                                <w:r w:rsidRPr="007C5B83">
                                  <w:instrText xml:space="preserve"> CITATION NVI \l 3082 </w:instrText>
                                </w:r>
                                <w:r w:rsidRPr="007C5B83">
                                  <w:fldChar w:fldCharType="separate"/>
                                </w:r>
                                <w:r w:rsidR="000A063E" w:rsidRPr="007C5B83">
                                  <w:t>[36]</w:t>
                                </w:r>
                                <w:r w:rsidRPr="007C5B83">
                                  <w:fldChar w:fldCharType="end"/>
                                </w:r>
                              </w:sdtContent>
                            </w:sdt>
                            <w:sdt>
                              <w:sdtPr>
                                <w:id w:val="145330856"/>
                                <w:citation/>
                              </w:sdtPr>
                              <w:sdtContent>
                                <w:r w:rsidRPr="007C5B83">
                                  <w:fldChar w:fldCharType="begin"/>
                                </w:r>
                                <w:r w:rsidRPr="007C5B83">
                                  <w:instrText xml:space="preserve"> CITATION NVI241 \l 3082 </w:instrText>
                                </w:r>
                                <w:r w:rsidRPr="007C5B83">
                                  <w:fldChar w:fldCharType="separate"/>
                                </w:r>
                                <w:r w:rsidR="000A063E" w:rsidRPr="007C5B83">
                                  <w:t xml:space="preserve"> [43]</w:t>
                                </w:r>
                                <w:r w:rsidRPr="007C5B83">
                                  <w:fldChar w:fldCharType="end"/>
                                </w:r>
                              </w:sdtContent>
                            </w:sdt>
                            <w:r w:rsidRPr="007C5B83">
                              <w:t>.</w:t>
                            </w:r>
                            <w:bookmarkEnd w:id="115"/>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58134967" id="Cuadro de texto 38" o:spid="_x0000_s1055" type="#_x0000_t202" style="position:absolute;left:0;text-align:left;margin-left:.25pt;margin-top:192.05pt;width:451.85pt;height:21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" stroked="f">
                <v:textbox style="mso-fit-shape-to-text:t" inset="0,0,0,0">
                  <w:txbxContent>
                    <w:p w14:paraId="533FD56E" w14:textId="2AFAF72E" w:rsidR="001F7551" w:rsidRPr="007C5B83" w:rsidRDefault="001F7551" w:rsidP="001F7551">
                      <w:pPr>
                        <w:pStyle w:val="Descripcin"/>
                        <w:rPr>
                          <w:szCs w:val="20"/>
                        </w:rPr>
                      </w:pPr>
                      <w:bookmarkStart w:id="116" w:name="_Toc169374438"/>
                      <w:r w:rsidRPr="007C5B83">
                        <w:t xml:space="preserve">Figure </w:t>
                      </w:r>
                      <w:r w:rsidR="00F4107D">
                        <w:fldChar w:fldCharType="begin"/>
                      </w:r>
                      <w:r w:rsidR="00F4107D">
                        <w:instrText xml:space="preserve"> STYLEREF 1 \s </w:instrText>
                      </w:r>
                      <w:r w:rsidR="00F4107D">
                        <w:fldChar w:fldCharType="separate"/>
                      </w:r>
                      <w:r w:rsidR="00F4107D">
                        <w:rPr>
                          <w:noProof/>
                        </w:rPr>
                        <w:t>4</w:t>
                      </w:r>
                      <w:r w:rsidR="00F4107D">
                        <w:fldChar w:fldCharType="end"/>
                      </w:r>
                      <w:r w:rsidR="00F4107D">
                        <w:t>.</w:t>
                      </w:r>
                      <w:r w:rsidR="00F4107D">
                        <w:fldChar w:fldCharType="begin"/>
                      </w:r>
                      <w:r w:rsidR="00F4107D">
                        <w:instrText xml:space="preserve"> SEQ Figure \* ARABIC \s 1 </w:instrText>
                      </w:r>
                      <w:r w:rsidR="00F4107D">
                        <w:fldChar w:fldCharType="separate"/>
                      </w:r>
                      <w:r w:rsidR="00F4107D">
                        <w:rPr>
                          <w:noProof/>
                        </w:rPr>
                        <w:t>23</w:t>
                      </w:r>
                      <w:r w:rsidR="00F4107D">
                        <w:fldChar w:fldCharType="end"/>
                      </w:r>
                      <w:r w:rsidRPr="007C5B83">
                        <w:t xml:space="preserve">: DashCamNet Pruned Model Example of Use. Extracted from </w:t>
                      </w:r>
                      <w:sdt>
                        <w:sdtPr>
                          <w:id w:val="803193879"/>
                          <w:citation/>
                        </w:sdtPr>
                        <w:sdtContent>
                          <w:r w:rsidRPr="007C5B83">
                            <w:fldChar w:fldCharType="begin"/>
                          </w:r>
                          <w:r w:rsidRPr="007C5B83">
                            <w:instrText xml:space="preserve"> CITATION NVI \l 3082 </w:instrText>
                          </w:r>
                          <w:r w:rsidRPr="007C5B83">
                            <w:fldChar w:fldCharType="separate"/>
                          </w:r>
                          <w:r w:rsidR="000A063E" w:rsidRPr="007C5B83">
                            <w:t>[36]</w:t>
                          </w:r>
                          <w:r w:rsidRPr="007C5B83">
                            <w:fldChar w:fldCharType="end"/>
                          </w:r>
                        </w:sdtContent>
                      </w:sdt>
                      <w:sdt>
                        <w:sdtPr>
                          <w:id w:val="145330856"/>
                          <w:citation/>
                        </w:sdtPr>
                        <w:sdtContent>
                          <w:r w:rsidRPr="007C5B83">
                            <w:fldChar w:fldCharType="begin"/>
                          </w:r>
                          <w:r w:rsidRPr="007C5B83">
                            <w:instrText xml:space="preserve"> CITATION NVI241 \l 3082 </w:instrText>
                          </w:r>
                          <w:r w:rsidRPr="007C5B83">
                            <w:fldChar w:fldCharType="separate"/>
                          </w:r>
                          <w:r w:rsidR="000A063E" w:rsidRPr="007C5B83">
                            <w:t xml:space="preserve"> [43]</w:t>
                          </w:r>
                          <w:r w:rsidRPr="007C5B83">
                            <w:fldChar w:fldCharType="end"/>
                          </w:r>
                        </w:sdtContent>
                      </w:sdt>
                      <w:r w:rsidRPr="007C5B83">
                        <w:t>.</w:t>
                      </w:r>
                      <w:bookmarkEnd w:id="116"/>
                    </w:p>
                  </w:txbxContent>
                </v:textbox>
                <w10:wrap type="square"/>
              </v:shape>
            </w:pict>
          </mc:Fallback>
        </mc:AlternateContent>
      </w:r>
      <w:r w:rsidR="001F7551" w:rsidRPr="007C5B83">
        <w:rPr>
          <w:noProof/>
        </w:rPr>
        <w:drawing>
          <wp:anchor distT="0" distB="0" distL="114300" distR="114300" simplePos="0" relativeHeight="251673600" behindDoc="0" locked="0" layoutInCell="1" allowOverlap="1" wp14:anchorId="40D33F9A" wp14:editId="5027BD47">
            <wp:simplePos x="0" y="0"/>
            <wp:positionH relativeFrom="column">
              <wp:posOffset>3175</wp:posOffset>
            </wp:positionH>
            <wp:positionV relativeFrom="paragraph">
              <wp:posOffset>-388620</wp:posOffset>
            </wp:positionV>
            <wp:extent cx="5738495" cy="2770505"/>
            <wp:effectExtent l="0" t="0" r="0" b="0"/>
            <wp:wrapSquare wrapText="bothSides"/>
            <wp:docPr id="104450065" name="Imagen 9" descr="DashCamNet - NVIDIA Do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ashCamNet - NVIDIA Docs"/>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8495" cy="27705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0905502" w14:textId="77777777" w:rsidR="001F7551" w:rsidRPr="007C5B83" w:rsidRDefault="001F7551" w:rsidP="00F33A67"/>
    <w:p w14:paraId="6C1D08CE" w14:textId="77777777" w:rsidR="001F7551" w:rsidRPr="007C5B83" w:rsidRDefault="001F7551" w:rsidP="00F33A67"/>
    <w:p w14:paraId="30AF083D" w14:textId="413A2D41" w:rsidR="001F7551" w:rsidRDefault="001F7551" w:rsidP="00B51FD0">
      <w:pPr>
        <w:spacing w:before="0" w:line="240" w:lineRule="auto"/>
        <w:jc w:val="left"/>
      </w:pPr>
    </w:p>
    <w:p w14:paraId="5D4AA255" w14:textId="54851229" w:rsidR="009B43B1" w:rsidRDefault="009B43B1" w:rsidP="00BC4297">
      <w:pPr>
        <w:pStyle w:val="Ttulo1"/>
      </w:pPr>
      <w:bookmarkStart w:id="117" w:name="_Toc169374373"/>
      <w:r>
        <w:lastRenderedPageBreak/>
        <w:t>Project design</w:t>
      </w:r>
      <w:bookmarkEnd w:id="117"/>
    </w:p>
    <w:p w14:paraId="38D2041F" w14:textId="77777777" w:rsidR="00025508" w:rsidRDefault="00D000BF" w:rsidP="009B43B1">
      <w:r>
        <w:t xml:space="preserve">The project’s design phase will involve stablishing the necessary connections and communication protocols between the different hardware </w:t>
      </w:r>
      <w:r w:rsidR="00025508">
        <w:t xml:space="preserve">and software </w:t>
      </w:r>
      <w:r>
        <w:t>components</w:t>
      </w:r>
      <w:r w:rsidR="00025508">
        <w:t>,</w:t>
      </w:r>
      <w:r>
        <w:t xml:space="preserve"> and the decision of the different parameters for the design of the manufacturing of the required parts. </w:t>
      </w:r>
    </w:p>
    <w:p w14:paraId="0032B64A" w14:textId="6F30C1B3" w:rsidR="00025508" w:rsidRDefault="00D168B8" w:rsidP="009B43B1">
      <w:r>
        <w:t xml:space="preserve">It will start by the definition of the design considerations for the PCB fabrication, as it will define several other aspects related to the design of the infrastructure and framework. </w:t>
      </w:r>
      <w:r w:rsidR="00D000BF">
        <w:t xml:space="preserve">It </w:t>
      </w:r>
      <w:r>
        <w:t>will be followed</w:t>
      </w:r>
      <w:r w:rsidR="00D000BF">
        <w:t xml:space="preserve"> by the design of </w:t>
      </w:r>
      <w:r w:rsidR="00025508">
        <w:t>the V2</w:t>
      </w:r>
      <w:r w:rsidR="00831323">
        <w:t xml:space="preserve">I </w:t>
      </w:r>
      <w:r w:rsidR="005A1CEB">
        <w:t xml:space="preserve">infrastructure </w:t>
      </w:r>
      <w:r w:rsidR="00831323">
        <w:t>required</w:t>
      </w:r>
      <w:r w:rsidR="00025508">
        <w:t xml:space="preserve"> for the provisioning of intelligent services, defining its physical connections and the communication protocols and services required for the effective communication with other services and between each other. It will be followed by the design of the </w:t>
      </w:r>
      <w:r w:rsidR="00831323">
        <w:t>framework, defining the containerization and provisioning of intelligent services. Lastly, the design considerations for the assembly fabrication will be considered.</w:t>
      </w:r>
    </w:p>
    <w:p w14:paraId="6AE91323" w14:textId="4EB43680" w:rsidR="00D168B8" w:rsidRDefault="00D168B8" w:rsidP="00D168B8">
      <w:pPr>
        <w:pStyle w:val="Ttulo2"/>
      </w:pPr>
      <w:bookmarkStart w:id="118" w:name="_Toc169374374"/>
      <w:r>
        <w:t>PCB Design considerations</w:t>
      </w:r>
      <w:bookmarkEnd w:id="118"/>
    </w:p>
    <w:p w14:paraId="5996C8BB" w14:textId="26272B76" w:rsidR="00AD0981" w:rsidRDefault="00D168B8" w:rsidP="00AD0981">
      <w:r>
        <w:t xml:space="preserve">The fabrication of the PCB will not only be marked by the constrains of the onboard device, but also by the fabrication process and </w:t>
      </w:r>
      <w:r w:rsidR="00AD0981">
        <w:t xml:space="preserve">knowledge limitations.  The creation of a PCB comes from the necessity of alerting the user in a visual way, small and accessible when riding in a way that no distraction can occur. </w:t>
      </w:r>
    </w:p>
    <w:p w14:paraId="1E31FE84" w14:textId="77777777" w:rsidR="00B21B97" w:rsidRDefault="00AD0981" w:rsidP="00B21B97">
      <w:r>
        <w:t xml:space="preserve">For this reason, it was designed a PCB which will need to feature some components, like the next ones: </w:t>
      </w:r>
    </w:p>
    <w:p w14:paraId="11C24222" w14:textId="3C518397" w:rsidR="00B21B97" w:rsidRDefault="00AD0981" w:rsidP="00B21B97">
      <w:pPr>
        <w:pStyle w:val="Prrafodelista"/>
        <w:numPr>
          <w:ilvl w:val="0"/>
          <w:numId w:val="32"/>
        </w:numPr>
      </w:pPr>
      <w:r>
        <w:t>A LED matrix, which will alert the user about the surroundings and the object that could suppose a danger.</w:t>
      </w:r>
    </w:p>
    <w:p w14:paraId="30CE3320" w14:textId="5E5C6A9F" w:rsidR="00B21B97" w:rsidRDefault="00AD0981" w:rsidP="00B21B97">
      <w:pPr>
        <w:pStyle w:val="Prrafodelista"/>
        <w:numPr>
          <w:ilvl w:val="0"/>
          <w:numId w:val="32"/>
        </w:numPr>
      </w:pPr>
      <w:r>
        <w:t xml:space="preserve">A buzzer, which will alert the user in an audible way so no distraction can occur. </w:t>
      </w:r>
    </w:p>
    <w:p w14:paraId="290B88FB" w14:textId="77777777" w:rsidR="00B21B97" w:rsidRDefault="00AD0981" w:rsidP="00B21B97">
      <w:pPr>
        <w:pStyle w:val="Prrafodelista"/>
        <w:numPr>
          <w:ilvl w:val="0"/>
          <w:numId w:val="32"/>
        </w:numPr>
      </w:pPr>
      <w:r>
        <w:t>A RGB LED, which will indicate the status of the system and the possible problems across the whole onboard device.</w:t>
      </w:r>
    </w:p>
    <w:p w14:paraId="2FBC3844" w14:textId="6B886162" w:rsidR="00B21B97" w:rsidRDefault="00AD0981" w:rsidP="00B21B97">
      <w:pPr>
        <w:pStyle w:val="Prrafodelista"/>
        <w:numPr>
          <w:ilvl w:val="0"/>
          <w:numId w:val="32"/>
        </w:numPr>
      </w:pPr>
      <w:r>
        <w:t>An accelerometer, which will compile information related to acceleration and speed, which can also be traduced for detecting possible falls</w:t>
      </w:r>
      <w:r w:rsidR="00B21B97">
        <w:t>.</w:t>
      </w:r>
    </w:p>
    <w:p w14:paraId="55A68BA3" w14:textId="563171D0" w:rsidR="005E2002" w:rsidRDefault="005E2002" w:rsidP="00B21B97">
      <w:pPr>
        <w:pStyle w:val="Prrafodelista"/>
        <w:numPr>
          <w:ilvl w:val="0"/>
          <w:numId w:val="32"/>
        </w:numPr>
      </w:pPr>
      <w:r>
        <w:t>An OLED display, which will provide valuable information to the user.</w:t>
      </w:r>
    </w:p>
    <w:p w14:paraId="64CD8C5C" w14:textId="7D68930B" w:rsidR="00B21B97" w:rsidRDefault="00B21B97" w:rsidP="00B21B97">
      <w:pPr>
        <w:pStyle w:val="Prrafodelista"/>
        <w:numPr>
          <w:ilvl w:val="0"/>
          <w:numId w:val="32"/>
        </w:numPr>
      </w:pPr>
      <w:r>
        <w:t xml:space="preserve">A microcontroller board, which will communicate with the different hardware components to receive information and controlling the different components of the PCB. </w:t>
      </w:r>
    </w:p>
    <w:p w14:paraId="3BB741BA" w14:textId="0B7C8F28" w:rsidR="00F73C65" w:rsidRDefault="00B21B97" w:rsidP="00B21B97">
      <w:pPr>
        <w:rPr>
          <w:noProof/>
        </w:rPr>
      </w:pPr>
      <w:r>
        <w:t>Including the different components in the PCB will result in a more secure device, that will not only provide intelligent services but also alert users in case of a dangerous situation.</w:t>
      </w:r>
    </w:p>
    <w:p w14:paraId="74CF7004" w14:textId="6EC4A531" w:rsidR="00B21B97" w:rsidRPr="00D168B8" w:rsidRDefault="000D30DA" w:rsidP="00B21B97">
      <w:r>
        <w:rPr>
          <w:noProof/>
        </w:rPr>
        <mc:AlternateContent>
          <mc:Choice Requires="wps">
            <w:drawing>
              <wp:anchor distT="0" distB="0" distL="114300" distR="114300" simplePos="0" relativeHeight="251718656" behindDoc="0" locked="0" layoutInCell="1" allowOverlap="1" wp14:anchorId="31121EF1" wp14:editId="2CD7D2F4">
                <wp:simplePos x="0" y="0"/>
                <wp:positionH relativeFrom="column">
                  <wp:posOffset>3702050</wp:posOffset>
                </wp:positionH>
                <wp:positionV relativeFrom="paragraph">
                  <wp:posOffset>1517650</wp:posOffset>
                </wp:positionV>
                <wp:extent cx="2057400" cy="266700"/>
                <wp:effectExtent l="1905" t="1905" r="0" b="0"/>
                <wp:wrapSquare wrapText="bothSides"/>
                <wp:docPr id="1050184431" name="Text Box 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F39E350" w14:textId="1B5643D5" w:rsidR="00F73C65" w:rsidRPr="00760781" w:rsidRDefault="00F73C65" w:rsidP="00F73C65">
                            <w:pPr>
                              <w:pStyle w:val="Descripcin"/>
                              <w:rPr>
                                <w:noProof/>
                                <w:sz w:val="20"/>
                                <w:szCs w:val="20"/>
                              </w:rPr>
                            </w:pPr>
                            <w:bookmarkStart w:id="119" w:name="_Toc169374439"/>
                            <w:r>
                              <w:t xml:space="preserve">Figure </w:t>
                            </w:r>
                            <w:r w:rsidR="00F4107D">
                              <w:fldChar w:fldCharType="begin"/>
                            </w:r>
                            <w:r w:rsidR="00F4107D">
                              <w:instrText xml:space="preserve"> STYLEREF 1 \s </w:instrText>
                            </w:r>
                            <w:r w:rsidR="00F4107D">
                              <w:fldChar w:fldCharType="separate"/>
                            </w:r>
                            <w:r w:rsidR="00F4107D">
                              <w:rPr>
                                <w:noProof/>
                              </w:rPr>
                              <w:t>5</w:t>
                            </w:r>
                            <w:r w:rsidR="00F4107D">
                              <w:fldChar w:fldCharType="end"/>
                            </w:r>
                            <w:r w:rsidR="00F4107D">
                              <w:t>.</w:t>
                            </w:r>
                            <w:r w:rsidR="00F4107D">
                              <w:fldChar w:fldCharType="begin"/>
                            </w:r>
                            <w:r w:rsidR="00F4107D">
                              <w:instrText xml:space="preserve"> SEQ Figure \* ARABIC \s 1 </w:instrText>
                            </w:r>
                            <w:r w:rsidR="00F4107D">
                              <w:fldChar w:fldCharType="separate"/>
                            </w:r>
                            <w:r w:rsidR="00F4107D">
                              <w:rPr>
                                <w:noProof/>
                              </w:rPr>
                              <w:t>1</w:t>
                            </w:r>
                            <w:r w:rsidR="00F4107D">
                              <w:fldChar w:fldCharType="end"/>
                            </w:r>
                            <w:r>
                              <w:t>: Raspberry Pi Pico</w:t>
                            </w:r>
                            <w:bookmarkEnd w:id="119"/>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31121EF1" id="Text Box 72" o:spid="_x0000_s1056" type="#_x0000_t202" style="position:absolute;left:0;text-align:left;margin-left:291.5pt;margin-top:119.5pt;width:162pt;height:21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" stroked="f">
                <v:textbox style="mso-fit-shape-to-text:t" inset="0,0,0,0">
                  <w:txbxContent>
                    <w:p w14:paraId="1F39E350" w14:textId="1B5643D5" w:rsidR="00F73C65" w:rsidRPr="00760781" w:rsidRDefault="00F73C65" w:rsidP="00F73C65">
                      <w:pPr>
                        <w:pStyle w:val="Descripcin"/>
                        <w:rPr>
                          <w:noProof/>
                          <w:sz w:val="20"/>
                          <w:szCs w:val="20"/>
                        </w:rPr>
                      </w:pPr>
                      <w:bookmarkStart w:id="120" w:name="_Toc169374439"/>
                      <w:r>
                        <w:t xml:space="preserve">Figure </w:t>
                      </w:r>
                      <w:r w:rsidR="00F4107D">
                        <w:fldChar w:fldCharType="begin"/>
                      </w:r>
                      <w:r w:rsidR="00F4107D">
                        <w:instrText xml:space="preserve"> STYLEREF 1 \s </w:instrText>
                      </w:r>
                      <w:r w:rsidR="00F4107D">
                        <w:fldChar w:fldCharType="separate"/>
                      </w:r>
                      <w:r w:rsidR="00F4107D">
                        <w:rPr>
                          <w:noProof/>
                        </w:rPr>
                        <w:t>5</w:t>
                      </w:r>
                      <w:r w:rsidR="00F4107D">
                        <w:fldChar w:fldCharType="end"/>
                      </w:r>
                      <w:r w:rsidR="00F4107D">
                        <w:t>.</w:t>
                      </w:r>
                      <w:r w:rsidR="00F4107D">
                        <w:fldChar w:fldCharType="begin"/>
                      </w:r>
                      <w:r w:rsidR="00F4107D">
                        <w:instrText xml:space="preserve"> SEQ Figure \* ARABIC \s 1 </w:instrText>
                      </w:r>
                      <w:r w:rsidR="00F4107D">
                        <w:fldChar w:fldCharType="separate"/>
                      </w:r>
                      <w:r w:rsidR="00F4107D">
                        <w:rPr>
                          <w:noProof/>
                        </w:rPr>
                        <w:t>1</w:t>
                      </w:r>
                      <w:r w:rsidR="00F4107D">
                        <w:fldChar w:fldCharType="end"/>
                      </w:r>
                      <w:r>
                        <w:t>: Raspberry Pi Pico</w:t>
                      </w:r>
                      <w:bookmarkEnd w:id="120"/>
                    </w:p>
                  </w:txbxContent>
                </v:textbox>
                <w10:wrap type="square"/>
              </v:shape>
            </w:pict>
          </mc:Fallback>
        </mc:AlternateContent>
      </w:r>
      <w:r w:rsidR="00F73C65">
        <w:rPr>
          <w:noProof/>
        </w:rPr>
        <w:drawing>
          <wp:anchor distT="0" distB="0" distL="114300" distR="114300" simplePos="0" relativeHeight="251638784" behindDoc="0" locked="0" layoutInCell="1" allowOverlap="1" wp14:anchorId="7A0BF351" wp14:editId="3136575C">
            <wp:simplePos x="0" y="0"/>
            <wp:positionH relativeFrom="column">
              <wp:posOffset>3702050</wp:posOffset>
            </wp:positionH>
            <wp:positionV relativeFrom="paragraph">
              <wp:posOffset>378460</wp:posOffset>
            </wp:positionV>
            <wp:extent cx="2057400" cy="1082040"/>
            <wp:effectExtent l="0" t="0" r="0" b="0"/>
            <wp:wrapSquare wrapText="bothSides"/>
            <wp:docPr id="852154744" name="Imagen 1" descr="SC0916 | Raspberry Pi Pico - Unidad única de | 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0916 | Raspberry Pi Pico - Unidad única de | RS"/>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b="6567"/>
                    <a:stretch/>
                  </pic:blipFill>
                  <pic:spPr bwMode="auto">
                    <a:xfrm>
                      <a:off x="0" y="0"/>
                      <a:ext cx="2057400" cy="108204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B21B97">
        <w:t xml:space="preserve">The microcontroller board selection was done after the device selection, after defining the requirements of the PCB. Due to this, a low power, high compatibility microcontroller was </w:t>
      </w:r>
      <w:proofErr w:type="gramStart"/>
      <w:r w:rsidR="00B21B97">
        <w:t>requires</w:t>
      </w:r>
      <w:proofErr w:type="gramEnd"/>
      <w:r w:rsidR="00B21B97">
        <w:t xml:space="preserve">, with a pin header for the ease of </w:t>
      </w:r>
      <w:r w:rsidR="00F73C65">
        <w:t>connection. The board selected was the Raspberry Pi Pico</w:t>
      </w:r>
      <w:r w:rsidR="005E2002">
        <w:t>, from now on referred as RPI Pico</w:t>
      </w:r>
      <w:r w:rsidR="00F73C65">
        <w:t>, a low-cost versatile board with multiple connection options, high computational power for its size and requirements and easy to adapt for different projects.  Shown in the image 5.1</w:t>
      </w:r>
    </w:p>
    <w:p w14:paraId="0397C8ED" w14:textId="37F19AAF" w:rsidR="00831323" w:rsidRDefault="00831323" w:rsidP="00831323">
      <w:pPr>
        <w:pStyle w:val="Ttulo2"/>
      </w:pPr>
      <w:bookmarkStart w:id="121" w:name="_Toc169374375"/>
      <w:r>
        <w:lastRenderedPageBreak/>
        <w:t xml:space="preserve">Design of v2i </w:t>
      </w:r>
      <w:r w:rsidR="005A1CEB">
        <w:t>Infraestructure</w:t>
      </w:r>
      <w:bookmarkEnd w:id="121"/>
    </w:p>
    <w:p w14:paraId="7373C87C" w14:textId="70C3CF06" w:rsidR="005A1CEB" w:rsidRDefault="005A1CEB" w:rsidP="005A1CEB">
      <w:r>
        <w:t>The edge-computing compatible V2I infrastructure will</w:t>
      </w:r>
      <w:r w:rsidR="00D209E6">
        <w:t xml:space="preserve"> be key for the provisioning of the intelligent services, as it will allow to collect the necessary data for processing. For this purpose, the physical connections will require to be stablished, and for the data transmission, the communication protocols and services integrated for this purpose.</w:t>
      </w:r>
    </w:p>
    <w:p w14:paraId="79C809FC" w14:textId="4C7FBDB4" w:rsidR="00831323" w:rsidRDefault="00D209E6" w:rsidP="00831323">
      <w:r>
        <w:t>The infrastructure will need to</w:t>
      </w:r>
      <w:r w:rsidR="00D168B8">
        <w:t xml:space="preserve"> incorporate the following sensors, selected on the previous phase: The selected GPS, the </w:t>
      </w:r>
      <w:r w:rsidR="005E2002">
        <w:t>chosen</w:t>
      </w:r>
      <w:r w:rsidR="00D168B8">
        <w:t xml:space="preserve"> LiDAR, the selected </w:t>
      </w:r>
      <w:r w:rsidR="005921AA">
        <w:t>Webcam</w:t>
      </w:r>
      <w:r w:rsidR="00D168B8">
        <w:t xml:space="preserve"> and lastly, the </w:t>
      </w:r>
      <w:r w:rsidR="005E2002">
        <w:t xml:space="preserve">just </w:t>
      </w:r>
      <w:r w:rsidR="00D168B8">
        <w:t>chosen RPi Pico</w:t>
      </w:r>
      <w:r w:rsidR="005E2002">
        <w:t xml:space="preserve">, OLED and accelerometer. These sensors and actuators will integrate within the onboard </w:t>
      </w:r>
      <w:r w:rsidR="005921AA">
        <w:t>device and</w:t>
      </w:r>
      <w:r w:rsidR="005E2002">
        <w:t xml:space="preserve"> will be connected to the Jetson Nano. </w:t>
      </w:r>
      <w:r w:rsidR="005E2002">
        <w:br/>
        <w:t>The GPS will be connected using the Jetson Nano’s 40-Pin header, specifically using pins 4, 6 and 10.  These pins correspond to 5V, GND, and UART RX. There is no need to configure UART TX on pin 8 as no information is needed to be sent to the GPS.</w:t>
      </w:r>
      <w:r w:rsidR="009D1EE4">
        <w:t xml:space="preserve"> On the GPS it will need to be connected to VCC, GND and SIO, the Systems Input and Output pin.</w:t>
      </w:r>
    </w:p>
    <w:p w14:paraId="36F144CE" w14:textId="0057279E" w:rsidR="0095706E" w:rsidRDefault="0095706E" w:rsidP="00831323">
      <w:r>
        <w:t xml:space="preserve">The LiDAR will be connected using a micro-USB cable to the </w:t>
      </w:r>
      <w:r w:rsidR="005921AA">
        <w:t>Jetson Nano and</w:t>
      </w:r>
      <w:r>
        <w:t xml:space="preserve"> will use UART communication. Other communication protocols like SPI or I2C were tried, but were not working correctly, so UART was selected as the communication protocol.</w:t>
      </w:r>
    </w:p>
    <w:p w14:paraId="1CA22376" w14:textId="356F265C" w:rsidR="0095706E" w:rsidRDefault="0095706E" w:rsidP="00831323">
      <w:r>
        <w:t xml:space="preserve">The </w:t>
      </w:r>
      <w:proofErr w:type="spellStart"/>
      <w:r>
        <w:t>WebCam</w:t>
      </w:r>
      <w:proofErr w:type="spellEnd"/>
      <w:r>
        <w:t xml:space="preserve"> makes use of a USB connector, and as for default UVC</w:t>
      </w:r>
      <w:r>
        <w:rPr>
          <w:rStyle w:val="Refdenotaalpie"/>
        </w:rPr>
        <w:footnoteReference w:id="3"/>
      </w:r>
      <w:r>
        <w:t xml:space="preserve"> protocols are applied, no changes were needed to be made. </w:t>
      </w:r>
    </w:p>
    <w:p w14:paraId="45D8A28C" w14:textId="063B0EFD" w:rsidR="0095706E" w:rsidRPr="00831323" w:rsidRDefault="0095706E" w:rsidP="00831323">
      <w:r>
        <w:t xml:space="preserve">Lastly, the selected devices for the PCB will all be integrated via I2C. This </w:t>
      </w:r>
      <w:r w:rsidR="009D1EE4">
        <w:t>serial communication protocol allows to connect different devices so that information can be send and received to and from each individual device. This way, the master device, the Jetson Nano, will individually send and receive data to the RPI Pico, the OLED and the accelerometer. The connection on the Jetson Nano will be done in the ports 3 and 5, corresponding to the SDA and SCL</w:t>
      </w:r>
      <w:r w:rsidR="009D1EE4">
        <w:rPr>
          <w:rStyle w:val="Refdenotaalpie"/>
        </w:rPr>
        <w:footnoteReference w:id="4"/>
      </w:r>
      <w:r w:rsidR="009D1EE4">
        <w:t>, and in the PCB will specifically be connected for their correct functioning.</w:t>
      </w:r>
    </w:p>
    <w:p w14:paraId="14DD4BCC" w14:textId="423E41EE" w:rsidR="00D000BF" w:rsidRDefault="000D30DA" w:rsidP="009B43B1">
      <w:r>
        <w:rPr>
          <w:noProof/>
        </w:rPr>
        <mc:AlternateContent>
          <mc:Choice Requires="wps">
            <w:drawing>
              <wp:anchor distT="0" distB="0" distL="114300" distR="114300" simplePos="0" relativeHeight="251719680" behindDoc="0" locked="0" layoutInCell="1" allowOverlap="1" wp14:anchorId="2969A8ED" wp14:editId="70532EFB">
                <wp:simplePos x="0" y="0"/>
                <wp:positionH relativeFrom="column">
                  <wp:posOffset>2696210</wp:posOffset>
                </wp:positionH>
                <wp:positionV relativeFrom="paragraph">
                  <wp:posOffset>2239010</wp:posOffset>
                </wp:positionV>
                <wp:extent cx="2856865" cy="266700"/>
                <wp:effectExtent l="0" t="0" r="4445" b="3810"/>
                <wp:wrapThrough wrapText="bothSides">
                  <wp:wrapPolygon edited="0">
                    <wp:start x="-72" y="0"/>
                    <wp:lineTo x="-72" y="20983"/>
                    <wp:lineTo x="21600" y="20983"/>
                    <wp:lineTo x="21600" y="0"/>
                    <wp:lineTo x="-72" y="0"/>
                  </wp:wrapPolygon>
                </wp:wrapThrough>
                <wp:docPr id="1692919595" name="Text Box 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56865"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5825214" w14:textId="060B68C8" w:rsidR="009D1EE4" w:rsidRPr="00E676C6" w:rsidRDefault="009D1EE4" w:rsidP="009D1EE4">
                            <w:pPr>
                              <w:pStyle w:val="Descripcin"/>
                              <w:rPr>
                                <w:sz w:val="20"/>
                                <w:szCs w:val="20"/>
                              </w:rPr>
                            </w:pPr>
                            <w:bookmarkStart w:id="122" w:name="_Toc169374440"/>
                            <w:r>
                              <w:t xml:space="preserve">Figure </w:t>
                            </w:r>
                            <w:r w:rsidR="00F4107D">
                              <w:fldChar w:fldCharType="begin"/>
                            </w:r>
                            <w:r w:rsidR="00F4107D">
                              <w:instrText xml:space="preserve"> STYLEREF 1 \s </w:instrText>
                            </w:r>
                            <w:r w:rsidR="00F4107D">
                              <w:fldChar w:fldCharType="separate"/>
                            </w:r>
                            <w:r w:rsidR="00F4107D">
                              <w:rPr>
                                <w:noProof/>
                              </w:rPr>
                              <w:t>5</w:t>
                            </w:r>
                            <w:r w:rsidR="00F4107D">
                              <w:fldChar w:fldCharType="end"/>
                            </w:r>
                            <w:r w:rsidR="00F4107D">
                              <w:t>.</w:t>
                            </w:r>
                            <w:r w:rsidR="00F4107D">
                              <w:fldChar w:fldCharType="begin"/>
                            </w:r>
                            <w:r w:rsidR="00F4107D">
                              <w:instrText xml:space="preserve"> SEQ Figure \* ARABIC \s 1 </w:instrText>
                            </w:r>
                            <w:r w:rsidR="00F4107D">
                              <w:fldChar w:fldCharType="separate"/>
                            </w:r>
                            <w:r w:rsidR="00F4107D">
                              <w:rPr>
                                <w:noProof/>
                              </w:rPr>
                              <w:t>2</w:t>
                            </w:r>
                            <w:r w:rsidR="00F4107D">
                              <w:fldChar w:fldCharType="end"/>
                            </w:r>
                            <w:r>
                              <w:t>: Jetson Nano Connections Diagram</w:t>
                            </w:r>
                            <w:bookmarkEnd w:id="122"/>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2969A8ED" id="Text Box 73" o:spid="_x0000_s1057" type="#_x0000_t202" style="position:absolute;left:0;text-align:left;margin-left:212.3pt;margin-top:176.3pt;width:224.95pt;height:21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" stroked="f">
                <v:textbox style="mso-fit-shape-to-text:t" inset="0,0,0,0">
                  <w:txbxContent>
                    <w:p w14:paraId="55825214" w14:textId="060B68C8" w:rsidR="009D1EE4" w:rsidRPr="00E676C6" w:rsidRDefault="009D1EE4" w:rsidP="009D1EE4">
                      <w:pPr>
                        <w:pStyle w:val="Descripcin"/>
                        <w:rPr>
                          <w:sz w:val="20"/>
                          <w:szCs w:val="20"/>
                        </w:rPr>
                      </w:pPr>
                      <w:bookmarkStart w:id="123" w:name="_Toc169374440"/>
                      <w:r>
                        <w:t xml:space="preserve">Figure </w:t>
                      </w:r>
                      <w:r w:rsidR="00F4107D">
                        <w:fldChar w:fldCharType="begin"/>
                      </w:r>
                      <w:r w:rsidR="00F4107D">
                        <w:instrText xml:space="preserve"> STYLEREF 1 \s </w:instrText>
                      </w:r>
                      <w:r w:rsidR="00F4107D">
                        <w:fldChar w:fldCharType="separate"/>
                      </w:r>
                      <w:r w:rsidR="00F4107D">
                        <w:rPr>
                          <w:noProof/>
                        </w:rPr>
                        <w:t>5</w:t>
                      </w:r>
                      <w:r w:rsidR="00F4107D">
                        <w:fldChar w:fldCharType="end"/>
                      </w:r>
                      <w:r w:rsidR="00F4107D">
                        <w:t>.</w:t>
                      </w:r>
                      <w:r w:rsidR="00F4107D">
                        <w:fldChar w:fldCharType="begin"/>
                      </w:r>
                      <w:r w:rsidR="00F4107D">
                        <w:instrText xml:space="preserve"> SEQ Figure \* ARABIC \s 1 </w:instrText>
                      </w:r>
                      <w:r w:rsidR="00F4107D">
                        <w:fldChar w:fldCharType="separate"/>
                      </w:r>
                      <w:r w:rsidR="00F4107D">
                        <w:rPr>
                          <w:noProof/>
                        </w:rPr>
                        <w:t>2</w:t>
                      </w:r>
                      <w:r w:rsidR="00F4107D">
                        <w:fldChar w:fldCharType="end"/>
                      </w:r>
                      <w:r>
                        <w:t>: Jetson Nano Connections Diagram</w:t>
                      </w:r>
                      <w:bookmarkEnd w:id="123"/>
                    </w:p>
                  </w:txbxContent>
                </v:textbox>
                <w10:wrap type="through"/>
              </v:shape>
            </w:pict>
          </mc:Fallback>
        </mc:AlternateContent>
      </w:r>
      <w:r w:rsidR="009D1EE4" w:rsidRPr="009D1EE4">
        <w:drawing>
          <wp:anchor distT="0" distB="0" distL="114300" distR="114300" simplePos="0" relativeHeight="251663360" behindDoc="0" locked="0" layoutInCell="1" allowOverlap="1" wp14:anchorId="6DDCA00B" wp14:editId="5D821769">
            <wp:simplePos x="0" y="0"/>
            <wp:positionH relativeFrom="column">
              <wp:posOffset>2696210</wp:posOffset>
            </wp:positionH>
            <wp:positionV relativeFrom="paragraph">
              <wp:posOffset>227330</wp:posOffset>
            </wp:positionV>
            <wp:extent cx="2856865" cy="1954530"/>
            <wp:effectExtent l="0" t="0" r="0" b="0"/>
            <wp:wrapThrough wrapText="bothSides">
              <wp:wrapPolygon edited="0">
                <wp:start x="0" y="0"/>
                <wp:lineTo x="0" y="21474"/>
                <wp:lineTo x="21461" y="21474"/>
                <wp:lineTo x="21461" y="0"/>
                <wp:lineTo x="0" y="0"/>
              </wp:wrapPolygon>
            </wp:wrapThrough>
            <wp:docPr id="111581875"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81875" name="Imagen 1" descr="Diagrama&#10;&#10;Descripción generada automáticamente"/>
                    <pic:cNvPicPr/>
                  </pic:nvPicPr>
                  <pic:blipFill>
                    <a:blip r:embed="rId46"/>
                    <a:stretch>
                      <a:fillRect/>
                    </a:stretch>
                  </pic:blipFill>
                  <pic:spPr>
                    <a:xfrm>
                      <a:off x="0" y="0"/>
                      <a:ext cx="2856865" cy="1954530"/>
                    </a:xfrm>
                    <a:prstGeom prst="rect">
                      <a:avLst/>
                    </a:prstGeom>
                  </pic:spPr>
                </pic:pic>
              </a:graphicData>
            </a:graphic>
            <wp14:sizeRelH relativeFrom="margin">
              <wp14:pctWidth>0</wp14:pctWidth>
            </wp14:sizeRelH>
            <wp14:sizeRelV relativeFrom="margin">
              <wp14:pctHeight>0</wp14:pctHeight>
            </wp14:sizeRelV>
          </wp:anchor>
        </w:drawing>
      </w:r>
      <w:r w:rsidR="009D1EE4">
        <w:t xml:space="preserve">The diagram showing its connections and communication protocol is shown along, in image for better understanding. The arrows indicate data flow, as GPS and the </w:t>
      </w:r>
      <w:r w:rsidR="00306DBC">
        <w:t>webcam</w:t>
      </w:r>
      <w:r w:rsidR="009D1EE4">
        <w:t xml:space="preserve"> will be sending towards the </w:t>
      </w:r>
      <w:proofErr w:type="gramStart"/>
      <w:r w:rsidR="009D1EE4">
        <w:t>Jetson ,</w:t>
      </w:r>
      <w:proofErr w:type="gramEnd"/>
      <w:r w:rsidR="009D1EE4">
        <w:t xml:space="preserve"> The Lidar will both send and receive and the RPI Pico, accelerometer and OLED will only be receiving.</w:t>
      </w:r>
    </w:p>
    <w:p w14:paraId="4312D2A0" w14:textId="77777777" w:rsidR="009D1EE4" w:rsidRDefault="009D1EE4" w:rsidP="009B43B1"/>
    <w:p w14:paraId="2A1A50E6" w14:textId="77777777" w:rsidR="009D1EE4" w:rsidRDefault="009D1EE4" w:rsidP="009B43B1"/>
    <w:p w14:paraId="2E75E0AF" w14:textId="65AB1D18" w:rsidR="009D1EE4" w:rsidRDefault="009D1EE4" w:rsidP="009D1EE4">
      <w:pPr>
        <w:pStyle w:val="Ttulo2"/>
      </w:pPr>
      <w:bookmarkStart w:id="124" w:name="_Toc169374376"/>
      <w:r>
        <w:lastRenderedPageBreak/>
        <w:t>Distributed Framework Design</w:t>
      </w:r>
      <w:bookmarkEnd w:id="124"/>
    </w:p>
    <w:p w14:paraId="6788EBA6" w14:textId="2D885162" w:rsidR="005921AA" w:rsidRDefault="005921AA" w:rsidP="009D1EE4">
      <w:r>
        <w:t>As mentioned on the objectives, the establishment of a distributed framework will allow the seamless integration of new components, sensors and software containers for the distribution of new intelligent services. For this, the systems design will need to be modular, and making use of the containerization application and a modular design on the code, the easy addition of new features will be ensured.</w:t>
      </w:r>
    </w:p>
    <w:p w14:paraId="5C888763" w14:textId="6B968F98" w:rsidR="005921AA" w:rsidRDefault="005921AA" w:rsidP="009D1EE4">
      <w:r>
        <w:t xml:space="preserve">As the workload on the Jetson Nano will be enormous due to the high use of computational power required by the Deepstream application, and the additional inclusion of the python codes for the management of I2C communications along the LiDAR and GPS management, the Raspberry Pi 4 will be used as the host machine for the containerization of the applications using Docker. </w:t>
      </w:r>
      <w:r w:rsidR="006F6240">
        <w:t xml:space="preserve">Both boards will be accessing the same </w:t>
      </w:r>
      <w:r w:rsidR="00D43C02">
        <w:t>network and</w:t>
      </w:r>
      <w:r w:rsidR="006F6240">
        <w:t xml:space="preserve"> will operate at the same level.</w:t>
      </w:r>
    </w:p>
    <w:p w14:paraId="23D2E990" w14:textId="7A308C97" w:rsidR="006F6240" w:rsidRDefault="005921AA" w:rsidP="009D1EE4">
      <w:r>
        <w:t xml:space="preserve">This will include the containerization of a Mosquitto MQTT image, a Node-Red image, a InfluxDB Database image and a Grafana dashboard image. </w:t>
      </w:r>
      <w:r w:rsidR="006F6240">
        <w:t>For this containerization, all the images will be needed to be stablished on different containers on top of the docker, which will act on top of the host OS. Additionally, on top of the Raspberry’s OS will also operate a Kafka and Zookeeper servers. The reasoning behind this decision is the impossibility of integrating it in the Docker, as it stopped giving continuous service.</w:t>
      </w:r>
      <w:r w:rsidR="00D43C02">
        <w:t xml:space="preserve"> The ZooKeeper server must be integrated to give service to the Kafka server, as it provides support for the partitioning of the messages managed by Kafka.</w:t>
      </w:r>
    </w:p>
    <w:p w14:paraId="6FB5FE22" w14:textId="6A3213D3" w:rsidR="00D43C02" w:rsidRDefault="006F6240" w:rsidP="009D1EE4">
      <w:r>
        <w:t>The containers operate individually, and each one makes use of an individual port. This port can be accessed from any device connected to the network, and each container’s port corresponds to the next one</w:t>
      </w:r>
      <w:r w:rsidR="00D43C02">
        <w:t>, on table 5.1:</w:t>
      </w:r>
    </w:p>
    <w:p w14:paraId="1CD93AA5" w14:textId="77777777" w:rsidR="00D43C02" w:rsidRDefault="00D43C02" w:rsidP="009D1EE4"/>
    <w:p w14:paraId="31DF0ABA" w14:textId="1C698902" w:rsidR="00D43C02" w:rsidRDefault="00D43C02" w:rsidP="00D43C02">
      <w:pPr>
        <w:pStyle w:val="Descripcin"/>
        <w:keepNext/>
      </w:pPr>
      <w:bookmarkStart w:id="125" w:name="_Toc169374400"/>
      <w:r>
        <w:t xml:space="preserve">Table </w:t>
      </w:r>
      <w:r>
        <w:fldChar w:fldCharType="begin"/>
      </w:r>
      <w:r>
        <w:instrText xml:space="preserve"> STYLEREF 1 \s </w:instrText>
      </w:r>
      <w:r>
        <w:fldChar w:fldCharType="separate"/>
      </w:r>
      <w:r>
        <w:rPr>
          <w:noProof/>
        </w:rPr>
        <w:t>5</w:t>
      </w:r>
      <w:r>
        <w:fldChar w:fldCharType="end"/>
      </w:r>
      <w:r>
        <w:t>.</w:t>
      </w:r>
      <w:r>
        <w:fldChar w:fldCharType="begin"/>
      </w:r>
      <w:r>
        <w:instrText xml:space="preserve"> SEQ Table \* ARABIC \s 1 </w:instrText>
      </w:r>
      <w:r>
        <w:fldChar w:fldCharType="separate"/>
      </w:r>
      <w:r>
        <w:rPr>
          <w:noProof/>
        </w:rPr>
        <w:t>1</w:t>
      </w:r>
      <w:r>
        <w:fldChar w:fldCharType="end"/>
      </w:r>
      <w:r>
        <w:t>: Port Configuration.</w:t>
      </w:r>
      <w:bookmarkEnd w:id="125"/>
    </w:p>
    <w:tbl>
      <w:tblPr>
        <w:tblStyle w:val="Tablaconcuadrcula4-nfasis1"/>
        <w:tblW w:w="0" w:type="auto"/>
        <w:tblLook w:val="04A0" w:firstRow="1" w:lastRow="0" w:firstColumn="1" w:lastColumn="0" w:noHBand="0" w:noVBand="1"/>
      </w:tblPr>
      <w:tblGrid>
        <w:gridCol w:w="4536"/>
        <w:gridCol w:w="4525"/>
      </w:tblGrid>
      <w:tr w:rsidR="00D43C02" w14:paraId="5D5C2D2B" w14:textId="77777777" w:rsidTr="00D43C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5" w:type="dxa"/>
          </w:tcPr>
          <w:p w14:paraId="1A52D193" w14:textId="342006D6" w:rsidR="00D43C02" w:rsidRDefault="00D43C02" w:rsidP="00D43C02">
            <w:pPr>
              <w:jc w:val="center"/>
            </w:pPr>
            <w:r>
              <w:t>Application</w:t>
            </w:r>
          </w:p>
        </w:tc>
        <w:tc>
          <w:tcPr>
            <w:tcW w:w="4606" w:type="dxa"/>
          </w:tcPr>
          <w:p w14:paraId="763EAC12" w14:textId="491FF2EC" w:rsidR="00D43C02" w:rsidRDefault="00D43C02" w:rsidP="00D43C02">
            <w:pPr>
              <w:jc w:val="center"/>
              <w:cnfStyle w:val="100000000000" w:firstRow="1" w:lastRow="0" w:firstColumn="0" w:lastColumn="0" w:oddVBand="0" w:evenVBand="0" w:oddHBand="0" w:evenHBand="0" w:firstRowFirstColumn="0" w:firstRowLastColumn="0" w:lastRowFirstColumn="0" w:lastRowLastColumn="0"/>
            </w:pPr>
            <w:r>
              <w:t>Port</w:t>
            </w:r>
          </w:p>
        </w:tc>
      </w:tr>
      <w:tr w:rsidR="00D43C02" w14:paraId="3362D4D6" w14:textId="77777777" w:rsidTr="00D43C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5" w:type="dxa"/>
          </w:tcPr>
          <w:p w14:paraId="343DA390" w14:textId="7E397EC1" w:rsidR="00D43C02" w:rsidRDefault="00D43C02" w:rsidP="00D43C02">
            <w:pPr>
              <w:jc w:val="center"/>
            </w:pPr>
            <w:r>
              <w:t>Node-Red</w:t>
            </w:r>
          </w:p>
        </w:tc>
        <w:tc>
          <w:tcPr>
            <w:tcW w:w="4606" w:type="dxa"/>
          </w:tcPr>
          <w:p w14:paraId="3BB89617" w14:textId="179101A6" w:rsidR="00D43C02" w:rsidRDefault="00D43C02" w:rsidP="00D43C02">
            <w:pPr>
              <w:jc w:val="center"/>
              <w:cnfStyle w:val="000000100000" w:firstRow="0" w:lastRow="0" w:firstColumn="0" w:lastColumn="0" w:oddVBand="0" w:evenVBand="0" w:oddHBand="1" w:evenHBand="0" w:firstRowFirstColumn="0" w:firstRowLastColumn="0" w:lastRowFirstColumn="0" w:lastRowLastColumn="0"/>
            </w:pPr>
            <w:r>
              <w:t>1880</w:t>
            </w:r>
          </w:p>
        </w:tc>
      </w:tr>
      <w:tr w:rsidR="00D43C02" w14:paraId="589CBB71" w14:textId="77777777" w:rsidTr="00D43C02">
        <w:tc>
          <w:tcPr>
            <w:cnfStyle w:val="001000000000" w:firstRow="0" w:lastRow="0" w:firstColumn="1" w:lastColumn="0" w:oddVBand="0" w:evenVBand="0" w:oddHBand="0" w:evenHBand="0" w:firstRowFirstColumn="0" w:firstRowLastColumn="0" w:lastRowFirstColumn="0" w:lastRowLastColumn="0"/>
            <w:tcW w:w="4605" w:type="dxa"/>
          </w:tcPr>
          <w:p w14:paraId="718BDF78" w14:textId="658956C8" w:rsidR="00D43C02" w:rsidRDefault="00D43C02" w:rsidP="00D43C02">
            <w:pPr>
              <w:jc w:val="center"/>
            </w:pPr>
            <w:r>
              <w:t>Mosquitto</w:t>
            </w:r>
          </w:p>
        </w:tc>
        <w:tc>
          <w:tcPr>
            <w:tcW w:w="4606" w:type="dxa"/>
          </w:tcPr>
          <w:p w14:paraId="1E08F49C" w14:textId="19C853ED" w:rsidR="00D43C02" w:rsidRDefault="00D43C02" w:rsidP="00D43C02">
            <w:pPr>
              <w:jc w:val="center"/>
              <w:cnfStyle w:val="000000000000" w:firstRow="0" w:lastRow="0" w:firstColumn="0" w:lastColumn="0" w:oddVBand="0" w:evenVBand="0" w:oddHBand="0" w:evenHBand="0" w:firstRowFirstColumn="0" w:firstRowLastColumn="0" w:lastRowFirstColumn="0" w:lastRowLastColumn="0"/>
            </w:pPr>
            <w:r>
              <w:t>1883</w:t>
            </w:r>
          </w:p>
        </w:tc>
      </w:tr>
      <w:tr w:rsidR="00D43C02" w14:paraId="218A4D44" w14:textId="77777777" w:rsidTr="00D43C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5" w:type="dxa"/>
          </w:tcPr>
          <w:p w14:paraId="0FCFD5CA" w14:textId="6A3760F6" w:rsidR="00D43C02" w:rsidRDefault="00D43C02" w:rsidP="00D43C02">
            <w:pPr>
              <w:jc w:val="center"/>
            </w:pPr>
            <w:r>
              <w:t>InfluxDB</w:t>
            </w:r>
          </w:p>
        </w:tc>
        <w:tc>
          <w:tcPr>
            <w:tcW w:w="4606" w:type="dxa"/>
          </w:tcPr>
          <w:p w14:paraId="334963E6" w14:textId="355857A8" w:rsidR="00D43C02" w:rsidRDefault="00D43C02" w:rsidP="00D43C02">
            <w:pPr>
              <w:jc w:val="center"/>
              <w:cnfStyle w:val="000000100000" w:firstRow="0" w:lastRow="0" w:firstColumn="0" w:lastColumn="0" w:oddVBand="0" w:evenVBand="0" w:oddHBand="1" w:evenHBand="0" w:firstRowFirstColumn="0" w:firstRowLastColumn="0" w:lastRowFirstColumn="0" w:lastRowLastColumn="0"/>
            </w:pPr>
            <w:r>
              <w:t>8086</w:t>
            </w:r>
          </w:p>
        </w:tc>
      </w:tr>
      <w:tr w:rsidR="00D43C02" w14:paraId="440EEAC1" w14:textId="77777777" w:rsidTr="00D43C02">
        <w:tc>
          <w:tcPr>
            <w:cnfStyle w:val="001000000000" w:firstRow="0" w:lastRow="0" w:firstColumn="1" w:lastColumn="0" w:oddVBand="0" w:evenVBand="0" w:oddHBand="0" w:evenHBand="0" w:firstRowFirstColumn="0" w:firstRowLastColumn="0" w:lastRowFirstColumn="0" w:lastRowLastColumn="0"/>
            <w:tcW w:w="4605" w:type="dxa"/>
          </w:tcPr>
          <w:p w14:paraId="51C2F3F5" w14:textId="26A6801A" w:rsidR="00D43C02" w:rsidRDefault="00D43C02" w:rsidP="00D43C02">
            <w:pPr>
              <w:jc w:val="center"/>
            </w:pPr>
            <w:r>
              <w:t>Grafana</w:t>
            </w:r>
          </w:p>
        </w:tc>
        <w:tc>
          <w:tcPr>
            <w:tcW w:w="4606" w:type="dxa"/>
          </w:tcPr>
          <w:p w14:paraId="3F15D811" w14:textId="4FB4943F" w:rsidR="00D43C02" w:rsidRDefault="00D43C02" w:rsidP="00D43C02">
            <w:pPr>
              <w:jc w:val="center"/>
              <w:cnfStyle w:val="000000000000" w:firstRow="0" w:lastRow="0" w:firstColumn="0" w:lastColumn="0" w:oddVBand="0" w:evenVBand="0" w:oddHBand="0" w:evenHBand="0" w:firstRowFirstColumn="0" w:firstRowLastColumn="0" w:lastRowFirstColumn="0" w:lastRowLastColumn="0"/>
            </w:pPr>
            <w:r>
              <w:t>3000</w:t>
            </w:r>
          </w:p>
        </w:tc>
      </w:tr>
      <w:tr w:rsidR="00D43C02" w14:paraId="25E3F427" w14:textId="77777777" w:rsidTr="00D43C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5" w:type="dxa"/>
          </w:tcPr>
          <w:p w14:paraId="0B50BB25" w14:textId="1DEF2F09" w:rsidR="00D43C02" w:rsidRDefault="00D43C02" w:rsidP="00D43C02">
            <w:pPr>
              <w:jc w:val="center"/>
            </w:pPr>
            <w:r>
              <w:t>Kafka</w:t>
            </w:r>
          </w:p>
        </w:tc>
        <w:tc>
          <w:tcPr>
            <w:tcW w:w="4606" w:type="dxa"/>
          </w:tcPr>
          <w:p w14:paraId="3328236E" w14:textId="74A703C4" w:rsidR="00D43C02" w:rsidRDefault="00D43C02" w:rsidP="00D43C02">
            <w:pPr>
              <w:jc w:val="center"/>
              <w:cnfStyle w:val="000000100000" w:firstRow="0" w:lastRow="0" w:firstColumn="0" w:lastColumn="0" w:oddVBand="0" w:evenVBand="0" w:oddHBand="1" w:evenHBand="0" w:firstRowFirstColumn="0" w:firstRowLastColumn="0" w:lastRowFirstColumn="0" w:lastRowLastColumn="0"/>
            </w:pPr>
            <w:r>
              <w:t>9092</w:t>
            </w:r>
          </w:p>
        </w:tc>
      </w:tr>
      <w:tr w:rsidR="00D43C02" w14:paraId="027E151A" w14:textId="77777777" w:rsidTr="00D43C02">
        <w:tc>
          <w:tcPr>
            <w:cnfStyle w:val="001000000000" w:firstRow="0" w:lastRow="0" w:firstColumn="1" w:lastColumn="0" w:oddVBand="0" w:evenVBand="0" w:oddHBand="0" w:evenHBand="0" w:firstRowFirstColumn="0" w:firstRowLastColumn="0" w:lastRowFirstColumn="0" w:lastRowLastColumn="0"/>
            <w:tcW w:w="4605" w:type="dxa"/>
          </w:tcPr>
          <w:p w14:paraId="077092D6" w14:textId="74C70D6E" w:rsidR="00D43C02" w:rsidRDefault="00D43C02" w:rsidP="00D43C02">
            <w:pPr>
              <w:jc w:val="center"/>
            </w:pPr>
            <w:r>
              <w:t>ZooKeeper</w:t>
            </w:r>
          </w:p>
        </w:tc>
        <w:tc>
          <w:tcPr>
            <w:tcW w:w="4606" w:type="dxa"/>
          </w:tcPr>
          <w:p w14:paraId="04BDDAC3" w14:textId="07BDF073" w:rsidR="00D43C02" w:rsidRDefault="00D43C02" w:rsidP="00D43C02">
            <w:pPr>
              <w:jc w:val="center"/>
              <w:cnfStyle w:val="000000000000" w:firstRow="0" w:lastRow="0" w:firstColumn="0" w:lastColumn="0" w:oddVBand="0" w:evenVBand="0" w:oddHBand="0" w:evenHBand="0" w:firstRowFirstColumn="0" w:firstRowLastColumn="0" w:lastRowFirstColumn="0" w:lastRowLastColumn="0"/>
            </w:pPr>
            <w:r>
              <w:t>2181</w:t>
            </w:r>
          </w:p>
        </w:tc>
      </w:tr>
    </w:tbl>
    <w:p w14:paraId="0C1904CF" w14:textId="77777777" w:rsidR="006F6240" w:rsidRDefault="006F6240" w:rsidP="009D1EE4"/>
    <w:p w14:paraId="51A5E4A8" w14:textId="77777777" w:rsidR="00D43C02" w:rsidRDefault="00D43C02" w:rsidP="009D1EE4"/>
    <w:p w14:paraId="4CDE158A" w14:textId="0894967B" w:rsidR="00D43C02" w:rsidRDefault="000D30DA" w:rsidP="009D1EE4">
      <w:r>
        <w:rPr>
          <w:noProof/>
        </w:rPr>
        <w:lastRenderedPageBreak/>
        <mc:AlternateContent>
          <mc:Choice Requires="wps">
            <w:drawing>
              <wp:anchor distT="0" distB="0" distL="114300" distR="114300" simplePos="0" relativeHeight="251720704" behindDoc="0" locked="0" layoutInCell="1" allowOverlap="1" wp14:anchorId="5428898A" wp14:editId="0E8111CD">
                <wp:simplePos x="0" y="0"/>
                <wp:positionH relativeFrom="column">
                  <wp:posOffset>0</wp:posOffset>
                </wp:positionH>
                <wp:positionV relativeFrom="paragraph">
                  <wp:posOffset>4208780</wp:posOffset>
                </wp:positionV>
                <wp:extent cx="5760085" cy="266700"/>
                <wp:effectExtent l="0" t="1905" r="0" b="0"/>
                <wp:wrapTopAndBottom/>
                <wp:docPr id="547636784" name="Text Box 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085"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2314F39" w14:textId="174830FA" w:rsidR="00D43C02" w:rsidRPr="008B5AAC" w:rsidRDefault="00D43C02" w:rsidP="00D43C02">
                            <w:pPr>
                              <w:pStyle w:val="Descripcin"/>
                              <w:rPr>
                                <w:sz w:val="20"/>
                                <w:szCs w:val="20"/>
                              </w:rPr>
                            </w:pPr>
                            <w:bookmarkStart w:id="126" w:name="_Toc169374441"/>
                            <w:r>
                              <w:t xml:space="preserve">Figure </w:t>
                            </w:r>
                            <w:r w:rsidR="00F4107D">
                              <w:fldChar w:fldCharType="begin"/>
                            </w:r>
                            <w:r w:rsidR="00F4107D">
                              <w:instrText xml:space="preserve"> STYLEREF 1 \s </w:instrText>
                            </w:r>
                            <w:r w:rsidR="00F4107D">
                              <w:fldChar w:fldCharType="separate"/>
                            </w:r>
                            <w:r w:rsidR="00F4107D">
                              <w:rPr>
                                <w:noProof/>
                              </w:rPr>
                              <w:t>5</w:t>
                            </w:r>
                            <w:r w:rsidR="00F4107D">
                              <w:fldChar w:fldCharType="end"/>
                            </w:r>
                            <w:r w:rsidR="00F4107D">
                              <w:t>.</w:t>
                            </w:r>
                            <w:r w:rsidR="00F4107D">
                              <w:fldChar w:fldCharType="begin"/>
                            </w:r>
                            <w:r w:rsidR="00F4107D">
                              <w:instrText xml:space="preserve"> SEQ Figure \* ARABIC \s 1 </w:instrText>
                            </w:r>
                            <w:r w:rsidR="00F4107D">
                              <w:fldChar w:fldCharType="separate"/>
                            </w:r>
                            <w:r w:rsidR="00F4107D">
                              <w:rPr>
                                <w:noProof/>
                              </w:rPr>
                              <w:t>3</w:t>
                            </w:r>
                            <w:r w:rsidR="00F4107D">
                              <w:fldChar w:fldCharType="end"/>
                            </w:r>
                            <w:r>
                              <w:t>: Raspberry Pi 4 Intelligent Services Provisioning Diagram.</w:t>
                            </w:r>
                            <w:bookmarkEnd w:id="126"/>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5428898A" id="Text Box 74" o:spid="_x0000_s1058" type="#_x0000_t202" style="position:absolute;left:0;text-align:left;margin-left:0;margin-top:331.4pt;width:453.55pt;height:21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" stroked="f">
                <v:textbox style="mso-fit-shape-to-text:t" inset="0,0,0,0">
                  <w:txbxContent>
                    <w:p w14:paraId="32314F39" w14:textId="174830FA" w:rsidR="00D43C02" w:rsidRPr="008B5AAC" w:rsidRDefault="00D43C02" w:rsidP="00D43C02">
                      <w:pPr>
                        <w:pStyle w:val="Descripcin"/>
                        <w:rPr>
                          <w:sz w:val="20"/>
                          <w:szCs w:val="20"/>
                        </w:rPr>
                      </w:pPr>
                      <w:bookmarkStart w:id="127" w:name="_Toc169374441"/>
                      <w:r>
                        <w:t xml:space="preserve">Figure </w:t>
                      </w:r>
                      <w:r w:rsidR="00F4107D">
                        <w:fldChar w:fldCharType="begin"/>
                      </w:r>
                      <w:r w:rsidR="00F4107D">
                        <w:instrText xml:space="preserve"> STYLEREF 1 \s </w:instrText>
                      </w:r>
                      <w:r w:rsidR="00F4107D">
                        <w:fldChar w:fldCharType="separate"/>
                      </w:r>
                      <w:r w:rsidR="00F4107D">
                        <w:rPr>
                          <w:noProof/>
                        </w:rPr>
                        <w:t>5</w:t>
                      </w:r>
                      <w:r w:rsidR="00F4107D">
                        <w:fldChar w:fldCharType="end"/>
                      </w:r>
                      <w:r w:rsidR="00F4107D">
                        <w:t>.</w:t>
                      </w:r>
                      <w:r w:rsidR="00F4107D">
                        <w:fldChar w:fldCharType="begin"/>
                      </w:r>
                      <w:r w:rsidR="00F4107D">
                        <w:instrText xml:space="preserve"> SEQ Figure \* ARABIC \s 1 </w:instrText>
                      </w:r>
                      <w:r w:rsidR="00F4107D">
                        <w:fldChar w:fldCharType="separate"/>
                      </w:r>
                      <w:r w:rsidR="00F4107D">
                        <w:rPr>
                          <w:noProof/>
                        </w:rPr>
                        <w:t>3</w:t>
                      </w:r>
                      <w:r w:rsidR="00F4107D">
                        <w:fldChar w:fldCharType="end"/>
                      </w:r>
                      <w:r>
                        <w:t>: Raspberry Pi 4 Intelligent Services Provisioning Diagram.</w:t>
                      </w:r>
                      <w:bookmarkEnd w:id="127"/>
                    </w:p>
                  </w:txbxContent>
                </v:textbox>
                <w10:wrap type="topAndBottom"/>
              </v:shape>
            </w:pict>
          </mc:Fallback>
        </mc:AlternateContent>
      </w:r>
      <w:r w:rsidR="00D43C02" w:rsidRPr="00D43C02">
        <w:drawing>
          <wp:anchor distT="0" distB="0" distL="114300" distR="114300" simplePos="0" relativeHeight="251766784" behindDoc="0" locked="0" layoutInCell="1" allowOverlap="1" wp14:anchorId="084468A9" wp14:editId="4EECFE3C">
            <wp:simplePos x="0" y="0"/>
            <wp:positionH relativeFrom="column">
              <wp:posOffset>-231</wp:posOffset>
            </wp:positionH>
            <wp:positionV relativeFrom="paragraph">
              <wp:posOffset>422044</wp:posOffset>
            </wp:positionV>
            <wp:extent cx="5760085" cy="3729990"/>
            <wp:effectExtent l="0" t="0" r="0" b="3810"/>
            <wp:wrapTopAndBottom/>
            <wp:docPr id="2015315514"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315514" name="Imagen 1" descr="Diagrama&#10;&#10;Descripción generada automáticamente"/>
                    <pic:cNvPicPr/>
                  </pic:nvPicPr>
                  <pic:blipFill>
                    <a:blip r:embed="rId47"/>
                    <a:stretch>
                      <a:fillRect/>
                    </a:stretch>
                  </pic:blipFill>
                  <pic:spPr>
                    <a:xfrm>
                      <a:off x="0" y="0"/>
                      <a:ext cx="5760085" cy="3729990"/>
                    </a:xfrm>
                    <a:prstGeom prst="rect">
                      <a:avLst/>
                    </a:prstGeom>
                  </pic:spPr>
                </pic:pic>
              </a:graphicData>
            </a:graphic>
          </wp:anchor>
        </w:drawing>
      </w:r>
      <w:r w:rsidR="00D43C02">
        <w:t>For an additional support, the next image illustrates the establishment of the intelligent services on the Raspberry Pi 4:</w:t>
      </w:r>
    </w:p>
    <w:p w14:paraId="4026BB2B" w14:textId="077954E4" w:rsidR="00D43C02" w:rsidRDefault="00AE78B8" w:rsidP="00AE78B8">
      <w:pPr>
        <w:pStyle w:val="Ttulo2"/>
      </w:pPr>
      <w:bookmarkStart w:id="128" w:name="_Toc169374377"/>
      <w:r>
        <w:t>Integration of Intelligent Services</w:t>
      </w:r>
      <w:bookmarkEnd w:id="128"/>
    </w:p>
    <w:p w14:paraId="0D9F18E8" w14:textId="4355E4F1" w:rsidR="00AE78B8" w:rsidRDefault="00AE78B8" w:rsidP="00AE78B8">
      <w:r>
        <w:t xml:space="preserve">Now that the V2I Infrastructure is defined and that the framework is designed, they must be combined </w:t>
      </w:r>
      <w:proofErr w:type="gramStart"/>
      <w:r>
        <w:t>in order to</w:t>
      </w:r>
      <w:proofErr w:type="gramEnd"/>
      <w:r>
        <w:t xml:space="preserve"> obtain a viable prototype design. For this, the sensorics of the infrastructure will need share the information acknowledged from their surroundings, and making use of the different communication protocols and brokers make the information reach its objective.</w:t>
      </w:r>
    </w:p>
    <w:p w14:paraId="23F1D166" w14:textId="58597642" w:rsidR="00AE78B8" w:rsidRDefault="00AE78B8" w:rsidP="00AE78B8">
      <w:r>
        <w:t xml:space="preserve">With the objective of correctly integrating all the sensors, </w:t>
      </w:r>
      <w:proofErr w:type="gramStart"/>
      <w:r>
        <w:t>a</w:t>
      </w:r>
      <w:proofErr w:type="gramEnd"/>
      <w:r>
        <w:t xml:space="preserve"> individual explanation will be provided for each sensor, explaining how data flows and which data is going to be used and received by which services.</w:t>
      </w:r>
    </w:p>
    <w:p w14:paraId="5AB4859D" w14:textId="5FFCDDBB" w:rsidR="00AE78B8" w:rsidRDefault="00AE78B8" w:rsidP="00AE78B8">
      <w:r>
        <w:t xml:space="preserve">Starting by the GPS, connected to the Jetson Nano is going to send via UART information related to positioning like longitude, latitude and altitude, speed and some additional information. This need to be processed, as it is going to be sent in NMEA018 format, and after processing in the gps.py python script, it is going to be sent using a MQTT broker to Node-Red. This flow-based editor will allow the connection to the InfluxDB database, and since the database is connected to Grafana, its visualization in the dashboard. </w:t>
      </w:r>
      <w:r w:rsidR="00306DBC">
        <w:t xml:space="preserve">The data received by the database will contain </w:t>
      </w:r>
      <w:r w:rsidR="00306DBC">
        <w:t>longitude, latitude and altitude</w:t>
      </w:r>
      <w:r w:rsidR="00306DBC">
        <w:t xml:space="preserve">. </w:t>
      </w:r>
      <w:r>
        <w:t>The image below exemplifies the data flow.</w:t>
      </w:r>
    </w:p>
    <w:p w14:paraId="6D116D83" w14:textId="0EE43CE4" w:rsidR="00947D53" w:rsidRDefault="000D30DA" w:rsidP="00AE78B8">
      <w:r>
        <w:rPr>
          <w:noProof/>
        </w:rPr>
        <w:lastRenderedPageBreak/>
        <mc:AlternateContent>
          <mc:Choice Requires="wps">
            <w:drawing>
              <wp:anchor distT="0" distB="0" distL="114300" distR="114300" simplePos="0" relativeHeight="251722752" behindDoc="0" locked="0" layoutInCell="1" allowOverlap="1" wp14:anchorId="3B3B1D79" wp14:editId="350EABDE">
                <wp:simplePos x="0" y="0"/>
                <wp:positionH relativeFrom="column">
                  <wp:posOffset>615950</wp:posOffset>
                </wp:positionH>
                <wp:positionV relativeFrom="paragraph">
                  <wp:posOffset>7395845</wp:posOffset>
                </wp:positionV>
                <wp:extent cx="4518025" cy="266700"/>
                <wp:effectExtent l="1905" t="0" r="4445" b="1905"/>
                <wp:wrapTopAndBottom/>
                <wp:docPr id="1461369573" name="Text Box 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18025"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5E67968" w14:textId="40845868" w:rsidR="00947D53" w:rsidRPr="00F33E1D" w:rsidRDefault="00947D53" w:rsidP="00947D53">
                            <w:pPr>
                              <w:pStyle w:val="Descripcin"/>
                              <w:rPr>
                                <w:sz w:val="20"/>
                                <w:szCs w:val="20"/>
                              </w:rPr>
                            </w:pPr>
                            <w:bookmarkStart w:id="129" w:name="_Toc169374442"/>
                            <w:r>
                              <w:t xml:space="preserve">Figure </w:t>
                            </w:r>
                            <w:r w:rsidR="00F4107D">
                              <w:fldChar w:fldCharType="begin"/>
                            </w:r>
                            <w:r w:rsidR="00F4107D">
                              <w:instrText xml:space="preserve"> STYLEREF 1 \s </w:instrText>
                            </w:r>
                            <w:r w:rsidR="00F4107D">
                              <w:fldChar w:fldCharType="separate"/>
                            </w:r>
                            <w:r w:rsidR="00F4107D">
                              <w:rPr>
                                <w:noProof/>
                              </w:rPr>
                              <w:t>5</w:t>
                            </w:r>
                            <w:r w:rsidR="00F4107D">
                              <w:fldChar w:fldCharType="end"/>
                            </w:r>
                            <w:r w:rsidR="00F4107D">
                              <w:t>.</w:t>
                            </w:r>
                            <w:r w:rsidR="00F4107D">
                              <w:fldChar w:fldCharType="begin"/>
                            </w:r>
                            <w:r w:rsidR="00F4107D">
                              <w:instrText xml:space="preserve"> SEQ Figure \* ARABIC \s 1 </w:instrText>
                            </w:r>
                            <w:r w:rsidR="00F4107D">
                              <w:fldChar w:fldCharType="separate"/>
                            </w:r>
                            <w:r w:rsidR="00F4107D">
                              <w:rPr>
                                <w:noProof/>
                              </w:rPr>
                              <w:t>4</w:t>
                            </w:r>
                            <w:r w:rsidR="00F4107D">
                              <w:fldChar w:fldCharType="end"/>
                            </w:r>
                            <w:r>
                              <w:t>: Webcam Data Flow Diagram.</w:t>
                            </w:r>
                            <w:bookmarkEnd w:id="129"/>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3B3B1D79" id="Text Box 76" o:spid="_x0000_s1059" type="#_x0000_t202" style="position:absolute;left:0;text-align:left;margin-left:48.5pt;margin-top:582.35pt;width:355.75pt;height:21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" stroked="f">
                <v:textbox style="mso-fit-shape-to-text:t" inset="0,0,0,0">
                  <w:txbxContent>
                    <w:p w14:paraId="65E67968" w14:textId="40845868" w:rsidR="00947D53" w:rsidRPr="00F33E1D" w:rsidRDefault="00947D53" w:rsidP="00947D53">
                      <w:pPr>
                        <w:pStyle w:val="Descripcin"/>
                        <w:rPr>
                          <w:sz w:val="20"/>
                          <w:szCs w:val="20"/>
                        </w:rPr>
                      </w:pPr>
                      <w:bookmarkStart w:id="130" w:name="_Toc169374442"/>
                      <w:r>
                        <w:t xml:space="preserve">Figure </w:t>
                      </w:r>
                      <w:r w:rsidR="00F4107D">
                        <w:fldChar w:fldCharType="begin"/>
                      </w:r>
                      <w:r w:rsidR="00F4107D">
                        <w:instrText xml:space="preserve"> STYLEREF 1 \s </w:instrText>
                      </w:r>
                      <w:r w:rsidR="00F4107D">
                        <w:fldChar w:fldCharType="separate"/>
                      </w:r>
                      <w:r w:rsidR="00F4107D">
                        <w:rPr>
                          <w:noProof/>
                        </w:rPr>
                        <w:t>5</w:t>
                      </w:r>
                      <w:r w:rsidR="00F4107D">
                        <w:fldChar w:fldCharType="end"/>
                      </w:r>
                      <w:r w:rsidR="00F4107D">
                        <w:t>.</w:t>
                      </w:r>
                      <w:r w:rsidR="00F4107D">
                        <w:fldChar w:fldCharType="begin"/>
                      </w:r>
                      <w:r w:rsidR="00F4107D">
                        <w:instrText xml:space="preserve"> SEQ Figure \* ARABIC \s 1 </w:instrText>
                      </w:r>
                      <w:r w:rsidR="00F4107D">
                        <w:fldChar w:fldCharType="separate"/>
                      </w:r>
                      <w:r w:rsidR="00F4107D">
                        <w:rPr>
                          <w:noProof/>
                        </w:rPr>
                        <w:t>4</w:t>
                      </w:r>
                      <w:r w:rsidR="00F4107D">
                        <w:fldChar w:fldCharType="end"/>
                      </w:r>
                      <w:r>
                        <w:t>: Webcam Data Flow Diagram.</w:t>
                      </w:r>
                      <w:bookmarkEnd w:id="130"/>
                    </w:p>
                  </w:txbxContent>
                </v:textbox>
                <w10:wrap type="topAndBottom"/>
              </v:shape>
            </w:pict>
          </mc:Fallback>
        </mc:AlternateContent>
      </w:r>
      <w:r w:rsidR="00947D53" w:rsidRPr="00947D53">
        <w:drawing>
          <wp:anchor distT="0" distB="0" distL="114300" distR="114300" simplePos="0" relativeHeight="251774976" behindDoc="0" locked="0" layoutInCell="1" allowOverlap="1" wp14:anchorId="0A95ED85" wp14:editId="1FDD1BCE">
            <wp:simplePos x="0" y="0"/>
            <wp:positionH relativeFrom="column">
              <wp:posOffset>615950</wp:posOffset>
            </wp:positionH>
            <wp:positionV relativeFrom="paragraph">
              <wp:posOffset>4896485</wp:posOffset>
            </wp:positionV>
            <wp:extent cx="4518025" cy="2442210"/>
            <wp:effectExtent l="0" t="0" r="0" b="0"/>
            <wp:wrapTopAndBottom/>
            <wp:docPr id="1817580294"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580294" name="Imagen 1" descr="Diagrama&#10;&#10;Descripción generada automáticamente"/>
                    <pic:cNvPicPr/>
                  </pic:nvPicPr>
                  <pic:blipFill>
                    <a:blip r:embed="rId48"/>
                    <a:stretch>
                      <a:fillRect/>
                    </a:stretch>
                  </pic:blipFill>
                  <pic:spPr>
                    <a:xfrm>
                      <a:off x="0" y="0"/>
                      <a:ext cx="4518025" cy="244221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21728" behindDoc="0" locked="0" layoutInCell="1" allowOverlap="1" wp14:anchorId="17321E9E" wp14:editId="6DB6053B">
                <wp:simplePos x="0" y="0"/>
                <wp:positionH relativeFrom="column">
                  <wp:posOffset>825500</wp:posOffset>
                </wp:positionH>
                <wp:positionV relativeFrom="paragraph">
                  <wp:posOffset>2164715</wp:posOffset>
                </wp:positionV>
                <wp:extent cx="4109720" cy="266700"/>
                <wp:effectExtent l="1905" t="0" r="3175" b="3810"/>
                <wp:wrapTopAndBottom/>
                <wp:docPr id="701375071" name="Text Box 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09720"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8CD45D2" w14:textId="6E7EAE43" w:rsidR="00AE78B8" w:rsidRPr="006317C2" w:rsidRDefault="00AE78B8" w:rsidP="00AE78B8">
                            <w:pPr>
                              <w:pStyle w:val="Descripcin"/>
                              <w:rPr>
                                <w:sz w:val="20"/>
                                <w:szCs w:val="20"/>
                              </w:rPr>
                            </w:pPr>
                            <w:bookmarkStart w:id="131" w:name="_Toc169374443"/>
                            <w:r>
                              <w:t xml:space="preserve">Figure </w:t>
                            </w:r>
                            <w:r w:rsidR="00F4107D">
                              <w:fldChar w:fldCharType="begin"/>
                            </w:r>
                            <w:r w:rsidR="00F4107D">
                              <w:instrText xml:space="preserve"> STYLEREF 1 \s </w:instrText>
                            </w:r>
                            <w:r w:rsidR="00F4107D">
                              <w:fldChar w:fldCharType="separate"/>
                            </w:r>
                            <w:r w:rsidR="00F4107D">
                              <w:rPr>
                                <w:noProof/>
                              </w:rPr>
                              <w:t>5</w:t>
                            </w:r>
                            <w:r w:rsidR="00F4107D">
                              <w:fldChar w:fldCharType="end"/>
                            </w:r>
                            <w:r w:rsidR="00F4107D">
                              <w:t>.</w:t>
                            </w:r>
                            <w:r w:rsidR="00F4107D">
                              <w:fldChar w:fldCharType="begin"/>
                            </w:r>
                            <w:r w:rsidR="00F4107D">
                              <w:instrText xml:space="preserve"> SEQ Figure \* ARABIC \s 1 </w:instrText>
                            </w:r>
                            <w:r w:rsidR="00F4107D">
                              <w:fldChar w:fldCharType="separate"/>
                            </w:r>
                            <w:r w:rsidR="00F4107D">
                              <w:rPr>
                                <w:noProof/>
                              </w:rPr>
                              <w:t>5</w:t>
                            </w:r>
                            <w:r w:rsidR="00F4107D">
                              <w:fldChar w:fldCharType="end"/>
                            </w:r>
                            <w:r>
                              <w:t>: GPS Data Flow Diagram.</w:t>
                            </w:r>
                            <w:bookmarkEnd w:id="131"/>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17321E9E" id="Text Box 75" o:spid="_x0000_s1060" type="#_x0000_t202" style="position:absolute;left:0;text-align:left;margin-left:65pt;margin-top:170.45pt;width:323.6pt;height:21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" stroked="f">
                <v:textbox style="mso-fit-shape-to-text:t" inset="0,0,0,0">
                  <w:txbxContent>
                    <w:p w14:paraId="78CD45D2" w14:textId="6E7EAE43" w:rsidR="00AE78B8" w:rsidRPr="006317C2" w:rsidRDefault="00AE78B8" w:rsidP="00AE78B8">
                      <w:pPr>
                        <w:pStyle w:val="Descripcin"/>
                        <w:rPr>
                          <w:sz w:val="20"/>
                          <w:szCs w:val="20"/>
                        </w:rPr>
                      </w:pPr>
                      <w:bookmarkStart w:id="132" w:name="_Toc169374443"/>
                      <w:r>
                        <w:t xml:space="preserve">Figure </w:t>
                      </w:r>
                      <w:r w:rsidR="00F4107D">
                        <w:fldChar w:fldCharType="begin"/>
                      </w:r>
                      <w:r w:rsidR="00F4107D">
                        <w:instrText xml:space="preserve"> STYLEREF 1 \s </w:instrText>
                      </w:r>
                      <w:r w:rsidR="00F4107D">
                        <w:fldChar w:fldCharType="separate"/>
                      </w:r>
                      <w:r w:rsidR="00F4107D">
                        <w:rPr>
                          <w:noProof/>
                        </w:rPr>
                        <w:t>5</w:t>
                      </w:r>
                      <w:r w:rsidR="00F4107D">
                        <w:fldChar w:fldCharType="end"/>
                      </w:r>
                      <w:r w:rsidR="00F4107D">
                        <w:t>.</w:t>
                      </w:r>
                      <w:r w:rsidR="00F4107D">
                        <w:fldChar w:fldCharType="begin"/>
                      </w:r>
                      <w:r w:rsidR="00F4107D">
                        <w:instrText xml:space="preserve"> SEQ Figure \* ARABIC \s 1 </w:instrText>
                      </w:r>
                      <w:r w:rsidR="00F4107D">
                        <w:fldChar w:fldCharType="separate"/>
                      </w:r>
                      <w:r w:rsidR="00F4107D">
                        <w:rPr>
                          <w:noProof/>
                        </w:rPr>
                        <w:t>5</w:t>
                      </w:r>
                      <w:r w:rsidR="00F4107D">
                        <w:fldChar w:fldCharType="end"/>
                      </w:r>
                      <w:r>
                        <w:t>: GPS Data Flow Diagram.</w:t>
                      </w:r>
                      <w:bookmarkEnd w:id="132"/>
                    </w:p>
                  </w:txbxContent>
                </v:textbox>
                <w10:wrap type="topAndBottom"/>
              </v:shape>
            </w:pict>
          </mc:Fallback>
        </mc:AlternateContent>
      </w:r>
      <w:r w:rsidR="00AE78B8" w:rsidRPr="00AE78B8">
        <w:drawing>
          <wp:anchor distT="0" distB="0" distL="114300" distR="114300" simplePos="0" relativeHeight="251770880" behindDoc="0" locked="0" layoutInCell="1" allowOverlap="1" wp14:anchorId="30069322" wp14:editId="74E21218">
            <wp:simplePos x="0" y="0"/>
            <wp:positionH relativeFrom="column">
              <wp:posOffset>825500</wp:posOffset>
            </wp:positionH>
            <wp:positionV relativeFrom="paragraph">
              <wp:posOffset>-384175</wp:posOffset>
            </wp:positionV>
            <wp:extent cx="4109720" cy="2491740"/>
            <wp:effectExtent l="0" t="0" r="0" b="0"/>
            <wp:wrapTopAndBottom/>
            <wp:docPr id="453498462"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498462" name="Imagen 1" descr="Diagrama&#10;&#10;Descripción generada automáticamente"/>
                    <pic:cNvPicPr/>
                  </pic:nvPicPr>
                  <pic:blipFill>
                    <a:blip r:embed="rId49"/>
                    <a:stretch>
                      <a:fillRect/>
                    </a:stretch>
                  </pic:blipFill>
                  <pic:spPr>
                    <a:xfrm>
                      <a:off x="0" y="0"/>
                      <a:ext cx="4109720" cy="2491740"/>
                    </a:xfrm>
                    <a:prstGeom prst="rect">
                      <a:avLst/>
                    </a:prstGeom>
                  </pic:spPr>
                </pic:pic>
              </a:graphicData>
            </a:graphic>
            <wp14:sizeRelH relativeFrom="margin">
              <wp14:pctWidth>0</wp14:pctWidth>
            </wp14:sizeRelH>
            <wp14:sizeRelV relativeFrom="margin">
              <wp14:pctHeight>0</wp14:pctHeight>
            </wp14:sizeRelV>
          </wp:anchor>
        </w:drawing>
      </w:r>
      <w:r w:rsidR="00306DBC">
        <w:t xml:space="preserve">The webcam </w:t>
      </w:r>
      <w:r w:rsidR="00947D53">
        <w:t>oversees</w:t>
      </w:r>
      <w:r w:rsidR="00306DBC">
        <w:t xml:space="preserve"> the recognition of obstacles like cars, persons and other bicycles. For this, the webcam will automatically send the data using the UVC protocol to the Deepstream app. There, the recognition of objects will be continuously ongoing, as well as continuously posting the outputs on the Kafka broker. This output will be in JSON</w:t>
      </w:r>
      <w:r w:rsidR="00306DBC">
        <w:rPr>
          <w:rStyle w:val="Refdenotaalpie"/>
        </w:rPr>
        <w:footnoteReference w:id="5"/>
      </w:r>
      <w:r w:rsidR="00306DBC">
        <w:t xml:space="preserve"> format, and between many data </w:t>
      </w:r>
      <w:r w:rsidR="00947D53">
        <w:t>information related to the ROI</w:t>
      </w:r>
      <w:r w:rsidR="00947D53">
        <w:rPr>
          <w:rStyle w:val="Refdenotaalpie"/>
        </w:rPr>
        <w:footnoteReference w:id="6"/>
      </w:r>
      <w:r w:rsidR="00947D53">
        <w:t xml:space="preserve"> like its position and size, and what kind of object has been detected. The Kafka broker will send this information in two different ways, with two different paths. The first one, </w:t>
      </w:r>
      <w:proofErr w:type="gramStart"/>
      <w:r w:rsidR="00947D53">
        <w:t>similar to</w:t>
      </w:r>
      <w:proofErr w:type="gramEnd"/>
      <w:r w:rsidR="00947D53">
        <w:t xml:space="preserve"> the GPS one, will be sent to Node-Red so that it is stored in the database, and passed along to Grafana for its visualization. The second path is towards the main script of python, main.py, where the information will be extracted and determined the middle position of the detected object and translated to an angle. There, the LiDAR will receive the angle and will return the distance detected on that specifical angle, with later processing for that information. It will be explained on the next part. The following figure demonstrates the flow of information among this service.</w:t>
      </w:r>
    </w:p>
    <w:p w14:paraId="4CCC9B24" w14:textId="77777777" w:rsidR="00AF0F35" w:rsidRDefault="00947D53" w:rsidP="00AE78B8">
      <w:r>
        <w:lastRenderedPageBreak/>
        <w:t xml:space="preserve"> </w:t>
      </w:r>
      <w:r w:rsidR="00450D3D">
        <w:t xml:space="preserve">And for the last group, the remaining sensors will be integrated into the intelligent services, being left the LiDAR, the RPI Pico, the OLED and the accelerometer. The data flow will begin with the LiDAR and python main script exchange, where commands are needed to be sent to the device so that it starts working. The LiDAR will provide information related to the distance measured at the angle it was taken, continuously sweeping and sending. This information, along the specifical angle of the detected object that was sent to the LiDAR, will be processed and will gain two different paths. </w:t>
      </w:r>
    </w:p>
    <w:p w14:paraId="3B3EAC84" w14:textId="54797E96" w:rsidR="00AE78B8" w:rsidRDefault="000D30DA" w:rsidP="00AE78B8">
      <w:r>
        <w:rPr>
          <w:noProof/>
        </w:rPr>
        <mc:AlternateContent>
          <mc:Choice Requires="wps">
            <w:drawing>
              <wp:anchor distT="0" distB="0" distL="114300" distR="114300" simplePos="0" relativeHeight="251723776" behindDoc="0" locked="0" layoutInCell="1" allowOverlap="1" wp14:anchorId="2492A78A" wp14:editId="6E1FC946">
                <wp:simplePos x="0" y="0"/>
                <wp:positionH relativeFrom="column">
                  <wp:posOffset>280670</wp:posOffset>
                </wp:positionH>
                <wp:positionV relativeFrom="paragraph">
                  <wp:posOffset>4389120</wp:posOffset>
                </wp:positionV>
                <wp:extent cx="5318125" cy="266700"/>
                <wp:effectExtent l="0" t="1270" r="0" b="0"/>
                <wp:wrapTopAndBottom/>
                <wp:docPr id="1278012216" name="Text Box 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18125"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93216BA" w14:textId="27F96F52" w:rsidR="00935C90" w:rsidRPr="002C5D87" w:rsidRDefault="00935C90" w:rsidP="00935C90">
                            <w:pPr>
                              <w:pStyle w:val="Descripcin"/>
                              <w:rPr>
                                <w:sz w:val="20"/>
                                <w:szCs w:val="20"/>
                              </w:rPr>
                            </w:pPr>
                            <w:bookmarkStart w:id="133" w:name="_Toc169374444"/>
                            <w:r>
                              <w:t xml:space="preserve">Figure </w:t>
                            </w:r>
                            <w:r w:rsidR="00F4107D">
                              <w:fldChar w:fldCharType="begin"/>
                            </w:r>
                            <w:r w:rsidR="00F4107D">
                              <w:instrText xml:space="preserve"> STYLEREF 1 \s </w:instrText>
                            </w:r>
                            <w:r w:rsidR="00F4107D">
                              <w:fldChar w:fldCharType="separate"/>
                            </w:r>
                            <w:r w:rsidR="00F4107D">
                              <w:rPr>
                                <w:noProof/>
                              </w:rPr>
                              <w:t>5</w:t>
                            </w:r>
                            <w:r w:rsidR="00F4107D">
                              <w:fldChar w:fldCharType="end"/>
                            </w:r>
                            <w:r w:rsidR="00F4107D">
                              <w:t>.</w:t>
                            </w:r>
                            <w:r w:rsidR="00F4107D">
                              <w:fldChar w:fldCharType="begin"/>
                            </w:r>
                            <w:r w:rsidR="00F4107D">
                              <w:instrText xml:space="preserve"> SEQ Figure \* ARABIC \s 1 </w:instrText>
                            </w:r>
                            <w:r w:rsidR="00F4107D">
                              <w:fldChar w:fldCharType="separate"/>
                            </w:r>
                            <w:r w:rsidR="00F4107D">
                              <w:rPr>
                                <w:noProof/>
                              </w:rPr>
                              <w:t>6</w:t>
                            </w:r>
                            <w:r w:rsidR="00F4107D">
                              <w:fldChar w:fldCharType="end"/>
                            </w:r>
                            <w:r>
                              <w:t>: Several Device's Data Flow Diagram</w:t>
                            </w:r>
                            <w:bookmarkEnd w:id="133"/>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2492A78A" id="Text Box 77" o:spid="_x0000_s1061" type="#_x0000_t202" style="position:absolute;left:0;text-align:left;margin-left:22.1pt;margin-top:345.6pt;width:418.75pt;height:21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" stroked="f">
                <v:textbox style="mso-fit-shape-to-text:t" inset="0,0,0,0">
                  <w:txbxContent>
                    <w:p w14:paraId="293216BA" w14:textId="27F96F52" w:rsidR="00935C90" w:rsidRPr="002C5D87" w:rsidRDefault="00935C90" w:rsidP="00935C90">
                      <w:pPr>
                        <w:pStyle w:val="Descripcin"/>
                        <w:rPr>
                          <w:sz w:val="20"/>
                          <w:szCs w:val="20"/>
                        </w:rPr>
                      </w:pPr>
                      <w:bookmarkStart w:id="134" w:name="_Toc169374444"/>
                      <w:r>
                        <w:t xml:space="preserve">Figure </w:t>
                      </w:r>
                      <w:r w:rsidR="00F4107D">
                        <w:fldChar w:fldCharType="begin"/>
                      </w:r>
                      <w:r w:rsidR="00F4107D">
                        <w:instrText xml:space="preserve"> STYLEREF 1 \s </w:instrText>
                      </w:r>
                      <w:r w:rsidR="00F4107D">
                        <w:fldChar w:fldCharType="separate"/>
                      </w:r>
                      <w:r w:rsidR="00F4107D">
                        <w:rPr>
                          <w:noProof/>
                        </w:rPr>
                        <w:t>5</w:t>
                      </w:r>
                      <w:r w:rsidR="00F4107D">
                        <w:fldChar w:fldCharType="end"/>
                      </w:r>
                      <w:r w:rsidR="00F4107D">
                        <w:t>.</w:t>
                      </w:r>
                      <w:r w:rsidR="00F4107D">
                        <w:fldChar w:fldCharType="begin"/>
                      </w:r>
                      <w:r w:rsidR="00F4107D">
                        <w:instrText xml:space="preserve"> SEQ Figure \* ARABIC \s 1 </w:instrText>
                      </w:r>
                      <w:r w:rsidR="00F4107D">
                        <w:fldChar w:fldCharType="separate"/>
                      </w:r>
                      <w:r w:rsidR="00F4107D">
                        <w:rPr>
                          <w:noProof/>
                        </w:rPr>
                        <w:t>6</w:t>
                      </w:r>
                      <w:r w:rsidR="00F4107D">
                        <w:fldChar w:fldCharType="end"/>
                      </w:r>
                      <w:r>
                        <w:t>: Several Device's Data Flow Diagram</w:t>
                      </w:r>
                      <w:bookmarkEnd w:id="134"/>
                    </w:p>
                  </w:txbxContent>
                </v:textbox>
                <w10:wrap type="topAndBottom"/>
              </v:shape>
            </w:pict>
          </mc:Fallback>
        </mc:AlternateContent>
      </w:r>
      <w:r w:rsidR="00935C90" w:rsidRPr="00935C90">
        <w:drawing>
          <wp:anchor distT="0" distB="0" distL="114300" distR="114300" simplePos="0" relativeHeight="251780096" behindDoc="0" locked="0" layoutInCell="1" allowOverlap="1" wp14:anchorId="69541DB4" wp14:editId="008075B2">
            <wp:simplePos x="0" y="0"/>
            <wp:positionH relativeFrom="column">
              <wp:posOffset>280670</wp:posOffset>
            </wp:positionH>
            <wp:positionV relativeFrom="paragraph">
              <wp:posOffset>1581785</wp:posOffset>
            </wp:positionV>
            <wp:extent cx="5318125" cy="2750185"/>
            <wp:effectExtent l="0" t="0" r="0" b="0"/>
            <wp:wrapTopAndBottom/>
            <wp:docPr id="2105939452"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939452" name="Imagen 1" descr="Diagrama&#10;&#10;Descripción generada automáticamente"/>
                    <pic:cNvPicPr/>
                  </pic:nvPicPr>
                  <pic:blipFill>
                    <a:blip r:embed="rId50"/>
                    <a:stretch>
                      <a:fillRect/>
                    </a:stretch>
                  </pic:blipFill>
                  <pic:spPr>
                    <a:xfrm>
                      <a:off x="0" y="0"/>
                      <a:ext cx="5318125" cy="2750185"/>
                    </a:xfrm>
                    <a:prstGeom prst="rect">
                      <a:avLst/>
                    </a:prstGeom>
                  </pic:spPr>
                </pic:pic>
              </a:graphicData>
            </a:graphic>
            <wp14:sizeRelH relativeFrom="margin">
              <wp14:pctWidth>0</wp14:pctWidth>
            </wp14:sizeRelH>
            <wp14:sizeRelV relativeFrom="margin">
              <wp14:pctHeight>0</wp14:pctHeight>
            </wp14:sizeRelV>
          </wp:anchor>
        </w:drawing>
      </w:r>
      <w:r w:rsidR="00450D3D">
        <w:t>The first one, being the path of sharing the information with the MQTT broker to Node-Red so that the information is sent to the dashboard via the database. The second path involves sharing</w:t>
      </w:r>
      <w:r w:rsidR="00B96514">
        <w:t xml:space="preserve"> and obtaining</w:t>
      </w:r>
      <w:r w:rsidR="00450D3D">
        <w:t xml:space="preserve"> the information with the I2C connected devices. For this, </w:t>
      </w:r>
      <w:r w:rsidR="00B96514">
        <w:t>special libraries will be used for sharing a message in the OLED screen, a special protocol will be developed for sharing the information with the RPI Pico for displaying the information on the LED matrix and the data. At the same time, the python script will continuously be requesting data from the accelerometer</w:t>
      </w:r>
      <w:r w:rsidR="00AF0F35">
        <w:t>, which will be sent t</w:t>
      </w:r>
      <w:r w:rsidR="00935C90">
        <w:t xml:space="preserve">o the database amongst the other information. </w:t>
      </w:r>
      <w:r w:rsidR="00AF0F35">
        <w:t xml:space="preserve">For better understanding of the process, the </w:t>
      </w:r>
      <w:r w:rsidR="00935C90">
        <w:t xml:space="preserve">data </w:t>
      </w:r>
      <w:r w:rsidR="00AF0F35">
        <w:t>flow diagram is provided</w:t>
      </w:r>
      <w:r w:rsidR="00935C90">
        <w:t xml:space="preserve"> in the next figure</w:t>
      </w:r>
      <w:r w:rsidR="00AF0F35">
        <w:t>.</w:t>
      </w:r>
    </w:p>
    <w:p w14:paraId="0287F50C" w14:textId="0421F1E3" w:rsidR="009D2FC4" w:rsidRDefault="00935C90" w:rsidP="00AE78B8">
      <w:r>
        <w:t xml:space="preserve">The complexity of this integration resides on the fact that all the services must be integrated together. For this, all the diagrams explained above will be joined at </w:t>
      </w:r>
      <w:r w:rsidR="009D2FC4">
        <w:t>a</w:t>
      </w:r>
      <w:r>
        <w:t xml:space="preserve"> unique diagram, where each process will correspond to </w:t>
      </w:r>
      <w:r w:rsidR="009D2FC4">
        <w:t>its</w:t>
      </w:r>
      <w:r>
        <w:t xml:space="preserve"> full tasks</w:t>
      </w:r>
      <w:r w:rsidR="009D2FC4">
        <w:t>. The data exchange will be explained with colours, where each one will represent the data sent from each one of the integrations. For example, the data from the GPS will be pictured as green.</w:t>
      </w:r>
    </w:p>
    <w:p w14:paraId="026074E2" w14:textId="316B9180" w:rsidR="00935C90" w:rsidRDefault="009D2FC4" w:rsidP="00AE78B8">
      <w:r>
        <w:t xml:space="preserve">The diagram below will exemplify how all the integrated sensorics from the V2I Infrastructure send data to the designed distributed framework, obtaining a viable prototype that is able to integrate the provisioning of intelligent services for an onboard embedded platform of </w:t>
      </w:r>
      <w:proofErr w:type="gramStart"/>
      <w:r>
        <w:t>a</w:t>
      </w:r>
      <w:proofErr w:type="gramEnd"/>
      <w:r>
        <w:t xml:space="preserve"> LMV.</w:t>
      </w:r>
    </w:p>
    <w:p w14:paraId="07315FDD" w14:textId="77777777" w:rsidR="009D2FC4" w:rsidRDefault="009D2FC4" w:rsidP="00AE78B8"/>
    <w:p w14:paraId="42DB0194" w14:textId="77777777" w:rsidR="009D2FC4" w:rsidRDefault="009D2FC4" w:rsidP="00AE78B8"/>
    <w:p w14:paraId="5382CEBC" w14:textId="77777777" w:rsidR="009D2FC4" w:rsidRDefault="009D2FC4" w:rsidP="00AE78B8"/>
    <w:p w14:paraId="519B2043" w14:textId="4F39A39A" w:rsidR="009D2FC4" w:rsidRDefault="000D30DA" w:rsidP="009D2FC4">
      <w:pPr>
        <w:pStyle w:val="Ttulo2"/>
      </w:pPr>
      <w:bookmarkStart w:id="135" w:name="_Toc169374378"/>
      <w:r>
        <w:rPr>
          <w:noProof/>
        </w:rPr>
        <w:lastRenderedPageBreak/>
        <mc:AlternateContent>
          <mc:Choice Requires="wps">
            <w:drawing>
              <wp:anchor distT="0" distB="0" distL="114300" distR="114300" simplePos="0" relativeHeight="251724800" behindDoc="0" locked="0" layoutInCell="1" allowOverlap="1" wp14:anchorId="29DC7DF6" wp14:editId="428A505C">
                <wp:simplePos x="0" y="0"/>
                <wp:positionH relativeFrom="column">
                  <wp:posOffset>0</wp:posOffset>
                </wp:positionH>
                <wp:positionV relativeFrom="paragraph">
                  <wp:posOffset>3452495</wp:posOffset>
                </wp:positionV>
                <wp:extent cx="5760085" cy="266700"/>
                <wp:effectExtent l="0" t="0" r="0" b="1905"/>
                <wp:wrapTopAndBottom/>
                <wp:docPr id="460143940" name="Text Box 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085"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AD8FD38" w14:textId="1BAC2E9A" w:rsidR="009D2FC4" w:rsidRPr="007C07B7" w:rsidRDefault="009D2FC4" w:rsidP="009D2FC4">
                            <w:pPr>
                              <w:pStyle w:val="Descripcin"/>
                              <w:rPr>
                                <w:sz w:val="20"/>
                                <w:szCs w:val="20"/>
                              </w:rPr>
                            </w:pPr>
                            <w:bookmarkStart w:id="136" w:name="_Toc169374445"/>
                            <w:r>
                              <w:t xml:space="preserve">Figure </w:t>
                            </w:r>
                            <w:r w:rsidR="00F4107D">
                              <w:fldChar w:fldCharType="begin"/>
                            </w:r>
                            <w:r w:rsidR="00F4107D">
                              <w:instrText xml:space="preserve"> STYLEREF 1 \s </w:instrText>
                            </w:r>
                            <w:r w:rsidR="00F4107D">
                              <w:fldChar w:fldCharType="separate"/>
                            </w:r>
                            <w:r w:rsidR="00F4107D">
                              <w:rPr>
                                <w:noProof/>
                              </w:rPr>
                              <w:t>5</w:t>
                            </w:r>
                            <w:r w:rsidR="00F4107D">
                              <w:fldChar w:fldCharType="end"/>
                            </w:r>
                            <w:r w:rsidR="00F4107D">
                              <w:t>.</w:t>
                            </w:r>
                            <w:r w:rsidR="00F4107D">
                              <w:fldChar w:fldCharType="begin"/>
                            </w:r>
                            <w:r w:rsidR="00F4107D">
                              <w:instrText xml:space="preserve"> SEQ Figure \* ARABIC \s 1 </w:instrText>
                            </w:r>
                            <w:r w:rsidR="00F4107D">
                              <w:fldChar w:fldCharType="separate"/>
                            </w:r>
                            <w:r w:rsidR="00F4107D">
                              <w:rPr>
                                <w:noProof/>
                              </w:rPr>
                              <w:t>7</w:t>
                            </w:r>
                            <w:r w:rsidR="00F4107D">
                              <w:fldChar w:fldCharType="end"/>
                            </w:r>
                            <w:r>
                              <w:t>: Embedded Device's Data Flow Diagram.</w:t>
                            </w:r>
                            <w:bookmarkEnd w:id="136"/>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29DC7DF6" id="Text Box 78" o:spid="_x0000_s1062" type="#_x0000_t202" style="position:absolute;left:0;text-align:left;margin-left:0;margin-top:271.85pt;width:453.55pt;height:21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" stroked="f">
                <v:textbox style="mso-fit-shape-to-text:t" inset="0,0,0,0">
                  <w:txbxContent>
                    <w:p w14:paraId="0AD8FD38" w14:textId="1BAC2E9A" w:rsidR="009D2FC4" w:rsidRPr="007C07B7" w:rsidRDefault="009D2FC4" w:rsidP="009D2FC4">
                      <w:pPr>
                        <w:pStyle w:val="Descripcin"/>
                        <w:rPr>
                          <w:sz w:val="20"/>
                          <w:szCs w:val="20"/>
                        </w:rPr>
                      </w:pPr>
                      <w:bookmarkStart w:id="137" w:name="_Toc169374445"/>
                      <w:r>
                        <w:t xml:space="preserve">Figure </w:t>
                      </w:r>
                      <w:r w:rsidR="00F4107D">
                        <w:fldChar w:fldCharType="begin"/>
                      </w:r>
                      <w:r w:rsidR="00F4107D">
                        <w:instrText xml:space="preserve"> STYLEREF 1 \s </w:instrText>
                      </w:r>
                      <w:r w:rsidR="00F4107D">
                        <w:fldChar w:fldCharType="separate"/>
                      </w:r>
                      <w:r w:rsidR="00F4107D">
                        <w:rPr>
                          <w:noProof/>
                        </w:rPr>
                        <w:t>5</w:t>
                      </w:r>
                      <w:r w:rsidR="00F4107D">
                        <w:fldChar w:fldCharType="end"/>
                      </w:r>
                      <w:r w:rsidR="00F4107D">
                        <w:t>.</w:t>
                      </w:r>
                      <w:r w:rsidR="00F4107D">
                        <w:fldChar w:fldCharType="begin"/>
                      </w:r>
                      <w:r w:rsidR="00F4107D">
                        <w:instrText xml:space="preserve"> SEQ Figure \* ARABIC \s 1 </w:instrText>
                      </w:r>
                      <w:r w:rsidR="00F4107D">
                        <w:fldChar w:fldCharType="separate"/>
                      </w:r>
                      <w:r w:rsidR="00F4107D">
                        <w:rPr>
                          <w:noProof/>
                        </w:rPr>
                        <w:t>7</w:t>
                      </w:r>
                      <w:r w:rsidR="00F4107D">
                        <w:fldChar w:fldCharType="end"/>
                      </w:r>
                      <w:r>
                        <w:t>: Embedded Device's Data Flow Diagram.</w:t>
                      </w:r>
                      <w:bookmarkEnd w:id="137"/>
                    </w:p>
                  </w:txbxContent>
                </v:textbox>
                <w10:wrap type="topAndBottom"/>
              </v:shape>
            </w:pict>
          </mc:Fallback>
        </mc:AlternateContent>
      </w:r>
      <w:r w:rsidR="009D2FC4" w:rsidRPr="009D2FC4">
        <w:drawing>
          <wp:anchor distT="0" distB="0" distL="114300" distR="114300" simplePos="0" relativeHeight="251784192" behindDoc="0" locked="0" layoutInCell="1" allowOverlap="1" wp14:anchorId="1002CEC6" wp14:editId="5B2FE88E">
            <wp:simplePos x="0" y="0"/>
            <wp:positionH relativeFrom="column">
              <wp:posOffset>0</wp:posOffset>
            </wp:positionH>
            <wp:positionV relativeFrom="paragraph">
              <wp:posOffset>189865</wp:posOffset>
            </wp:positionV>
            <wp:extent cx="5760085" cy="3205480"/>
            <wp:effectExtent l="0" t="0" r="0" b="0"/>
            <wp:wrapTopAndBottom/>
            <wp:docPr id="2146390682"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390682" name="Imagen 1" descr="Diagrama&#10;&#10;Descripción generada automáticamente"/>
                    <pic:cNvPicPr/>
                  </pic:nvPicPr>
                  <pic:blipFill>
                    <a:blip r:embed="rId51"/>
                    <a:stretch>
                      <a:fillRect/>
                    </a:stretch>
                  </pic:blipFill>
                  <pic:spPr>
                    <a:xfrm>
                      <a:off x="0" y="0"/>
                      <a:ext cx="5760085" cy="3205480"/>
                    </a:xfrm>
                    <a:prstGeom prst="rect">
                      <a:avLst/>
                    </a:prstGeom>
                  </pic:spPr>
                </pic:pic>
              </a:graphicData>
            </a:graphic>
          </wp:anchor>
        </w:drawing>
      </w:r>
      <w:r w:rsidR="009D2FC4">
        <w:t>Assembly Design</w:t>
      </w:r>
      <w:bookmarkEnd w:id="135"/>
    </w:p>
    <w:p w14:paraId="54CE0C91" w14:textId="682EE3AC" w:rsidR="00F40AD6" w:rsidRDefault="00F40AD6" w:rsidP="009D2FC4">
      <w:r>
        <w:t xml:space="preserve">For the provisioning of intelligent services on an onboard device, all the selected hardware must be located on the bicycle. This V2I infrastructure will need to have an assembly that will secure all the different hardware components and sensorics.  However, the placing of it must be a key aspect whenever designing the assembly that will </w:t>
      </w:r>
      <w:proofErr w:type="gramStart"/>
      <w:r>
        <w:t>hold  the</w:t>
      </w:r>
      <w:proofErr w:type="gramEnd"/>
      <w:r>
        <w:t xml:space="preserve"> components, as it can affect the user experience. </w:t>
      </w:r>
    </w:p>
    <w:p w14:paraId="20A6E0DE" w14:textId="2EC717BF" w:rsidR="009D2FC4" w:rsidRDefault="00355751" w:rsidP="009D2FC4">
      <w:r>
        <w:t xml:space="preserve">For the assembly many </w:t>
      </w:r>
      <w:r w:rsidR="00F40AD6">
        <w:t xml:space="preserve">considerations must be </w:t>
      </w:r>
      <w:proofErr w:type="gramStart"/>
      <w:r w:rsidR="00F40AD6">
        <w:t>taken into account</w:t>
      </w:r>
      <w:proofErr w:type="gramEnd"/>
      <w:r w:rsidR="00F40AD6">
        <w:t>, starting by the fact that the LED matrix must be at an accessible place, so that with an eye glaze the user can obtain the information of its surroundings. The ideal spot for this is the handlebar, where the PCB will be located. However, as the device includes many other components, the integration of all of them in the handlebar is not viable, so a second assembly must be created.</w:t>
      </w:r>
    </w:p>
    <w:p w14:paraId="7E717D5F" w14:textId="65932E4C" w:rsidR="00F40AD6" w:rsidRPr="009D2FC4" w:rsidRDefault="00F40AD6" w:rsidP="009D2FC4">
      <w:r>
        <w:t>This second assembly will need to have clear view of the panoramic in front of the user, as any object in front of it will ob</w:t>
      </w:r>
      <w:r w:rsidR="00F4107D">
        <w:t>struct</w:t>
      </w:r>
      <w:r>
        <w:t xml:space="preserve"> and </w:t>
      </w:r>
      <w:r w:rsidR="00F4107D">
        <w:t>preclude the optimal operation of the sensorics like the LiDAR and the webcam with the object detection.  Taking this into consideration, the optimal design will be in the front part of the bicycle frame, as it will provide a clear insight for the sensorics. Additionally, a ventilation grill will need to be designed, allowing for the airflow inside the embedded platform and preventing from overheating.</w:t>
      </w:r>
    </w:p>
    <w:p w14:paraId="54BA3825" w14:textId="4CB63151" w:rsidR="008A2ADE" w:rsidRPr="007C5B83" w:rsidRDefault="008A2ADE" w:rsidP="00BC4297">
      <w:pPr>
        <w:pStyle w:val="Ttulo1"/>
      </w:pPr>
      <w:bookmarkStart w:id="138" w:name="_Toc169374379"/>
      <w:r w:rsidRPr="007C5B83">
        <w:lastRenderedPageBreak/>
        <w:t>Project Development</w:t>
      </w:r>
      <w:bookmarkEnd w:id="138"/>
    </w:p>
    <w:p w14:paraId="1D2EA733" w14:textId="2C462D61" w:rsidR="007F229F" w:rsidRPr="007C5B83" w:rsidRDefault="007F229F" w:rsidP="008A2ADE">
      <w:r w:rsidRPr="007C5B83">
        <w:t xml:space="preserve">Once all the components and tools are selected, in this chapter, the implementation of the different hardware components along with the software tools will be described. </w:t>
      </w:r>
    </w:p>
    <w:p w14:paraId="0ECA64ED" w14:textId="77777777" w:rsidR="007F229F" w:rsidRPr="007C5B83" w:rsidRDefault="007F229F" w:rsidP="00AE4107">
      <w:pPr>
        <w:pStyle w:val="Ttulo2"/>
      </w:pPr>
      <w:bookmarkStart w:id="139" w:name="_Toc169374380"/>
      <w:r w:rsidRPr="007C5B83">
        <w:t>Software Development</w:t>
      </w:r>
      <w:bookmarkEnd w:id="139"/>
    </w:p>
    <w:p w14:paraId="7B7EEAEC" w14:textId="76513CF6" w:rsidR="00103ADD" w:rsidRPr="007C5B83" w:rsidRDefault="00103ADD" w:rsidP="007F229F">
      <w:r w:rsidRPr="007C5B83">
        <w:t>To start, the set-up and programming of the Jetson Nano</w:t>
      </w:r>
      <w:r w:rsidR="0006595E" w:rsidRPr="007C5B83">
        <w:t xml:space="preserve"> and Raspberry Pi</w:t>
      </w:r>
      <w:r w:rsidR="0068608D" w:rsidRPr="007C5B83">
        <w:t xml:space="preserve"> 4</w:t>
      </w:r>
      <w:r w:rsidRPr="007C5B83">
        <w:t xml:space="preserve"> will be done.</w:t>
      </w:r>
      <w:r w:rsidR="00C951F4">
        <w:t xml:space="preserve"> </w:t>
      </w:r>
      <w:r w:rsidRPr="007C5B83">
        <w:t>Then,</w:t>
      </w:r>
      <w:r w:rsidR="007F229F" w:rsidRPr="007C5B83">
        <w:t xml:space="preserve"> the programming of the different modules will be done. For this, a set of the previously mentioned tools will be used, </w:t>
      </w:r>
      <w:proofErr w:type="gramStart"/>
      <w:r w:rsidR="007F229F" w:rsidRPr="007C5B83">
        <w:t>in order to</w:t>
      </w:r>
      <w:proofErr w:type="gramEnd"/>
      <w:r w:rsidR="007F229F" w:rsidRPr="007C5B83">
        <w:t xml:space="preserve"> create connections, send and receive data.</w:t>
      </w:r>
      <w:r w:rsidR="00B23007">
        <w:t xml:space="preserve"> For this, </w:t>
      </w:r>
      <w:r w:rsidR="00BA0445">
        <w:t>the</w:t>
      </w:r>
      <w:r w:rsidR="00B23007">
        <w:t xml:space="preserve"> </w:t>
      </w:r>
      <w:r w:rsidR="00BA0445">
        <w:t>‘</w:t>
      </w:r>
      <w:r w:rsidR="00B23007">
        <w:t>ma</w:t>
      </w:r>
      <w:r w:rsidR="00BA0445">
        <w:t>in</w:t>
      </w:r>
      <w:r w:rsidR="00B23007">
        <w:t>.py</w:t>
      </w:r>
      <w:r w:rsidR="00BA0445">
        <w:t>’</w:t>
      </w:r>
      <w:r w:rsidR="00B23007">
        <w:t xml:space="preserve"> archive will be created, </w:t>
      </w:r>
      <w:r w:rsidR="00BA0445">
        <w:t>including all the code to control the peripherals.</w:t>
      </w:r>
      <w:r w:rsidR="00C951F4">
        <w:t xml:space="preserve"> </w:t>
      </w:r>
      <w:r w:rsidR="007C28C1" w:rsidRPr="007C5B83">
        <w:t xml:space="preserve">Additionally, the programming of the </w:t>
      </w:r>
      <w:r w:rsidR="00C951F4">
        <w:t xml:space="preserve">RPI Pico, the OLED screen and accelerometer will be done, using the I2C communication protocol. </w:t>
      </w:r>
      <w:r w:rsidRPr="007C5B83">
        <w:t xml:space="preserve">Lastly, the set-up of the Docker and programming of </w:t>
      </w:r>
      <w:r w:rsidR="00C951F4" w:rsidRPr="007C5B83">
        <w:t>its</w:t>
      </w:r>
      <w:r w:rsidRPr="007C5B83">
        <w:t xml:space="preserve"> containers with all the </w:t>
      </w:r>
      <w:r w:rsidR="00C951F4">
        <w:t>selected</w:t>
      </w:r>
      <w:r w:rsidRPr="007C5B83">
        <w:t xml:space="preserve"> applications will be done.</w:t>
      </w:r>
    </w:p>
    <w:p w14:paraId="52E75CF7" w14:textId="2B81F670" w:rsidR="00103ADD" w:rsidRPr="007C5B83" w:rsidRDefault="00572BF3" w:rsidP="007F229F">
      <w:r w:rsidRPr="007C5B83">
        <w:t>All the code will be available in a public git repository, and fragments will be used to demonstrate the point</w:t>
      </w:r>
      <w:r w:rsidR="0087660D" w:rsidRPr="007C5B83">
        <w:t>s made</w:t>
      </w:r>
      <w:sdt>
        <w:sdtPr>
          <w:id w:val="27226706"/>
          <w:citation/>
        </w:sdtPr>
        <w:sdtContent>
          <w:r w:rsidR="006A1205" w:rsidRPr="007C5B83">
            <w:fldChar w:fldCharType="begin"/>
          </w:r>
          <w:r w:rsidR="006A1205" w:rsidRPr="007C5B83">
            <w:instrText xml:space="preserve"> CITATION Una \l 3082 </w:instrText>
          </w:r>
          <w:r w:rsidR="006A1205" w:rsidRPr="007C5B83">
            <w:fldChar w:fldCharType="separate"/>
          </w:r>
          <w:r w:rsidR="006A1205" w:rsidRPr="007C5B83">
            <w:t xml:space="preserve"> [37]</w:t>
          </w:r>
          <w:r w:rsidR="006A1205" w:rsidRPr="007C5B83">
            <w:fldChar w:fldCharType="end"/>
          </w:r>
        </w:sdtContent>
      </w:sdt>
      <w:r w:rsidR="00C951F4">
        <w:t xml:space="preserve">. It can be accessed </w:t>
      </w:r>
      <w:hyperlink r:id="rId52" w:history="1">
        <w:r w:rsidR="00C951F4" w:rsidRPr="00C951F4">
          <w:rPr>
            <w:rStyle w:val="Hipervnculo"/>
            <w:i/>
            <w:iCs/>
          </w:rPr>
          <w:t>here</w:t>
        </w:r>
      </w:hyperlink>
      <w:r w:rsidR="00C951F4">
        <w:t>.</w:t>
      </w:r>
      <w:r w:rsidR="00103ADD" w:rsidRPr="007C5B83">
        <w:tab/>
      </w:r>
    </w:p>
    <w:p w14:paraId="048406D7" w14:textId="7708743F" w:rsidR="002D487A" w:rsidRPr="007C5B83" w:rsidRDefault="002D487A" w:rsidP="002D487A">
      <w:pPr>
        <w:pStyle w:val="Ttulo3"/>
      </w:pPr>
      <w:bookmarkStart w:id="140" w:name="_Toc169374381"/>
      <w:r w:rsidRPr="007C5B83">
        <w:t>GPS Programming</w:t>
      </w:r>
      <w:bookmarkEnd w:id="140"/>
    </w:p>
    <w:p w14:paraId="457C09F8" w14:textId="000B7EFE" w:rsidR="00103ADD" w:rsidRPr="007C5B83" w:rsidRDefault="00103ADD" w:rsidP="00103ADD">
      <w:r w:rsidRPr="007C5B83">
        <w:t>The previously selected GPS module is the Parallax GPS receiver module.</w:t>
      </w:r>
    </w:p>
    <w:p w14:paraId="7AE88773" w14:textId="66297841" w:rsidR="005B699D" w:rsidRPr="007C5B83" w:rsidRDefault="005B699D" w:rsidP="005B699D">
      <w:pPr>
        <w:jc w:val="left"/>
      </w:pPr>
      <w:r w:rsidRPr="007C5B83">
        <w:t xml:space="preserve">The GPS module comes with 4 accessible pins. GND (Ground), VCC (Voltage at Continuous Current), SIO (Serial Input Output) and RAW (Raw data). When the RAW pin is left unconnected (internally pulled high), the smart mode is activated. This mode allows the user, via SIO pins, to request data using commands and receiving the selected data. </w:t>
      </w:r>
    </w:p>
    <w:p w14:paraId="03CDBA31" w14:textId="49ED5E0C" w:rsidR="00103ADD" w:rsidRPr="007C5B83" w:rsidRDefault="005B699D" w:rsidP="005B699D">
      <w:pPr>
        <w:jc w:val="left"/>
      </w:pPr>
      <w:r w:rsidRPr="007C5B83">
        <w:t>However, the smart mode does not properly work on the GPS module, so the only option is to receive the data in NMEA0183 (National Marine Electronics Association) format</w:t>
      </w:r>
      <w:r w:rsidR="00103ADD" w:rsidRPr="007C5B83">
        <w:t>.</w:t>
      </w:r>
      <w:r w:rsidR="000D20A2" w:rsidRPr="007C5B83">
        <w:t xml:space="preserve"> For this, the RAW pin will need to be connected to the GND pin.</w:t>
      </w:r>
    </w:p>
    <w:p w14:paraId="3D1C1541" w14:textId="71091184" w:rsidR="00103ADD" w:rsidRPr="007C5B83" w:rsidRDefault="00103ADD" w:rsidP="005B699D">
      <w:pPr>
        <w:jc w:val="left"/>
      </w:pPr>
      <w:r w:rsidRPr="007C5B83">
        <w:t xml:space="preserve">The structure of the received data in this format is the next one: </w:t>
      </w:r>
    </w:p>
    <w:p w14:paraId="3DF1BF09" w14:textId="3299591D" w:rsidR="00B64C37" w:rsidRPr="007C5B83" w:rsidRDefault="00B64C37" w:rsidP="005B699D">
      <w:pPr>
        <w:jc w:val="left"/>
      </w:pPr>
      <w:r w:rsidRPr="007C5B83">
        <w:rPr>
          <w:noProof/>
        </w:rPr>
        <w:drawing>
          <wp:anchor distT="0" distB="0" distL="114300" distR="114300" simplePos="0" relativeHeight="251745280" behindDoc="0" locked="0" layoutInCell="1" allowOverlap="1" wp14:anchorId="2A5DD636" wp14:editId="0D47B25D">
            <wp:simplePos x="0" y="0"/>
            <wp:positionH relativeFrom="column">
              <wp:posOffset>3175</wp:posOffset>
            </wp:positionH>
            <wp:positionV relativeFrom="paragraph">
              <wp:posOffset>159267</wp:posOffset>
            </wp:positionV>
            <wp:extent cx="5050466" cy="1002187"/>
            <wp:effectExtent l="0" t="0" r="0" b="0"/>
            <wp:wrapSquare wrapText="bothSides"/>
            <wp:docPr id="1273890184" name="Imagen 1"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890184" name="Imagen 1" descr="Escala de tiempo&#10;&#10;Descripción generada automáticamente"/>
                    <pic:cNvPicPr/>
                  </pic:nvPicPr>
                  <pic:blipFill>
                    <a:blip r:embed="rId53"/>
                    <a:stretch>
                      <a:fillRect/>
                    </a:stretch>
                  </pic:blipFill>
                  <pic:spPr>
                    <a:xfrm>
                      <a:off x="0" y="0"/>
                      <a:ext cx="5050466" cy="1002187"/>
                    </a:xfrm>
                    <a:prstGeom prst="rect">
                      <a:avLst/>
                    </a:prstGeom>
                  </pic:spPr>
                </pic:pic>
              </a:graphicData>
            </a:graphic>
            <wp14:sizeRelH relativeFrom="margin">
              <wp14:pctWidth>0</wp14:pctWidth>
            </wp14:sizeRelH>
            <wp14:sizeRelV relativeFrom="margin">
              <wp14:pctHeight>0</wp14:pctHeight>
            </wp14:sizeRelV>
          </wp:anchor>
        </w:drawing>
      </w:r>
    </w:p>
    <w:p w14:paraId="2847C306" w14:textId="0413F14A" w:rsidR="00B64C37" w:rsidRPr="007C5B83" w:rsidRDefault="00B64C37" w:rsidP="005B699D">
      <w:pPr>
        <w:jc w:val="left"/>
      </w:pPr>
    </w:p>
    <w:p w14:paraId="0FDEA362" w14:textId="24CBA28B" w:rsidR="00B64C37" w:rsidRPr="007C5B83" w:rsidRDefault="000D30DA" w:rsidP="005B699D">
      <w:pPr>
        <w:jc w:val="left"/>
      </w:pPr>
      <w:r>
        <w:rPr>
          <w:noProof/>
        </w:rPr>
        <mc:AlternateContent>
          <mc:Choice Requires="wps">
            <w:drawing>
              <wp:anchor distT="0" distB="0" distL="114300" distR="114300" simplePos="0" relativeHeight="251692032" behindDoc="0" locked="0" layoutInCell="1" allowOverlap="1" wp14:anchorId="736BDAC2" wp14:editId="273AA6A2">
                <wp:simplePos x="0" y="0"/>
                <wp:positionH relativeFrom="column">
                  <wp:posOffset>-8890</wp:posOffset>
                </wp:positionH>
                <wp:positionV relativeFrom="paragraph">
                  <wp:posOffset>568325</wp:posOffset>
                </wp:positionV>
                <wp:extent cx="5760085" cy="266700"/>
                <wp:effectExtent l="0" t="0" r="0" b="0"/>
                <wp:wrapTopAndBottom/>
                <wp:docPr id="211810619" name="Cuadro de texto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085" cy="266700"/>
                        </a:xfrm>
                        <a:prstGeom prst="rect">
                          <a:avLst/>
                        </a:prstGeom>
                        <a:solidFill>
                          <a:srgbClr val="FFFFFF"/>
                        </a:solidFill>
                        <a:ln>
                          <a:noFill/>
                        </a:ln>
                      </wps:spPr>
                      <wps:txbx>
                        <w:txbxContent>
                          <w:p w14:paraId="0999A891" w14:textId="4872E915" w:rsidR="00B64C37" w:rsidRPr="007C5B83" w:rsidRDefault="00B64C37" w:rsidP="00B64C37">
                            <w:pPr>
                              <w:pStyle w:val="Descripcin"/>
                              <w:rPr>
                                <w:szCs w:val="20"/>
                              </w:rPr>
                            </w:pPr>
                            <w:bookmarkStart w:id="141" w:name="_Toc169374446"/>
                            <w:r w:rsidRPr="007C5B83">
                              <w:t xml:space="preserve">Figure </w:t>
                            </w:r>
                            <w:r w:rsidR="00F4107D">
                              <w:fldChar w:fldCharType="begin"/>
                            </w:r>
                            <w:r w:rsidR="00F4107D">
                              <w:instrText xml:space="preserve"> STYLEREF 1 \s </w:instrText>
                            </w:r>
                            <w:r w:rsidR="00F4107D">
                              <w:fldChar w:fldCharType="separate"/>
                            </w:r>
                            <w:r w:rsidR="00F4107D">
                              <w:rPr>
                                <w:noProof/>
                              </w:rPr>
                              <w:t>6</w:t>
                            </w:r>
                            <w:r w:rsidR="00F4107D">
                              <w:fldChar w:fldCharType="end"/>
                            </w:r>
                            <w:r w:rsidR="00F4107D">
                              <w:t>.</w:t>
                            </w:r>
                            <w:r w:rsidR="00F4107D">
                              <w:fldChar w:fldCharType="begin"/>
                            </w:r>
                            <w:r w:rsidR="00F4107D">
                              <w:instrText xml:space="preserve"> SEQ Figure \* ARABIC \s 1 </w:instrText>
                            </w:r>
                            <w:r w:rsidR="00F4107D">
                              <w:fldChar w:fldCharType="separate"/>
                            </w:r>
                            <w:r w:rsidR="00F4107D">
                              <w:rPr>
                                <w:noProof/>
                              </w:rPr>
                              <w:t>1</w:t>
                            </w:r>
                            <w:r w:rsidR="00F4107D">
                              <w:fldChar w:fldCharType="end"/>
                            </w:r>
                            <w:r w:rsidRPr="007C5B83">
                              <w:t>: NMEA0183 Format Structure.</w:t>
                            </w:r>
                            <w:bookmarkEnd w:id="141"/>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736BDAC2" id="Cuadro de texto 37" o:spid="_x0000_s1063" type="#_x0000_t202" style="position:absolute;margin-left:-.7pt;margin-top:44.75pt;width:453.55pt;height:21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" stroked="f">
                <v:textbox style="mso-fit-shape-to-text:t" inset="0,0,0,0">
                  <w:txbxContent>
                    <w:p w14:paraId="0999A891" w14:textId="4872E915" w:rsidR="00B64C37" w:rsidRPr="007C5B83" w:rsidRDefault="00B64C37" w:rsidP="00B64C37">
                      <w:pPr>
                        <w:pStyle w:val="Descripcin"/>
                        <w:rPr>
                          <w:szCs w:val="20"/>
                        </w:rPr>
                      </w:pPr>
                      <w:bookmarkStart w:id="142" w:name="_Toc169374446"/>
                      <w:r w:rsidRPr="007C5B83">
                        <w:t xml:space="preserve">Figure </w:t>
                      </w:r>
                      <w:r w:rsidR="00F4107D">
                        <w:fldChar w:fldCharType="begin"/>
                      </w:r>
                      <w:r w:rsidR="00F4107D">
                        <w:instrText xml:space="preserve"> STYLEREF 1 \s </w:instrText>
                      </w:r>
                      <w:r w:rsidR="00F4107D">
                        <w:fldChar w:fldCharType="separate"/>
                      </w:r>
                      <w:r w:rsidR="00F4107D">
                        <w:rPr>
                          <w:noProof/>
                        </w:rPr>
                        <w:t>6</w:t>
                      </w:r>
                      <w:r w:rsidR="00F4107D">
                        <w:fldChar w:fldCharType="end"/>
                      </w:r>
                      <w:r w:rsidR="00F4107D">
                        <w:t>.</w:t>
                      </w:r>
                      <w:r w:rsidR="00F4107D">
                        <w:fldChar w:fldCharType="begin"/>
                      </w:r>
                      <w:r w:rsidR="00F4107D">
                        <w:instrText xml:space="preserve"> SEQ Figure \* ARABIC \s 1 </w:instrText>
                      </w:r>
                      <w:r w:rsidR="00F4107D">
                        <w:fldChar w:fldCharType="separate"/>
                      </w:r>
                      <w:r w:rsidR="00F4107D">
                        <w:rPr>
                          <w:noProof/>
                        </w:rPr>
                        <w:t>1</w:t>
                      </w:r>
                      <w:r w:rsidR="00F4107D">
                        <w:fldChar w:fldCharType="end"/>
                      </w:r>
                      <w:r w:rsidRPr="007C5B83">
                        <w:t>: NMEA0183 Format Structure.</w:t>
                      </w:r>
                      <w:bookmarkEnd w:id="142"/>
                    </w:p>
                  </w:txbxContent>
                </v:textbox>
                <w10:wrap type="topAndBottom"/>
              </v:shape>
            </w:pict>
          </mc:Fallback>
        </mc:AlternateContent>
      </w:r>
    </w:p>
    <w:p w14:paraId="7B4FC165" w14:textId="0E1DCBE8" w:rsidR="007728F7" w:rsidRPr="007C5B83" w:rsidRDefault="00925534" w:rsidP="005B699D">
      <w:pPr>
        <w:jc w:val="left"/>
      </w:pPr>
      <w:proofErr w:type="gramStart"/>
      <w:r w:rsidRPr="007C5B83">
        <w:t>In order to</w:t>
      </w:r>
      <w:proofErr w:type="gramEnd"/>
      <w:r w:rsidRPr="007C5B83">
        <w:t xml:space="preserve"> </w:t>
      </w:r>
      <w:r w:rsidR="00C26B88" w:rsidRPr="007C5B83">
        <w:t xml:space="preserve">correctly receive all the sentences, each individual byte will need to be processed. </w:t>
      </w:r>
      <w:r w:rsidR="002566B9" w:rsidRPr="007C5B83">
        <w:t xml:space="preserve"> With this purpose, the following function was created, along with the UART connection</w:t>
      </w:r>
      <w:r w:rsidR="00C951F4">
        <w:t>. This is implemented in the function implemented in the list 5.1:</w:t>
      </w:r>
    </w:p>
    <w:p w14:paraId="1B964EA2" w14:textId="26E76266" w:rsidR="00B64C37" w:rsidRDefault="00C951F4" w:rsidP="005B699D">
      <w:pPr>
        <w:jc w:val="left"/>
      </w:pPr>
      <w:r>
        <w:rPr>
          <w:noProof/>
        </w:rPr>
        <w:lastRenderedPageBreak/>
        <mc:AlternateContent>
          <mc:Choice Requires="wps">
            <w:drawing>
              <wp:anchor distT="0" distB="0" distL="114300" distR="114300" simplePos="0" relativeHeight="251701248" behindDoc="0" locked="0" layoutInCell="1" allowOverlap="1" wp14:anchorId="01A842FC" wp14:editId="05D69EC5">
                <wp:simplePos x="0" y="0"/>
                <wp:positionH relativeFrom="margin">
                  <wp:align>center</wp:align>
                </wp:positionH>
                <wp:positionV relativeFrom="paragraph">
                  <wp:posOffset>5885815</wp:posOffset>
                </wp:positionV>
                <wp:extent cx="5661660" cy="205740"/>
                <wp:effectExtent l="0" t="0" r="0" b="3810"/>
                <wp:wrapSquare wrapText="bothSides"/>
                <wp:docPr id="40801925" name="Cuadro de texto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61660" cy="2057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75E22FF" w14:textId="21F07AA1" w:rsidR="00057BDB" w:rsidRPr="007C5B83" w:rsidRDefault="00057BDB" w:rsidP="00057BDB">
                            <w:pPr>
                              <w:pStyle w:val="Descripcin"/>
                              <w:rPr>
                                <w:szCs w:val="20"/>
                              </w:rPr>
                            </w:pPr>
                            <w:bookmarkStart w:id="143" w:name="_Toc169374466"/>
                            <w:r w:rsidRPr="007C5B83">
                              <w:t xml:space="preserve">List </w:t>
                            </w:r>
                            <w:r w:rsidR="00A110F7">
                              <w:fldChar w:fldCharType="begin"/>
                            </w:r>
                            <w:r w:rsidR="00A110F7">
                              <w:instrText xml:space="preserve"> STYLEREF 1 \s </w:instrText>
                            </w:r>
                            <w:r w:rsidR="00A110F7">
                              <w:fldChar w:fldCharType="separate"/>
                            </w:r>
                            <w:r w:rsidR="00A110F7">
                              <w:rPr>
                                <w:noProof/>
                              </w:rPr>
                              <w:t>5</w:t>
                            </w:r>
                            <w:r w:rsidR="00A110F7">
                              <w:fldChar w:fldCharType="end"/>
                            </w:r>
                            <w:r w:rsidR="00A110F7">
                              <w:t>.</w:t>
                            </w:r>
                            <w:r w:rsidR="00A110F7">
                              <w:fldChar w:fldCharType="begin"/>
                            </w:r>
                            <w:r w:rsidR="00A110F7">
                              <w:instrText xml:space="preserve"> SEQ List \* ARABIC \s 1 </w:instrText>
                            </w:r>
                            <w:r w:rsidR="00A110F7">
                              <w:fldChar w:fldCharType="separate"/>
                            </w:r>
                            <w:r w:rsidR="00A110F7">
                              <w:rPr>
                                <w:noProof/>
                              </w:rPr>
                              <w:t>1</w:t>
                            </w:r>
                            <w:r w:rsidR="00A110F7">
                              <w:fldChar w:fldCharType="end"/>
                            </w:r>
                            <w:r w:rsidRPr="007C5B83">
                              <w:t>: GPS Message Reading Function</w:t>
                            </w:r>
                            <w:bookmarkEnd w:id="143"/>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1A842FC" id="_x0000_s1064" type="#_x0000_t202" style="position:absolute;margin-left:0;margin-top:463.45pt;width:445.8pt;height:16.2pt;z-index:2517012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" stroked="f">
                <v:textbox inset="0,0,0,0">
                  <w:txbxContent>
                    <w:p w14:paraId="175E22FF" w14:textId="21F07AA1" w:rsidR="00057BDB" w:rsidRPr="007C5B83" w:rsidRDefault="00057BDB" w:rsidP="00057BDB">
                      <w:pPr>
                        <w:pStyle w:val="Descripcin"/>
                        <w:rPr>
                          <w:szCs w:val="20"/>
                        </w:rPr>
                      </w:pPr>
                      <w:bookmarkStart w:id="144" w:name="_Toc169374466"/>
                      <w:r w:rsidRPr="007C5B83">
                        <w:t xml:space="preserve">List </w:t>
                      </w:r>
                      <w:r w:rsidR="00A110F7">
                        <w:fldChar w:fldCharType="begin"/>
                      </w:r>
                      <w:r w:rsidR="00A110F7">
                        <w:instrText xml:space="preserve"> STYLEREF 1 \s </w:instrText>
                      </w:r>
                      <w:r w:rsidR="00A110F7">
                        <w:fldChar w:fldCharType="separate"/>
                      </w:r>
                      <w:r w:rsidR="00A110F7">
                        <w:rPr>
                          <w:noProof/>
                        </w:rPr>
                        <w:t>5</w:t>
                      </w:r>
                      <w:r w:rsidR="00A110F7">
                        <w:fldChar w:fldCharType="end"/>
                      </w:r>
                      <w:r w:rsidR="00A110F7">
                        <w:t>.</w:t>
                      </w:r>
                      <w:r w:rsidR="00A110F7">
                        <w:fldChar w:fldCharType="begin"/>
                      </w:r>
                      <w:r w:rsidR="00A110F7">
                        <w:instrText xml:space="preserve"> SEQ List \* ARABIC \s 1 </w:instrText>
                      </w:r>
                      <w:r w:rsidR="00A110F7">
                        <w:fldChar w:fldCharType="separate"/>
                      </w:r>
                      <w:r w:rsidR="00A110F7">
                        <w:rPr>
                          <w:noProof/>
                        </w:rPr>
                        <w:t>1</w:t>
                      </w:r>
                      <w:r w:rsidR="00A110F7">
                        <w:fldChar w:fldCharType="end"/>
                      </w:r>
                      <w:r w:rsidRPr="007C5B83">
                        <w:t>: GPS Message Reading Function</w:t>
                      </w:r>
                      <w:bookmarkEnd w:id="144"/>
                    </w:p>
                  </w:txbxContent>
                </v:textbox>
                <w10:wrap type="square" anchorx="margin"/>
              </v:shape>
            </w:pict>
          </mc:Fallback>
        </mc:AlternateContent>
      </w:r>
      <w:r>
        <w:rPr>
          <w:noProof/>
        </w:rPr>
        <mc:AlternateContent>
          <mc:Choice Requires="wps">
            <w:drawing>
              <wp:anchor distT="45720" distB="45720" distL="114300" distR="114300" simplePos="0" relativeHeight="251700224" behindDoc="0" locked="0" layoutInCell="1" allowOverlap="1" wp14:anchorId="494AD05C" wp14:editId="32C82DCC">
                <wp:simplePos x="0" y="0"/>
                <wp:positionH relativeFrom="margin">
                  <wp:align>right</wp:align>
                </wp:positionH>
                <wp:positionV relativeFrom="paragraph">
                  <wp:posOffset>0</wp:posOffset>
                </wp:positionV>
                <wp:extent cx="5661660" cy="5650230"/>
                <wp:effectExtent l="0" t="0" r="15240" b="26670"/>
                <wp:wrapSquare wrapText="bothSides"/>
                <wp:docPr id="547997745" name="Cuadro de texto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61660" cy="5650230"/>
                        </a:xfrm>
                        <a:prstGeom prst="rect">
                          <a:avLst/>
                        </a:prstGeom>
                        <a:solidFill>
                          <a:srgbClr val="FFFFFF"/>
                        </a:solidFill>
                        <a:ln w="9525">
                          <a:solidFill>
                            <a:srgbClr val="000000"/>
                          </a:solidFill>
                          <a:miter lim="800000"/>
                          <a:headEnd/>
                          <a:tailEnd/>
                        </a:ln>
                      </wps:spPr>
                      <wps:txbx>
                        <w:txbxContent>
                          <w:p w14:paraId="6D995A82" w14:textId="3B0A50CD" w:rsidR="00BC7CDC" w:rsidRPr="00F4107D" w:rsidRDefault="00BC7CDC" w:rsidP="00BC7CDC">
                            <w:pPr>
                              <w:shd w:val="clear" w:color="auto" w:fill="F7F7F7"/>
                              <w:spacing w:before="0" w:line="285" w:lineRule="atLeast"/>
                              <w:jc w:val="left"/>
                              <w:rPr>
                                <w:rFonts w:ascii="Consolas" w:hAnsi="Consolas" w:cs="Courier New"/>
                                <w:color w:val="000000"/>
                                <w:sz w:val="18"/>
                                <w:szCs w:val="18"/>
                              </w:rPr>
                            </w:pPr>
                            <w:r w:rsidRPr="00F4107D">
                              <w:rPr>
                                <w:rFonts w:ascii="Consolas" w:hAnsi="Consolas" w:cs="Courier New"/>
                                <w:color w:val="000000"/>
                                <w:sz w:val="18"/>
                                <w:szCs w:val="18"/>
                              </w:rPr>
                              <w:t xml:space="preserve">ser = </w:t>
                            </w:r>
                            <w:proofErr w:type="spellStart"/>
                            <w:proofErr w:type="gramStart"/>
                            <w:r w:rsidRPr="00F4107D">
                              <w:rPr>
                                <w:rFonts w:ascii="Consolas" w:hAnsi="Consolas" w:cs="Courier New"/>
                                <w:color w:val="000000"/>
                                <w:sz w:val="18"/>
                                <w:szCs w:val="18"/>
                              </w:rPr>
                              <w:t>serial.Serial</w:t>
                            </w:r>
                            <w:proofErr w:type="spellEnd"/>
                            <w:proofErr w:type="gramEnd"/>
                            <w:r w:rsidRPr="00F4107D">
                              <w:rPr>
                                <w:rFonts w:ascii="Consolas" w:hAnsi="Consolas" w:cs="Courier New"/>
                                <w:color w:val="000000"/>
                                <w:sz w:val="18"/>
                                <w:szCs w:val="18"/>
                              </w:rPr>
                              <w:t>(</w:t>
                            </w:r>
                            <w:r w:rsidRPr="00F4107D">
                              <w:rPr>
                                <w:rFonts w:ascii="Consolas" w:hAnsi="Consolas" w:cs="Courier New"/>
                                <w:color w:val="A31515"/>
                                <w:sz w:val="18"/>
                                <w:szCs w:val="18"/>
                              </w:rPr>
                              <w:t>"/dev/ttyTHS1"</w:t>
                            </w:r>
                            <w:r w:rsidRPr="00F4107D">
                              <w:rPr>
                                <w:rFonts w:ascii="Consolas" w:hAnsi="Consolas" w:cs="Courier New"/>
                                <w:color w:val="000000"/>
                                <w:sz w:val="18"/>
                                <w:szCs w:val="18"/>
                              </w:rPr>
                              <w:t xml:space="preserve">, </w:t>
                            </w:r>
                            <w:proofErr w:type="spellStart"/>
                            <w:r w:rsidRPr="00F4107D">
                              <w:rPr>
                                <w:rFonts w:ascii="Consolas" w:hAnsi="Consolas" w:cs="Courier New"/>
                                <w:color w:val="000000"/>
                                <w:sz w:val="18"/>
                                <w:szCs w:val="18"/>
                              </w:rPr>
                              <w:t>baudrate</w:t>
                            </w:r>
                            <w:proofErr w:type="spellEnd"/>
                            <w:r w:rsidRPr="00F4107D">
                              <w:rPr>
                                <w:rFonts w:ascii="Consolas" w:hAnsi="Consolas" w:cs="Courier New"/>
                                <w:color w:val="000000"/>
                                <w:sz w:val="18"/>
                                <w:szCs w:val="18"/>
                              </w:rPr>
                              <w:t>=</w:t>
                            </w:r>
                            <w:r w:rsidRPr="00F4107D">
                              <w:rPr>
                                <w:rFonts w:ascii="Consolas" w:hAnsi="Consolas" w:cs="Courier New"/>
                                <w:color w:val="116644"/>
                                <w:sz w:val="18"/>
                                <w:szCs w:val="18"/>
                              </w:rPr>
                              <w:t>4800</w:t>
                            </w:r>
                            <w:r w:rsidRPr="00F4107D">
                              <w:rPr>
                                <w:rFonts w:ascii="Consolas" w:hAnsi="Consolas" w:cs="Courier New"/>
                                <w:color w:val="000000"/>
                                <w:sz w:val="18"/>
                                <w:szCs w:val="18"/>
                              </w:rPr>
                              <w:t xml:space="preserve">, </w:t>
                            </w:r>
                            <w:proofErr w:type="spellStart"/>
                            <w:r w:rsidRPr="00F4107D">
                              <w:rPr>
                                <w:rFonts w:ascii="Consolas" w:hAnsi="Consolas" w:cs="Courier New"/>
                                <w:color w:val="000000"/>
                                <w:sz w:val="18"/>
                                <w:szCs w:val="18"/>
                              </w:rPr>
                              <w:t>bytesize</w:t>
                            </w:r>
                            <w:proofErr w:type="spellEnd"/>
                            <w:r w:rsidRPr="00F4107D">
                              <w:rPr>
                                <w:rFonts w:ascii="Consolas" w:hAnsi="Consolas" w:cs="Courier New"/>
                                <w:color w:val="000000"/>
                                <w:sz w:val="18"/>
                                <w:szCs w:val="18"/>
                              </w:rPr>
                              <w:t>=</w:t>
                            </w:r>
                            <w:proofErr w:type="spellStart"/>
                            <w:r w:rsidRPr="00F4107D">
                              <w:rPr>
                                <w:rFonts w:ascii="Consolas" w:hAnsi="Consolas" w:cs="Courier New"/>
                                <w:color w:val="000000"/>
                                <w:sz w:val="18"/>
                                <w:szCs w:val="18"/>
                              </w:rPr>
                              <w:t>serial.EIGHTBITS</w:t>
                            </w:r>
                            <w:proofErr w:type="spellEnd"/>
                            <w:r w:rsidRPr="00F4107D">
                              <w:rPr>
                                <w:rFonts w:ascii="Consolas" w:hAnsi="Consolas" w:cs="Courier New"/>
                                <w:color w:val="000000"/>
                                <w:sz w:val="18"/>
                                <w:szCs w:val="18"/>
                              </w:rPr>
                              <w:t>, parity=</w:t>
                            </w:r>
                            <w:proofErr w:type="spellStart"/>
                            <w:r w:rsidRPr="00F4107D">
                              <w:rPr>
                                <w:rFonts w:ascii="Consolas" w:hAnsi="Consolas" w:cs="Courier New"/>
                                <w:color w:val="000000"/>
                                <w:sz w:val="18"/>
                                <w:szCs w:val="18"/>
                              </w:rPr>
                              <w:t>serial.PARITY_NONE</w:t>
                            </w:r>
                            <w:proofErr w:type="spellEnd"/>
                            <w:r w:rsidRPr="00F4107D">
                              <w:rPr>
                                <w:rFonts w:ascii="Consolas" w:hAnsi="Consolas" w:cs="Courier New"/>
                                <w:color w:val="000000"/>
                                <w:sz w:val="18"/>
                                <w:szCs w:val="18"/>
                              </w:rPr>
                              <w:t xml:space="preserve">, </w:t>
                            </w:r>
                            <w:proofErr w:type="spellStart"/>
                            <w:r w:rsidRPr="00F4107D">
                              <w:rPr>
                                <w:rFonts w:ascii="Consolas" w:hAnsi="Consolas" w:cs="Courier New"/>
                                <w:color w:val="000000"/>
                                <w:sz w:val="18"/>
                                <w:szCs w:val="18"/>
                              </w:rPr>
                              <w:t>stopbits</w:t>
                            </w:r>
                            <w:proofErr w:type="spellEnd"/>
                            <w:r w:rsidRPr="00F4107D">
                              <w:rPr>
                                <w:rFonts w:ascii="Consolas" w:hAnsi="Consolas" w:cs="Courier New"/>
                                <w:color w:val="000000"/>
                                <w:sz w:val="18"/>
                                <w:szCs w:val="18"/>
                              </w:rPr>
                              <w:t>=</w:t>
                            </w:r>
                            <w:proofErr w:type="spellStart"/>
                            <w:r w:rsidRPr="00F4107D">
                              <w:rPr>
                                <w:rFonts w:ascii="Consolas" w:hAnsi="Consolas" w:cs="Courier New"/>
                                <w:color w:val="000000"/>
                                <w:sz w:val="18"/>
                                <w:szCs w:val="18"/>
                              </w:rPr>
                              <w:t>serial.STOPBITS_ONE</w:t>
                            </w:r>
                            <w:proofErr w:type="spellEnd"/>
                            <w:r w:rsidRPr="00F4107D">
                              <w:rPr>
                                <w:rFonts w:ascii="Consolas" w:hAnsi="Consolas" w:cs="Courier New"/>
                                <w:color w:val="000000"/>
                                <w:sz w:val="18"/>
                                <w:szCs w:val="18"/>
                              </w:rPr>
                              <w:t>, timeout=</w:t>
                            </w:r>
                            <w:r w:rsidRPr="00F4107D">
                              <w:rPr>
                                <w:rFonts w:ascii="Consolas" w:hAnsi="Consolas" w:cs="Courier New"/>
                                <w:color w:val="116644"/>
                                <w:sz w:val="18"/>
                                <w:szCs w:val="18"/>
                              </w:rPr>
                              <w:t>0.5</w:t>
                            </w:r>
                            <w:r w:rsidRPr="00F4107D">
                              <w:rPr>
                                <w:rFonts w:ascii="Consolas" w:hAnsi="Consolas" w:cs="Courier New"/>
                                <w:color w:val="000000"/>
                                <w:sz w:val="18"/>
                                <w:szCs w:val="18"/>
                              </w:rPr>
                              <w:t>)</w:t>
                            </w:r>
                          </w:p>
                          <w:p w14:paraId="275CCC78" w14:textId="77777777" w:rsidR="009E6367" w:rsidRPr="00F4107D" w:rsidRDefault="009E6367" w:rsidP="009E6367">
                            <w:pPr>
                              <w:shd w:val="clear" w:color="auto" w:fill="F7F7F7"/>
                              <w:spacing w:before="0" w:line="285" w:lineRule="atLeast"/>
                              <w:jc w:val="left"/>
                              <w:rPr>
                                <w:rFonts w:ascii="Consolas" w:hAnsi="Consolas" w:cs="Courier New"/>
                                <w:color w:val="000000"/>
                                <w:sz w:val="18"/>
                                <w:szCs w:val="18"/>
                              </w:rPr>
                            </w:pPr>
                          </w:p>
                          <w:p w14:paraId="2E1CE479" w14:textId="77777777" w:rsidR="009E6367" w:rsidRPr="00F4107D" w:rsidRDefault="009E6367" w:rsidP="009E6367">
                            <w:pPr>
                              <w:shd w:val="clear" w:color="auto" w:fill="F7F7F7"/>
                              <w:spacing w:before="0" w:line="285" w:lineRule="atLeast"/>
                              <w:jc w:val="left"/>
                              <w:rPr>
                                <w:rFonts w:ascii="Consolas" w:hAnsi="Consolas" w:cs="Courier New"/>
                                <w:color w:val="000000"/>
                                <w:sz w:val="18"/>
                                <w:szCs w:val="18"/>
                              </w:rPr>
                            </w:pPr>
                            <w:r w:rsidRPr="00F4107D">
                              <w:rPr>
                                <w:rFonts w:ascii="Consolas" w:hAnsi="Consolas" w:cs="Courier New"/>
                                <w:color w:val="0000FF"/>
                                <w:sz w:val="18"/>
                                <w:szCs w:val="18"/>
                              </w:rPr>
                              <w:t>def</w:t>
                            </w:r>
                            <w:r w:rsidRPr="00F4107D">
                              <w:rPr>
                                <w:rFonts w:ascii="Consolas" w:hAnsi="Consolas" w:cs="Courier New"/>
                                <w:color w:val="000000"/>
                                <w:sz w:val="18"/>
                                <w:szCs w:val="18"/>
                              </w:rPr>
                              <w:t xml:space="preserve"> </w:t>
                            </w:r>
                            <w:proofErr w:type="spellStart"/>
                            <w:r w:rsidRPr="00F4107D">
                              <w:rPr>
                                <w:rFonts w:ascii="Consolas" w:hAnsi="Consolas" w:cs="Courier New"/>
                                <w:color w:val="795E26"/>
                                <w:sz w:val="18"/>
                                <w:szCs w:val="18"/>
                              </w:rPr>
                              <w:t>recibir_</w:t>
                            </w:r>
                            <w:proofErr w:type="gramStart"/>
                            <w:r w:rsidRPr="00F4107D">
                              <w:rPr>
                                <w:rFonts w:ascii="Consolas" w:hAnsi="Consolas" w:cs="Courier New"/>
                                <w:color w:val="795E26"/>
                                <w:sz w:val="18"/>
                                <w:szCs w:val="18"/>
                              </w:rPr>
                              <w:t>info</w:t>
                            </w:r>
                            <w:proofErr w:type="spellEnd"/>
                            <w:r w:rsidRPr="00F4107D">
                              <w:rPr>
                                <w:rFonts w:ascii="Consolas" w:hAnsi="Consolas" w:cs="Courier New"/>
                                <w:color w:val="000000"/>
                                <w:sz w:val="18"/>
                                <w:szCs w:val="18"/>
                              </w:rPr>
                              <w:t>(</w:t>
                            </w:r>
                            <w:proofErr w:type="gramEnd"/>
                            <w:r w:rsidRPr="00F4107D">
                              <w:rPr>
                                <w:rFonts w:ascii="Consolas" w:hAnsi="Consolas" w:cs="Courier New"/>
                                <w:color w:val="000000"/>
                                <w:sz w:val="18"/>
                                <w:szCs w:val="18"/>
                              </w:rPr>
                              <w:t>):</w:t>
                            </w:r>
                          </w:p>
                          <w:p w14:paraId="2575B75F" w14:textId="77777777" w:rsidR="009E6367" w:rsidRPr="00F4107D" w:rsidRDefault="009E6367" w:rsidP="009E6367">
                            <w:pPr>
                              <w:shd w:val="clear" w:color="auto" w:fill="F7F7F7"/>
                              <w:spacing w:before="0" w:line="285" w:lineRule="atLeast"/>
                              <w:jc w:val="left"/>
                              <w:rPr>
                                <w:rFonts w:ascii="Consolas" w:hAnsi="Consolas" w:cs="Courier New"/>
                                <w:color w:val="000000"/>
                                <w:sz w:val="18"/>
                                <w:szCs w:val="18"/>
                              </w:rPr>
                            </w:pPr>
                            <w:r w:rsidRPr="00F4107D">
                              <w:rPr>
                                <w:rFonts w:ascii="Consolas" w:hAnsi="Consolas" w:cs="Courier New"/>
                                <w:color w:val="000000"/>
                                <w:sz w:val="18"/>
                                <w:szCs w:val="18"/>
                              </w:rPr>
                              <w:t xml:space="preserve">    </w:t>
                            </w:r>
                            <w:r w:rsidRPr="00F4107D">
                              <w:rPr>
                                <w:rFonts w:ascii="Consolas" w:hAnsi="Consolas" w:cs="Courier New"/>
                                <w:color w:val="A31515"/>
                                <w:sz w:val="18"/>
                                <w:szCs w:val="18"/>
                              </w:rPr>
                              <w:t>"""</w:t>
                            </w:r>
                          </w:p>
                          <w:p w14:paraId="300880F1" w14:textId="77777777" w:rsidR="009E6367" w:rsidRPr="00F4107D" w:rsidRDefault="009E6367" w:rsidP="009E6367">
                            <w:pPr>
                              <w:shd w:val="clear" w:color="auto" w:fill="F7F7F7"/>
                              <w:spacing w:before="0" w:line="285" w:lineRule="atLeast"/>
                              <w:jc w:val="left"/>
                              <w:rPr>
                                <w:rFonts w:ascii="Consolas" w:hAnsi="Consolas" w:cs="Courier New"/>
                                <w:color w:val="000000"/>
                                <w:sz w:val="18"/>
                                <w:szCs w:val="18"/>
                              </w:rPr>
                            </w:pPr>
                            <w:r w:rsidRPr="00F4107D">
                              <w:rPr>
                                <w:rFonts w:ascii="Consolas" w:hAnsi="Consolas" w:cs="Courier New"/>
                                <w:color w:val="A31515"/>
                                <w:sz w:val="18"/>
                                <w:szCs w:val="18"/>
                              </w:rPr>
                              <w:t>    Reads NMEA sentences from the GPS module and processes them.</w:t>
                            </w:r>
                          </w:p>
                          <w:p w14:paraId="514777B0" w14:textId="77777777" w:rsidR="009E6367" w:rsidRPr="00F4107D" w:rsidRDefault="009E6367" w:rsidP="009E6367">
                            <w:pPr>
                              <w:shd w:val="clear" w:color="auto" w:fill="F7F7F7"/>
                              <w:spacing w:before="0" w:line="285" w:lineRule="atLeast"/>
                              <w:jc w:val="left"/>
                              <w:rPr>
                                <w:rFonts w:ascii="Consolas" w:hAnsi="Consolas" w:cs="Courier New"/>
                                <w:color w:val="000000"/>
                                <w:sz w:val="18"/>
                                <w:szCs w:val="18"/>
                              </w:rPr>
                            </w:pPr>
                            <w:r w:rsidRPr="00F4107D">
                              <w:rPr>
                                <w:rFonts w:ascii="Consolas" w:hAnsi="Consolas" w:cs="Courier New"/>
                                <w:color w:val="A31515"/>
                                <w:sz w:val="18"/>
                                <w:szCs w:val="18"/>
                              </w:rPr>
                              <w:t>    """</w:t>
                            </w:r>
                          </w:p>
                          <w:p w14:paraId="3DC7887C" w14:textId="77777777" w:rsidR="009E6367" w:rsidRPr="00F4107D" w:rsidRDefault="009E6367" w:rsidP="009E6367">
                            <w:pPr>
                              <w:shd w:val="clear" w:color="auto" w:fill="F7F7F7"/>
                              <w:spacing w:before="0" w:line="285" w:lineRule="atLeast"/>
                              <w:jc w:val="left"/>
                              <w:rPr>
                                <w:rFonts w:ascii="Consolas" w:hAnsi="Consolas" w:cs="Courier New"/>
                                <w:color w:val="000000"/>
                                <w:sz w:val="18"/>
                                <w:szCs w:val="18"/>
                              </w:rPr>
                            </w:pPr>
                            <w:r w:rsidRPr="00F4107D">
                              <w:rPr>
                                <w:rFonts w:ascii="Consolas" w:hAnsi="Consolas" w:cs="Courier New"/>
                                <w:color w:val="000000"/>
                                <w:sz w:val="18"/>
                                <w:szCs w:val="18"/>
                              </w:rPr>
                              <w:t xml:space="preserve">    </w:t>
                            </w:r>
                            <w:proofErr w:type="spellStart"/>
                            <w:r w:rsidRPr="00F4107D">
                              <w:rPr>
                                <w:rFonts w:ascii="Consolas" w:hAnsi="Consolas" w:cs="Courier New"/>
                                <w:color w:val="000000"/>
                                <w:sz w:val="18"/>
                                <w:szCs w:val="18"/>
                              </w:rPr>
                              <w:t>sentencias_nmea</w:t>
                            </w:r>
                            <w:proofErr w:type="spellEnd"/>
                            <w:r w:rsidRPr="00F4107D">
                              <w:rPr>
                                <w:rFonts w:ascii="Consolas" w:hAnsi="Consolas" w:cs="Courier New"/>
                                <w:color w:val="000000"/>
                                <w:sz w:val="18"/>
                                <w:szCs w:val="18"/>
                              </w:rPr>
                              <w:t xml:space="preserve"> = </w:t>
                            </w:r>
                            <w:proofErr w:type="gramStart"/>
                            <w:r w:rsidRPr="00F4107D">
                              <w:rPr>
                                <w:rFonts w:ascii="Consolas" w:hAnsi="Consolas" w:cs="Courier New"/>
                                <w:color w:val="000000"/>
                                <w:sz w:val="18"/>
                                <w:szCs w:val="18"/>
                              </w:rPr>
                              <w:t>[]  </w:t>
                            </w:r>
                            <w:r w:rsidRPr="00F4107D">
                              <w:rPr>
                                <w:rFonts w:ascii="Consolas" w:hAnsi="Consolas" w:cs="Courier New"/>
                                <w:color w:val="008000"/>
                                <w:sz w:val="18"/>
                                <w:szCs w:val="18"/>
                              </w:rPr>
                              <w:t>#</w:t>
                            </w:r>
                            <w:proofErr w:type="gramEnd"/>
                            <w:r w:rsidRPr="00F4107D">
                              <w:rPr>
                                <w:rFonts w:ascii="Consolas" w:hAnsi="Consolas" w:cs="Courier New"/>
                                <w:color w:val="008000"/>
                                <w:sz w:val="18"/>
                                <w:szCs w:val="18"/>
                              </w:rPr>
                              <w:t xml:space="preserve"> List for storing NMEA sentences</w:t>
                            </w:r>
                          </w:p>
                          <w:p w14:paraId="2ACBC5F4" w14:textId="77777777" w:rsidR="009E6367" w:rsidRPr="00F4107D" w:rsidRDefault="009E6367" w:rsidP="009E6367">
                            <w:pPr>
                              <w:shd w:val="clear" w:color="auto" w:fill="F7F7F7"/>
                              <w:spacing w:before="0" w:line="285" w:lineRule="atLeast"/>
                              <w:jc w:val="left"/>
                              <w:rPr>
                                <w:rFonts w:ascii="Consolas" w:hAnsi="Consolas" w:cs="Courier New"/>
                                <w:color w:val="000000"/>
                                <w:sz w:val="18"/>
                                <w:szCs w:val="18"/>
                              </w:rPr>
                            </w:pPr>
                            <w:r w:rsidRPr="00F4107D">
                              <w:rPr>
                                <w:rFonts w:ascii="Consolas" w:hAnsi="Consolas" w:cs="Courier New"/>
                                <w:color w:val="000000"/>
                                <w:sz w:val="18"/>
                                <w:szCs w:val="18"/>
                              </w:rPr>
                              <w:t xml:space="preserve">    </w:t>
                            </w:r>
                            <w:r w:rsidRPr="00F4107D">
                              <w:rPr>
                                <w:rFonts w:ascii="Consolas" w:hAnsi="Consolas" w:cs="Courier New"/>
                                <w:color w:val="AF00DB"/>
                                <w:sz w:val="18"/>
                                <w:szCs w:val="18"/>
                              </w:rPr>
                              <w:t>while</w:t>
                            </w:r>
                            <w:r w:rsidRPr="00F4107D">
                              <w:rPr>
                                <w:rFonts w:ascii="Consolas" w:hAnsi="Consolas" w:cs="Courier New"/>
                                <w:color w:val="000000"/>
                                <w:sz w:val="18"/>
                                <w:szCs w:val="18"/>
                              </w:rPr>
                              <w:t xml:space="preserve"> </w:t>
                            </w:r>
                            <w:r w:rsidRPr="00F4107D">
                              <w:rPr>
                                <w:rFonts w:ascii="Consolas" w:hAnsi="Consolas" w:cs="Courier New"/>
                                <w:color w:val="0000FF"/>
                                <w:sz w:val="18"/>
                                <w:szCs w:val="18"/>
                              </w:rPr>
                              <w:t>True</w:t>
                            </w:r>
                            <w:r w:rsidRPr="00F4107D">
                              <w:rPr>
                                <w:rFonts w:ascii="Consolas" w:hAnsi="Consolas" w:cs="Courier New"/>
                                <w:color w:val="000000"/>
                                <w:sz w:val="18"/>
                                <w:szCs w:val="18"/>
                              </w:rPr>
                              <w:t>:</w:t>
                            </w:r>
                          </w:p>
                          <w:p w14:paraId="6675F15D" w14:textId="77777777" w:rsidR="009E6367" w:rsidRPr="00F4107D" w:rsidRDefault="009E6367" w:rsidP="009E6367">
                            <w:pPr>
                              <w:shd w:val="clear" w:color="auto" w:fill="F7F7F7"/>
                              <w:spacing w:before="0" w:line="285" w:lineRule="atLeast"/>
                              <w:jc w:val="left"/>
                              <w:rPr>
                                <w:rFonts w:ascii="Consolas" w:hAnsi="Consolas" w:cs="Courier New"/>
                                <w:color w:val="000000"/>
                                <w:sz w:val="18"/>
                                <w:szCs w:val="18"/>
                              </w:rPr>
                            </w:pPr>
                            <w:r w:rsidRPr="00F4107D">
                              <w:rPr>
                                <w:rFonts w:ascii="Consolas" w:hAnsi="Consolas" w:cs="Courier New"/>
                                <w:color w:val="000000"/>
                                <w:sz w:val="18"/>
                                <w:szCs w:val="18"/>
                              </w:rPr>
                              <w:t xml:space="preserve">        </w:t>
                            </w:r>
                            <w:proofErr w:type="spellStart"/>
                            <w:r w:rsidRPr="00F4107D">
                              <w:rPr>
                                <w:rFonts w:ascii="Consolas" w:hAnsi="Consolas" w:cs="Courier New"/>
                                <w:color w:val="000000"/>
                                <w:sz w:val="18"/>
                                <w:szCs w:val="18"/>
                              </w:rPr>
                              <w:t>mensaje_bytes</w:t>
                            </w:r>
                            <w:proofErr w:type="spellEnd"/>
                            <w:r w:rsidRPr="00F4107D">
                              <w:rPr>
                                <w:rFonts w:ascii="Consolas" w:hAnsi="Consolas" w:cs="Courier New"/>
                                <w:color w:val="000000"/>
                                <w:sz w:val="18"/>
                                <w:szCs w:val="18"/>
                              </w:rPr>
                              <w:t xml:space="preserve"> = </w:t>
                            </w:r>
                            <w:proofErr w:type="spellStart"/>
                            <w:proofErr w:type="gramStart"/>
                            <w:r w:rsidRPr="00F4107D">
                              <w:rPr>
                                <w:rFonts w:ascii="Consolas" w:hAnsi="Consolas" w:cs="Courier New"/>
                                <w:color w:val="000000"/>
                                <w:sz w:val="18"/>
                                <w:szCs w:val="18"/>
                              </w:rPr>
                              <w:t>ser.read</w:t>
                            </w:r>
                            <w:proofErr w:type="spellEnd"/>
                            <w:proofErr w:type="gramEnd"/>
                            <w:r w:rsidRPr="00F4107D">
                              <w:rPr>
                                <w:rFonts w:ascii="Consolas" w:hAnsi="Consolas" w:cs="Courier New"/>
                                <w:color w:val="000000"/>
                                <w:sz w:val="18"/>
                                <w:szCs w:val="18"/>
                              </w:rPr>
                              <w:t>()  </w:t>
                            </w:r>
                            <w:r w:rsidRPr="00F4107D">
                              <w:rPr>
                                <w:rFonts w:ascii="Consolas" w:hAnsi="Consolas" w:cs="Courier New"/>
                                <w:color w:val="008000"/>
                                <w:sz w:val="18"/>
                                <w:szCs w:val="18"/>
                              </w:rPr>
                              <w:t># Read a byte</w:t>
                            </w:r>
                          </w:p>
                          <w:p w14:paraId="55B960D0" w14:textId="77777777" w:rsidR="009E6367" w:rsidRPr="00F4107D" w:rsidRDefault="009E6367" w:rsidP="009E6367">
                            <w:pPr>
                              <w:shd w:val="clear" w:color="auto" w:fill="F7F7F7"/>
                              <w:spacing w:before="0" w:line="285" w:lineRule="atLeast"/>
                              <w:jc w:val="left"/>
                              <w:rPr>
                                <w:rFonts w:ascii="Consolas" w:hAnsi="Consolas" w:cs="Courier New"/>
                                <w:color w:val="000000"/>
                                <w:sz w:val="18"/>
                                <w:szCs w:val="18"/>
                              </w:rPr>
                            </w:pPr>
                            <w:r w:rsidRPr="00F4107D">
                              <w:rPr>
                                <w:rFonts w:ascii="Consolas" w:hAnsi="Consolas" w:cs="Courier New"/>
                                <w:color w:val="000000"/>
                                <w:sz w:val="18"/>
                                <w:szCs w:val="18"/>
                              </w:rPr>
                              <w:t xml:space="preserve">        </w:t>
                            </w:r>
                            <w:r w:rsidRPr="00F4107D">
                              <w:rPr>
                                <w:rFonts w:ascii="Consolas" w:hAnsi="Consolas" w:cs="Courier New"/>
                                <w:color w:val="AF00DB"/>
                                <w:sz w:val="18"/>
                                <w:szCs w:val="18"/>
                              </w:rPr>
                              <w:t>if</w:t>
                            </w:r>
                            <w:r w:rsidRPr="00F4107D">
                              <w:rPr>
                                <w:rFonts w:ascii="Consolas" w:hAnsi="Consolas" w:cs="Courier New"/>
                                <w:color w:val="000000"/>
                                <w:sz w:val="18"/>
                                <w:szCs w:val="18"/>
                              </w:rPr>
                              <w:t xml:space="preserve"> </w:t>
                            </w:r>
                            <w:proofErr w:type="spellStart"/>
                            <w:r w:rsidRPr="00F4107D">
                              <w:rPr>
                                <w:rFonts w:ascii="Consolas" w:hAnsi="Consolas" w:cs="Courier New"/>
                                <w:color w:val="000000"/>
                                <w:sz w:val="18"/>
                                <w:szCs w:val="18"/>
                              </w:rPr>
                              <w:t>mensaje_bytes</w:t>
                            </w:r>
                            <w:proofErr w:type="spellEnd"/>
                            <w:r w:rsidRPr="00F4107D">
                              <w:rPr>
                                <w:rFonts w:ascii="Consolas" w:hAnsi="Consolas" w:cs="Courier New"/>
                                <w:color w:val="000000"/>
                                <w:sz w:val="18"/>
                                <w:szCs w:val="18"/>
                              </w:rPr>
                              <w:t xml:space="preserve"> == b</w:t>
                            </w:r>
                            <w:r w:rsidRPr="00F4107D">
                              <w:rPr>
                                <w:rFonts w:ascii="Consolas" w:hAnsi="Consolas" w:cs="Courier New"/>
                                <w:color w:val="A31515"/>
                                <w:sz w:val="18"/>
                                <w:szCs w:val="18"/>
                              </w:rPr>
                              <w:t>'$'</w:t>
                            </w:r>
                            <w:r w:rsidRPr="00F4107D">
                              <w:rPr>
                                <w:rFonts w:ascii="Consolas" w:hAnsi="Consolas" w:cs="Courier New"/>
                                <w:color w:val="000000"/>
                                <w:sz w:val="18"/>
                                <w:szCs w:val="18"/>
                              </w:rPr>
                              <w:t>:  </w:t>
                            </w:r>
                            <w:r w:rsidRPr="00F4107D">
                              <w:rPr>
                                <w:rFonts w:ascii="Consolas" w:hAnsi="Consolas" w:cs="Courier New"/>
                                <w:color w:val="008000"/>
                                <w:sz w:val="18"/>
                                <w:szCs w:val="18"/>
                              </w:rPr>
                              <w:t># If start byte</w:t>
                            </w:r>
                          </w:p>
                          <w:p w14:paraId="43C3F835" w14:textId="77777777" w:rsidR="009E6367" w:rsidRPr="00F4107D" w:rsidRDefault="009E6367" w:rsidP="009E6367">
                            <w:pPr>
                              <w:shd w:val="clear" w:color="auto" w:fill="F7F7F7"/>
                              <w:spacing w:before="0" w:line="285" w:lineRule="atLeast"/>
                              <w:jc w:val="left"/>
                              <w:rPr>
                                <w:rFonts w:ascii="Consolas" w:hAnsi="Consolas" w:cs="Courier New"/>
                                <w:color w:val="000000"/>
                                <w:sz w:val="18"/>
                                <w:szCs w:val="18"/>
                              </w:rPr>
                            </w:pPr>
                            <w:r w:rsidRPr="00F4107D">
                              <w:rPr>
                                <w:rFonts w:ascii="Consolas" w:hAnsi="Consolas" w:cs="Courier New"/>
                                <w:color w:val="000000"/>
                                <w:sz w:val="18"/>
                                <w:szCs w:val="18"/>
                              </w:rPr>
                              <w:t xml:space="preserve">            </w:t>
                            </w:r>
                            <w:proofErr w:type="spellStart"/>
                            <w:r w:rsidRPr="00F4107D">
                              <w:rPr>
                                <w:rFonts w:ascii="Consolas" w:hAnsi="Consolas" w:cs="Courier New"/>
                                <w:color w:val="000000"/>
                                <w:sz w:val="18"/>
                                <w:szCs w:val="18"/>
                              </w:rPr>
                              <w:t>sentencia</w:t>
                            </w:r>
                            <w:proofErr w:type="spellEnd"/>
                            <w:r w:rsidRPr="00F4107D">
                              <w:rPr>
                                <w:rFonts w:ascii="Consolas" w:hAnsi="Consolas" w:cs="Courier New"/>
                                <w:color w:val="000000"/>
                                <w:sz w:val="18"/>
                                <w:szCs w:val="18"/>
                              </w:rPr>
                              <w:t xml:space="preserve"> = b</w:t>
                            </w:r>
                            <w:r w:rsidRPr="00F4107D">
                              <w:rPr>
                                <w:rFonts w:ascii="Consolas" w:hAnsi="Consolas" w:cs="Courier New"/>
                                <w:color w:val="A31515"/>
                                <w:sz w:val="18"/>
                                <w:szCs w:val="18"/>
                              </w:rPr>
                              <w:t>'$'</w:t>
                            </w:r>
                          </w:p>
                          <w:p w14:paraId="5015F1A1" w14:textId="77777777" w:rsidR="009E6367" w:rsidRPr="00F4107D" w:rsidRDefault="009E6367" w:rsidP="009E6367">
                            <w:pPr>
                              <w:shd w:val="clear" w:color="auto" w:fill="F7F7F7"/>
                              <w:spacing w:before="0" w:line="285" w:lineRule="atLeast"/>
                              <w:jc w:val="left"/>
                              <w:rPr>
                                <w:rFonts w:ascii="Consolas" w:hAnsi="Consolas" w:cs="Courier New"/>
                                <w:color w:val="000000"/>
                                <w:sz w:val="18"/>
                                <w:szCs w:val="18"/>
                              </w:rPr>
                            </w:pPr>
                            <w:r w:rsidRPr="00F4107D">
                              <w:rPr>
                                <w:rFonts w:ascii="Consolas" w:hAnsi="Consolas" w:cs="Courier New"/>
                                <w:color w:val="000000"/>
                                <w:sz w:val="18"/>
                                <w:szCs w:val="18"/>
                              </w:rPr>
                              <w:t xml:space="preserve">            </w:t>
                            </w:r>
                            <w:r w:rsidRPr="00F4107D">
                              <w:rPr>
                                <w:rFonts w:ascii="Consolas" w:hAnsi="Consolas" w:cs="Courier New"/>
                                <w:color w:val="AF00DB"/>
                                <w:sz w:val="18"/>
                                <w:szCs w:val="18"/>
                              </w:rPr>
                              <w:t>while</w:t>
                            </w:r>
                            <w:r w:rsidRPr="00F4107D">
                              <w:rPr>
                                <w:rFonts w:ascii="Consolas" w:hAnsi="Consolas" w:cs="Courier New"/>
                                <w:color w:val="000000"/>
                                <w:sz w:val="18"/>
                                <w:szCs w:val="18"/>
                              </w:rPr>
                              <w:t xml:space="preserve"> </w:t>
                            </w:r>
                            <w:r w:rsidRPr="00F4107D">
                              <w:rPr>
                                <w:rFonts w:ascii="Consolas" w:hAnsi="Consolas" w:cs="Courier New"/>
                                <w:color w:val="0000FF"/>
                                <w:sz w:val="18"/>
                                <w:szCs w:val="18"/>
                              </w:rPr>
                              <w:t>True</w:t>
                            </w:r>
                            <w:r w:rsidRPr="00F4107D">
                              <w:rPr>
                                <w:rFonts w:ascii="Consolas" w:hAnsi="Consolas" w:cs="Courier New"/>
                                <w:color w:val="000000"/>
                                <w:sz w:val="18"/>
                                <w:szCs w:val="18"/>
                              </w:rPr>
                              <w:t>:</w:t>
                            </w:r>
                          </w:p>
                          <w:p w14:paraId="74E3884C" w14:textId="77777777" w:rsidR="009E6367" w:rsidRPr="00F4107D" w:rsidRDefault="009E6367" w:rsidP="009E6367">
                            <w:pPr>
                              <w:shd w:val="clear" w:color="auto" w:fill="F7F7F7"/>
                              <w:spacing w:before="0" w:line="285" w:lineRule="atLeast"/>
                              <w:jc w:val="left"/>
                              <w:rPr>
                                <w:rFonts w:ascii="Consolas" w:hAnsi="Consolas" w:cs="Courier New"/>
                                <w:color w:val="000000"/>
                                <w:sz w:val="18"/>
                                <w:szCs w:val="18"/>
                              </w:rPr>
                            </w:pPr>
                            <w:r w:rsidRPr="00F4107D">
                              <w:rPr>
                                <w:rFonts w:ascii="Consolas" w:hAnsi="Consolas" w:cs="Courier New"/>
                                <w:color w:val="000000"/>
                                <w:sz w:val="18"/>
                                <w:szCs w:val="18"/>
                              </w:rPr>
                              <w:t xml:space="preserve">                byte = </w:t>
                            </w:r>
                            <w:proofErr w:type="spellStart"/>
                            <w:proofErr w:type="gramStart"/>
                            <w:r w:rsidRPr="00F4107D">
                              <w:rPr>
                                <w:rFonts w:ascii="Consolas" w:hAnsi="Consolas" w:cs="Courier New"/>
                                <w:color w:val="000000"/>
                                <w:sz w:val="18"/>
                                <w:szCs w:val="18"/>
                              </w:rPr>
                              <w:t>ser.read</w:t>
                            </w:r>
                            <w:proofErr w:type="spellEnd"/>
                            <w:proofErr w:type="gramEnd"/>
                            <w:r w:rsidRPr="00F4107D">
                              <w:rPr>
                                <w:rFonts w:ascii="Consolas" w:hAnsi="Consolas" w:cs="Courier New"/>
                                <w:color w:val="000000"/>
                                <w:sz w:val="18"/>
                                <w:szCs w:val="18"/>
                              </w:rPr>
                              <w:t>()  </w:t>
                            </w:r>
                            <w:r w:rsidRPr="00F4107D">
                              <w:rPr>
                                <w:rFonts w:ascii="Consolas" w:hAnsi="Consolas" w:cs="Courier New"/>
                                <w:color w:val="008000"/>
                                <w:sz w:val="18"/>
                                <w:szCs w:val="18"/>
                              </w:rPr>
                              <w:t># Read next byte</w:t>
                            </w:r>
                          </w:p>
                          <w:p w14:paraId="57F0D181" w14:textId="77777777" w:rsidR="009E6367" w:rsidRPr="00F4107D" w:rsidRDefault="009E6367" w:rsidP="009E6367">
                            <w:pPr>
                              <w:shd w:val="clear" w:color="auto" w:fill="F7F7F7"/>
                              <w:spacing w:before="0" w:line="285" w:lineRule="atLeast"/>
                              <w:jc w:val="left"/>
                              <w:rPr>
                                <w:rFonts w:ascii="Consolas" w:hAnsi="Consolas" w:cs="Courier New"/>
                                <w:color w:val="000000"/>
                                <w:sz w:val="18"/>
                                <w:szCs w:val="18"/>
                              </w:rPr>
                            </w:pPr>
                            <w:r w:rsidRPr="00F4107D">
                              <w:rPr>
                                <w:rFonts w:ascii="Consolas" w:hAnsi="Consolas" w:cs="Courier New"/>
                                <w:color w:val="000000"/>
                                <w:sz w:val="18"/>
                                <w:szCs w:val="18"/>
                              </w:rPr>
                              <w:t xml:space="preserve">                </w:t>
                            </w:r>
                            <w:r w:rsidRPr="00F4107D">
                              <w:rPr>
                                <w:rFonts w:ascii="Consolas" w:hAnsi="Consolas" w:cs="Courier New"/>
                                <w:color w:val="AF00DB"/>
                                <w:sz w:val="18"/>
                                <w:szCs w:val="18"/>
                              </w:rPr>
                              <w:t>if</w:t>
                            </w:r>
                            <w:r w:rsidRPr="00F4107D">
                              <w:rPr>
                                <w:rFonts w:ascii="Consolas" w:hAnsi="Consolas" w:cs="Courier New"/>
                                <w:color w:val="000000"/>
                                <w:sz w:val="18"/>
                                <w:szCs w:val="18"/>
                              </w:rPr>
                              <w:t xml:space="preserve"> byte == b</w:t>
                            </w:r>
                            <w:r w:rsidRPr="00F4107D">
                              <w:rPr>
                                <w:rFonts w:ascii="Consolas" w:hAnsi="Consolas" w:cs="Courier New"/>
                                <w:color w:val="A31515"/>
                                <w:sz w:val="18"/>
                                <w:szCs w:val="18"/>
                              </w:rPr>
                              <w:t>'\r'</w:t>
                            </w:r>
                            <w:r w:rsidRPr="00F4107D">
                              <w:rPr>
                                <w:rFonts w:ascii="Consolas" w:hAnsi="Consolas" w:cs="Courier New"/>
                                <w:color w:val="000000"/>
                                <w:sz w:val="18"/>
                                <w:szCs w:val="18"/>
                              </w:rPr>
                              <w:t>:  </w:t>
                            </w:r>
                            <w:r w:rsidRPr="00F4107D">
                              <w:rPr>
                                <w:rFonts w:ascii="Consolas" w:hAnsi="Consolas" w:cs="Courier New"/>
                                <w:color w:val="008000"/>
                                <w:sz w:val="18"/>
                                <w:szCs w:val="18"/>
                              </w:rPr>
                              <w:t># If end byte</w:t>
                            </w:r>
                          </w:p>
                          <w:p w14:paraId="4CA2327B" w14:textId="77777777" w:rsidR="009E6367" w:rsidRPr="00F4107D" w:rsidRDefault="009E6367" w:rsidP="009E6367">
                            <w:pPr>
                              <w:shd w:val="clear" w:color="auto" w:fill="F7F7F7"/>
                              <w:spacing w:before="0" w:line="285" w:lineRule="atLeast"/>
                              <w:jc w:val="left"/>
                              <w:rPr>
                                <w:rFonts w:ascii="Consolas" w:hAnsi="Consolas" w:cs="Courier New"/>
                                <w:color w:val="000000"/>
                                <w:sz w:val="18"/>
                                <w:szCs w:val="18"/>
                              </w:rPr>
                            </w:pPr>
                            <w:r w:rsidRPr="00F4107D">
                              <w:rPr>
                                <w:rFonts w:ascii="Consolas" w:hAnsi="Consolas" w:cs="Courier New"/>
                                <w:color w:val="000000"/>
                                <w:sz w:val="18"/>
                                <w:szCs w:val="18"/>
                              </w:rPr>
                              <w:t xml:space="preserve">                    </w:t>
                            </w:r>
                            <w:proofErr w:type="spellStart"/>
                            <w:r w:rsidRPr="00F4107D">
                              <w:rPr>
                                <w:rFonts w:ascii="Consolas" w:hAnsi="Consolas" w:cs="Courier New"/>
                                <w:color w:val="000000"/>
                                <w:sz w:val="18"/>
                                <w:szCs w:val="18"/>
                              </w:rPr>
                              <w:t>sentencia</w:t>
                            </w:r>
                            <w:proofErr w:type="spellEnd"/>
                            <w:r w:rsidRPr="00F4107D">
                              <w:rPr>
                                <w:rFonts w:ascii="Consolas" w:hAnsi="Consolas" w:cs="Courier New"/>
                                <w:color w:val="000000"/>
                                <w:sz w:val="18"/>
                                <w:szCs w:val="18"/>
                              </w:rPr>
                              <w:t xml:space="preserve"> += byte</w:t>
                            </w:r>
                          </w:p>
                          <w:p w14:paraId="057772C0" w14:textId="77777777" w:rsidR="009E6367" w:rsidRPr="00F4107D" w:rsidRDefault="009E6367" w:rsidP="009E6367">
                            <w:pPr>
                              <w:shd w:val="clear" w:color="auto" w:fill="F7F7F7"/>
                              <w:spacing w:before="0" w:line="285" w:lineRule="atLeast"/>
                              <w:jc w:val="left"/>
                              <w:rPr>
                                <w:rFonts w:ascii="Consolas" w:hAnsi="Consolas" w:cs="Courier New"/>
                                <w:color w:val="000000"/>
                                <w:sz w:val="18"/>
                                <w:szCs w:val="18"/>
                              </w:rPr>
                            </w:pPr>
                            <w:r w:rsidRPr="00F4107D">
                              <w:rPr>
                                <w:rFonts w:ascii="Consolas" w:hAnsi="Consolas" w:cs="Courier New"/>
                                <w:color w:val="000000"/>
                                <w:sz w:val="18"/>
                                <w:szCs w:val="18"/>
                              </w:rPr>
                              <w:t xml:space="preserve">                    byte = </w:t>
                            </w:r>
                            <w:proofErr w:type="spellStart"/>
                            <w:proofErr w:type="gramStart"/>
                            <w:r w:rsidRPr="00F4107D">
                              <w:rPr>
                                <w:rFonts w:ascii="Consolas" w:hAnsi="Consolas" w:cs="Courier New"/>
                                <w:color w:val="000000"/>
                                <w:sz w:val="18"/>
                                <w:szCs w:val="18"/>
                              </w:rPr>
                              <w:t>ser.read</w:t>
                            </w:r>
                            <w:proofErr w:type="spellEnd"/>
                            <w:proofErr w:type="gramEnd"/>
                            <w:r w:rsidRPr="00F4107D">
                              <w:rPr>
                                <w:rFonts w:ascii="Consolas" w:hAnsi="Consolas" w:cs="Courier New"/>
                                <w:color w:val="000000"/>
                                <w:sz w:val="18"/>
                                <w:szCs w:val="18"/>
                              </w:rPr>
                              <w:t>()  </w:t>
                            </w:r>
                            <w:r w:rsidRPr="00F4107D">
                              <w:rPr>
                                <w:rFonts w:ascii="Consolas" w:hAnsi="Consolas" w:cs="Courier New"/>
                                <w:color w:val="008000"/>
                                <w:sz w:val="18"/>
                                <w:szCs w:val="18"/>
                              </w:rPr>
                              <w:t># Read next byte</w:t>
                            </w:r>
                          </w:p>
                          <w:p w14:paraId="5279EFF6" w14:textId="77777777" w:rsidR="009E6367" w:rsidRPr="00F4107D" w:rsidRDefault="009E6367" w:rsidP="009E6367">
                            <w:pPr>
                              <w:shd w:val="clear" w:color="auto" w:fill="F7F7F7"/>
                              <w:spacing w:before="0" w:line="285" w:lineRule="atLeast"/>
                              <w:jc w:val="left"/>
                              <w:rPr>
                                <w:rFonts w:ascii="Consolas" w:hAnsi="Consolas" w:cs="Courier New"/>
                                <w:color w:val="000000"/>
                                <w:sz w:val="18"/>
                                <w:szCs w:val="18"/>
                              </w:rPr>
                            </w:pPr>
                            <w:r w:rsidRPr="00F4107D">
                              <w:rPr>
                                <w:rFonts w:ascii="Consolas" w:hAnsi="Consolas" w:cs="Courier New"/>
                                <w:color w:val="000000"/>
                                <w:sz w:val="18"/>
                                <w:szCs w:val="18"/>
                              </w:rPr>
                              <w:t xml:space="preserve">                    </w:t>
                            </w:r>
                            <w:r w:rsidRPr="00F4107D">
                              <w:rPr>
                                <w:rFonts w:ascii="Consolas" w:hAnsi="Consolas" w:cs="Courier New"/>
                                <w:color w:val="AF00DB"/>
                                <w:sz w:val="18"/>
                                <w:szCs w:val="18"/>
                              </w:rPr>
                              <w:t>if</w:t>
                            </w:r>
                            <w:r w:rsidRPr="00F4107D">
                              <w:rPr>
                                <w:rFonts w:ascii="Consolas" w:hAnsi="Consolas" w:cs="Courier New"/>
                                <w:color w:val="000000"/>
                                <w:sz w:val="18"/>
                                <w:szCs w:val="18"/>
                              </w:rPr>
                              <w:t xml:space="preserve"> byte == b</w:t>
                            </w:r>
                            <w:r w:rsidRPr="00F4107D">
                              <w:rPr>
                                <w:rFonts w:ascii="Consolas" w:hAnsi="Consolas" w:cs="Courier New"/>
                                <w:color w:val="A31515"/>
                                <w:sz w:val="18"/>
                                <w:szCs w:val="18"/>
                              </w:rPr>
                              <w:t>'\n'</w:t>
                            </w:r>
                            <w:r w:rsidRPr="00F4107D">
                              <w:rPr>
                                <w:rFonts w:ascii="Consolas" w:hAnsi="Consolas" w:cs="Courier New"/>
                                <w:color w:val="000000"/>
                                <w:sz w:val="18"/>
                                <w:szCs w:val="18"/>
                              </w:rPr>
                              <w:t>:  </w:t>
                            </w:r>
                            <w:r w:rsidRPr="00F4107D">
                              <w:rPr>
                                <w:rFonts w:ascii="Consolas" w:hAnsi="Consolas" w:cs="Courier New"/>
                                <w:color w:val="008000"/>
                                <w:sz w:val="18"/>
                                <w:szCs w:val="18"/>
                              </w:rPr>
                              <w:t># If skip byte</w:t>
                            </w:r>
                          </w:p>
                          <w:p w14:paraId="2AF7A3C2" w14:textId="77777777" w:rsidR="009E6367" w:rsidRPr="00F4107D" w:rsidRDefault="009E6367" w:rsidP="009E6367">
                            <w:pPr>
                              <w:shd w:val="clear" w:color="auto" w:fill="F7F7F7"/>
                              <w:spacing w:before="0" w:line="285" w:lineRule="atLeast"/>
                              <w:jc w:val="left"/>
                              <w:rPr>
                                <w:rFonts w:ascii="Consolas" w:hAnsi="Consolas" w:cs="Courier New"/>
                                <w:color w:val="000000"/>
                                <w:sz w:val="18"/>
                                <w:szCs w:val="18"/>
                              </w:rPr>
                            </w:pPr>
                            <w:r w:rsidRPr="00F4107D">
                              <w:rPr>
                                <w:rFonts w:ascii="Consolas" w:hAnsi="Consolas" w:cs="Courier New"/>
                                <w:color w:val="000000"/>
                                <w:sz w:val="18"/>
                                <w:szCs w:val="18"/>
                              </w:rPr>
                              <w:t xml:space="preserve">                        </w:t>
                            </w:r>
                            <w:proofErr w:type="spellStart"/>
                            <w:r w:rsidRPr="00F4107D">
                              <w:rPr>
                                <w:rFonts w:ascii="Consolas" w:hAnsi="Consolas" w:cs="Courier New"/>
                                <w:color w:val="000000"/>
                                <w:sz w:val="18"/>
                                <w:szCs w:val="18"/>
                              </w:rPr>
                              <w:t>sentencia</w:t>
                            </w:r>
                            <w:proofErr w:type="spellEnd"/>
                            <w:r w:rsidRPr="00F4107D">
                              <w:rPr>
                                <w:rFonts w:ascii="Consolas" w:hAnsi="Consolas" w:cs="Courier New"/>
                                <w:color w:val="000000"/>
                                <w:sz w:val="18"/>
                                <w:szCs w:val="18"/>
                              </w:rPr>
                              <w:t xml:space="preserve"> += byte</w:t>
                            </w:r>
                          </w:p>
                          <w:p w14:paraId="795218D3" w14:textId="77777777" w:rsidR="009E6367" w:rsidRPr="00F4107D" w:rsidRDefault="009E6367" w:rsidP="009E6367">
                            <w:pPr>
                              <w:shd w:val="clear" w:color="auto" w:fill="F7F7F7"/>
                              <w:spacing w:before="0" w:line="285" w:lineRule="atLeast"/>
                              <w:jc w:val="left"/>
                              <w:rPr>
                                <w:rFonts w:ascii="Consolas" w:hAnsi="Consolas" w:cs="Courier New"/>
                                <w:color w:val="000000"/>
                                <w:sz w:val="18"/>
                                <w:szCs w:val="18"/>
                              </w:rPr>
                            </w:pPr>
                            <w:r w:rsidRPr="00F4107D">
                              <w:rPr>
                                <w:rFonts w:ascii="Consolas" w:hAnsi="Consolas" w:cs="Courier New"/>
                                <w:color w:val="000000"/>
                                <w:sz w:val="18"/>
                                <w:szCs w:val="18"/>
                              </w:rPr>
                              <w:t xml:space="preserve">                        </w:t>
                            </w:r>
                            <w:proofErr w:type="spellStart"/>
                            <w:r w:rsidRPr="00F4107D">
                              <w:rPr>
                                <w:rFonts w:ascii="Consolas" w:hAnsi="Consolas" w:cs="Courier New"/>
                                <w:color w:val="000000"/>
                                <w:sz w:val="18"/>
                                <w:szCs w:val="18"/>
                              </w:rPr>
                              <w:t>sentencias_</w:t>
                            </w:r>
                            <w:proofErr w:type="gramStart"/>
                            <w:r w:rsidRPr="00F4107D">
                              <w:rPr>
                                <w:rFonts w:ascii="Consolas" w:hAnsi="Consolas" w:cs="Courier New"/>
                                <w:color w:val="000000"/>
                                <w:sz w:val="18"/>
                                <w:szCs w:val="18"/>
                              </w:rPr>
                              <w:t>nmea.append</w:t>
                            </w:r>
                            <w:proofErr w:type="spellEnd"/>
                            <w:proofErr w:type="gramEnd"/>
                            <w:r w:rsidRPr="00F4107D">
                              <w:rPr>
                                <w:rFonts w:ascii="Consolas" w:hAnsi="Consolas" w:cs="Courier New"/>
                                <w:color w:val="000000"/>
                                <w:sz w:val="18"/>
                                <w:szCs w:val="18"/>
                              </w:rPr>
                              <w:t>(</w:t>
                            </w:r>
                            <w:proofErr w:type="spellStart"/>
                            <w:r w:rsidRPr="00F4107D">
                              <w:rPr>
                                <w:rFonts w:ascii="Consolas" w:hAnsi="Consolas" w:cs="Courier New"/>
                                <w:color w:val="000000"/>
                                <w:sz w:val="18"/>
                                <w:szCs w:val="18"/>
                              </w:rPr>
                              <w:t>sentencia</w:t>
                            </w:r>
                            <w:proofErr w:type="spellEnd"/>
                            <w:r w:rsidRPr="00F4107D">
                              <w:rPr>
                                <w:rFonts w:ascii="Consolas" w:hAnsi="Consolas" w:cs="Courier New"/>
                                <w:color w:val="000000"/>
                                <w:sz w:val="18"/>
                                <w:szCs w:val="18"/>
                              </w:rPr>
                              <w:t>)  </w:t>
                            </w:r>
                            <w:r w:rsidRPr="00F4107D">
                              <w:rPr>
                                <w:rFonts w:ascii="Consolas" w:hAnsi="Consolas" w:cs="Courier New"/>
                                <w:color w:val="008000"/>
                                <w:sz w:val="18"/>
                                <w:szCs w:val="18"/>
                              </w:rPr>
                              <w:t># Add to list</w:t>
                            </w:r>
                          </w:p>
                          <w:p w14:paraId="5D8F3E34" w14:textId="77777777" w:rsidR="009E6367" w:rsidRPr="00F4107D" w:rsidRDefault="009E6367" w:rsidP="009E6367">
                            <w:pPr>
                              <w:shd w:val="clear" w:color="auto" w:fill="F7F7F7"/>
                              <w:spacing w:before="0" w:line="285" w:lineRule="atLeast"/>
                              <w:jc w:val="left"/>
                              <w:rPr>
                                <w:rFonts w:ascii="Consolas" w:hAnsi="Consolas" w:cs="Courier New"/>
                                <w:color w:val="000000"/>
                                <w:sz w:val="18"/>
                                <w:szCs w:val="18"/>
                              </w:rPr>
                            </w:pPr>
                            <w:r w:rsidRPr="00F4107D">
                              <w:rPr>
                                <w:rFonts w:ascii="Consolas" w:hAnsi="Consolas" w:cs="Courier New"/>
                                <w:color w:val="000000"/>
                                <w:sz w:val="18"/>
                                <w:szCs w:val="18"/>
                              </w:rPr>
                              <w:t xml:space="preserve">                        </w:t>
                            </w:r>
                            <w:r w:rsidRPr="00F4107D">
                              <w:rPr>
                                <w:rFonts w:ascii="Consolas" w:hAnsi="Consolas" w:cs="Courier New"/>
                                <w:color w:val="AF00DB"/>
                                <w:sz w:val="18"/>
                                <w:szCs w:val="18"/>
                              </w:rPr>
                              <w:t>if</w:t>
                            </w:r>
                            <w:r w:rsidRPr="00F4107D">
                              <w:rPr>
                                <w:rFonts w:ascii="Consolas" w:hAnsi="Consolas" w:cs="Courier New"/>
                                <w:color w:val="000000"/>
                                <w:sz w:val="18"/>
                                <w:szCs w:val="18"/>
                              </w:rPr>
                              <w:t xml:space="preserve"> </w:t>
                            </w:r>
                            <w:proofErr w:type="spellStart"/>
                            <w:proofErr w:type="gramStart"/>
                            <w:r w:rsidRPr="00F4107D">
                              <w:rPr>
                                <w:rFonts w:ascii="Consolas" w:hAnsi="Consolas" w:cs="Courier New"/>
                                <w:color w:val="000000"/>
                                <w:sz w:val="18"/>
                                <w:szCs w:val="18"/>
                              </w:rPr>
                              <w:t>sentencia.startswith</w:t>
                            </w:r>
                            <w:proofErr w:type="spellEnd"/>
                            <w:proofErr w:type="gramEnd"/>
                            <w:r w:rsidRPr="00F4107D">
                              <w:rPr>
                                <w:rFonts w:ascii="Consolas" w:hAnsi="Consolas" w:cs="Courier New"/>
                                <w:color w:val="000000"/>
                                <w:sz w:val="18"/>
                                <w:szCs w:val="18"/>
                              </w:rPr>
                              <w:t>(</w:t>
                            </w:r>
                            <w:proofErr w:type="spellStart"/>
                            <w:r w:rsidRPr="00F4107D">
                              <w:rPr>
                                <w:rFonts w:ascii="Consolas" w:hAnsi="Consolas" w:cs="Courier New"/>
                                <w:color w:val="000000"/>
                                <w:sz w:val="18"/>
                                <w:szCs w:val="18"/>
                              </w:rPr>
                              <w:t>b</w:t>
                            </w:r>
                            <w:r w:rsidRPr="00F4107D">
                              <w:rPr>
                                <w:rFonts w:ascii="Consolas" w:hAnsi="Consolas" w:cs="Courier New"/>
                                <w:color w:val="A31515"/>
                                <w:sz w:val="18"/>
                                <w:szCs w:val="18"/>
                              </w:rPr>
                              <w:t>'$GPRMC</w:t>
                            </w:r>
                            <w:proofErr w:type="spellEnd"/>
                            <w:r w:rsidRPr="00F4107D">
                              <w:rPr>
                                <w:rFonts w:ascii="Consolas" w:hAnsi="Consolas" w:cs="Courier New"/>
                                <w:color w:val="A31515"/>
                                <w:sz w:val="18"/>
                                <w:szCs w:val="18"/>
                              </w:rPr>
                              <w:t>'</w:t>
                            </w:r>
                            <w:r w:rsidRPr="00F4107D">
                              <w:rPr>
                                <w:rFonts w:ascii="Consolas" w:hAnsi="Consolas" w:cs="Courier New"/>
                                <w:color w:val="000000"/>
                                <w:sz w:val="18"/>
                                <w:szCs w:val="18"/>
                              </w:rPr>
                              <w:t>):  </w:t>
                            </w:r>
                            <w:r w:rsidRPr="00F4107D">
                              <w:rPr>
                                <w:rFonts w:ascii="Consolas" w:hAnsi="Consolas" w:cs="Courier New"/>
                                <w:color w:val="008000"/>
                                <w:sz w:val="18"/>
                                <w:szCs w:val="18"/>
                              </w:rPr>
                              <w:t># If control sentence</w:t>
                            </w:r>
                          </w:p>
                          <w:p w14:paraId="5B522BED" w14:textId="77777777" w:rsidR="009E6367" w:rsidRPr="00F4107D" w:rsidRDefault="009E6367" w:rsidP="009E6367">
                            <w:pPr>
                              <w:shd w:val="clear" w:color="auto" w:fill="F7F7F7"/>
                              <w:spacing w:before="0" w:line="285" w:lineRule="atLeast"/>
                              <w:jc w:val="left"/>
                              <w:rPr>
                                <w:rFonts w:ascii="Consolas" w:hAnsi="Consolas" w:cs="Courier New"/>
                                <w:color w:val="000000"/>
                                <w:sz w:val="18"/>
                                <w:szCs w:val="18"/>
                              </w:rPr>
                            </w:pPr>
                            <w:r w:rsidRPr="00F4107D">
                              <w:rPr>
                                <w:rFonts w:ascii="Consolas" w:hAnsi="Consolas" w:cs="Courier New"/>
                                <w:color w:val="000000"/>
                                <w:sz w:val="18"/>
                                <w:szCs w:val="18"/>
                              </w:rPr>
                              <w:t xml:space="preserve">                            </w:t>
                            </w:r>
                            <w:r w:rsidRPr="00F4107D">
                              <w:rPr>
                                <w:rFonts w:ascii="Consolas" w:hAnsi="Consolas" w:cs="Courier New"/>
                                <w:color w:val="AF00DB"/>
                                <w:sz w:val="18"/>
                                <w:szCs w:val="18"/>
                              </w:rPr>
                              <w:t>for</w:t>
                            </w:r>
                            <w:r w:rsidRPr="00F4107D">
                              <w:rPr>
                                <w:rFonts w:ascii="Consolas" w:hAnsi="Consolas" w:cs="Courier New"/>
                                <w:color w:val="000000"/>
                                <w:sz w:val="18"/>
                                <w:szCs w:val="18"/>
                              </w:rPr>
                              <w:t xml:space="preserve"> s </w:t>
                            </w:r>
                            <w:r w:rsidRPr="00F4107D">
                              <w:rPr>
                                <w:rFonts w:ascii="Consolas" w:hAnsi="Consolas" w:cs="Courier New"/>
                                <w:color w:val="0000FF"/>
                                <w:sz w:val="18"/>
                                <w:szCs w:val="18"/>
                              </w:rPr>
                              <w:t>in</w:t>
                            </w:r>
                            <w:r w:rsidRPr="00F4107D">
                              <w:rPr>
                                <w:rFonts w:ascii="Consolas" w:hAnsi="Consolas" w:cs="Courier New"/>
                                <w:color w:val="000000"/>
                                <w:sz w:val="18"/>
                                <w:szCs w:val="18"/>
                              </w:rPr>
                              <w:t xml:space="preserve"> </w:t>
                            </w:r>
                            <w:proofErr w:type="spellStart"/>
                            <w:r w:rsidRPr="00F4107D">
                              <w:rPr>
                                <w:rFonts w:ascii="Consolas" w:hAnsi="Consolas" w:cs="Courier New"/>
                                <w:color w:val="000000"/>
                                <w:sz w:val="18"/>
                                <w:szCs w:val="18"/>
                              </w:rPr>
                              <w:t>sentencias_nmea</w:t>
                            </w:r>
                            <w:proofErr w:type="spellEnd"/>
                            <w:r w:rsidRPr="00F4107D">
                              <w:rPr>
                                <w:rFonts w:ascii="Consolas" w:hAnsi="Consolas" w:cs="Courier New"/>
                                <w:color w:val="000000"/>
                                <w:sz w:val="18"/>
                                <w:szCs w:val="18"/>
                              </w:rPr>
                              <w:t>:</w:t>
                            </w:r>
                          </w:p>
                          <w:p w14:paraId="7A6C1788" w14:textId="77777777" w:rsidR="009E6367" w:rsidRPr="00F4107D" w:rsidRDefault="009E6367" w:rsidP="009E6367">
                            <w:pPr>
                              <w:shd w:val="clear" w:color="auto" w:fill="F7F7F7"/>
                              <w:spacing w:before="0" w:line="285" w:lineRule="atLeast"/>
                              <w:jc w:val="left"/>
                              <w:rPr>
                                <w:rFonts w:ascii="Consolas" w:hAnsi="Consolas" w:cs="Courier New"/>
                                <w:color w:val="000000"/>
                                <w:sz w:val="18"/>
                                <w:szCs w:val="18"/>
                              </w:rPr>
                            </w:pPr>
                            <w:r w:rsidRPr="00F4107D">
                              <w:rPr>
                                <w:rFonts w:ascii="Consolas" w:hAnsi="Consolas" w:cs="Courier New"/>
                                <w:color w:val="000000"/>
                                <w:sz w:val="18"/>
                                <w:szCs w:val="18"/>
                              </w:rPr>
                              <w:t xml:space="preserve">                                </w:t>
                            </w:r>
                            <w:proofErr w:type="spellStart"/>
                            <w:r w:rsidRPr="00F4107D">
                              <w:rPr>
                                <w:rFonts w:ascii="Consolas" w:hAnsi="Consolas" w:cs="Courier New"/>
                                <w:color w:val="000000"/>
                                <w:sz w:val="18"/>
                                <w:szCs w:val="18"/>
                              </w:rPr>
                              <w:t>datos</w:t>
                            </w:r>
                            <w:proofErr w:type="spellEnd"/>
                            <w:r w:rsidRPr="00F4107D">
                              <w:rPr>
                                <w:rFonts w:ascii="Consolas" w:hAnsi="Consolas" w:cs="Courier New"/>
                                <w:color w:val="000000"/>
                                <w:sz w:val="18"/>
                                <w:szCs w:val="18"/>
                              </w:rPr>
                              <w:t xml:space="preserve"> = decode_nmea0183(</w:t>
                            </w:r>
                            <w:proofErr w:type="spellStart"/>
                            <w:proofErr w:type="gramStart"/>
                            <w:r w:rsidRPr="00F4107D">
                              <w:rPr>
                                <w:rFonts w:ascii="Consolas" w:hAnsi="Consolas" w:cs="Courier New"/>
                                <w:color w:val="000000"/>
                                <w:sz w:val="18"/>
                                <w:szCs w:val="18"/>
                              </w:rPr>
                              <w:t>s.decode</w:t>
                            </w:r>
                            <w:proofErr w:type="spellEnd"/>
                            <w:proofErr w:type="gramEnd"/>
                            <w:r w:rsidRPr="00F4107D">
                              <w:rPr>
                                <w:rFonts w:ascii="Consolas" w:hAnsi="Consolas" w:cs="Courier New"/>
                                <w:color w:val="000000"/>
                                <w:sz w:val="18"/>
                                <w:szCs w:val="18"/>
                              </w:rPr>
                              <w:t>(</w:t>
                            </w:r>
                            <w:r w:rsidRPr="00F4107D">
                              <w:rPr>
                                <w:rFonts w:ascii="Consolas" w:hAnsi="Consolas" w:cs="Courier New"/>
                                <w:color w:val="A31515"/>
                                <w:sz w:val="18"/>
                                <w:szCs w:val="18"/>
                              </w:rPr>
                              <w:t>'ascii'</w:t>
                            </w:r>
                            <w:r w:rsidRPr="00F4107D">
                              <w:rPr>
                                <w:rFonts w:ascii="Consolas" w:hAnsi="Consolas" w:cs="Courier New"/>
                                <w:color w:val="000000"/>
                                <w:sz w:val="18"/>
                                <w:szCs w:val="18"/>
                              </w:rPr>
                              <w:t>).strip())  </w:t>
                            </w:r>
                            <w:r w:rsidRPr="00F4107D">
                              <w:rPr>
                                <w:rFonts w:ascii="Consolas" w:hAnsi="Consolas" w:cs="Courier New"/>
                                <w:color w:val="008000"/>
                                <w:sz w:val="18"/>
                                <w:szCs w:val="18"/>
                              </w:rPr>
                              <w:t># Decode all sentences</w:t>
                            </w:r>
                          </w:p>
                          <w:p w14:paraId="1FCFC6F3" w14:textId="77777777" w:rsidR="009E6367" w:rsidRPr="00F4107D" w:rsidRDefault="009E6367" w:rsidP="009E6367">
                            <w:pPr>
                              <w:shd w:val="clear" w:color="auto" w:fill="F7F7F7"/>
                              <w:spacing w:before="0" w:line="285" w:lineRule="atLeast"/>
                              <w:jc w:val="left"/>
                              <w:rPr>
                                <w:rFonts w:ascii="Consolas" w:hAnsi="Consolas" w:cs="Courier New"/>
                                <w:color w:val="000000"/>
                                <w:sz w:val="18"/>
                                <w:szCs w:val="18"/>
                                <w:lang w:val="es-ES"/>
                              </w:rPr>
                            </w:pPr>
                            <w:r w:rsidRPr="00F4107D">
                              <w:rPr>
                                <w:rFonts w:ascii="Consolas" w:hAnsi="Consolas" w:cs="Courier New"/>
                                <w:color w:val="000000"/>
                                <w:sz w:val="18"/>
                                <w:szCs w:val="18"/>
                              </w:rPr>
                              <w:t xml:space="preserve">                                </w:t>
                            </w:r>
                            <w:proofErr w:type="spellStart"/>
                            <w:r w:rsidRPr="00F4107D">
                              <w:rPr>
                                <w:rFonts w:ascii="Consolas" w:hAnsi="Consolas" w:cs="Courier New"/>
                                <w:color w:val="AF00DB"/>
                                <w:sz w:val="18"/>
                                <w:szCs w:val="18"/>
                                <w:lang w:val="es-ES"/>
                              </w:rPr>
                              <w:t>if</w:t>
                            </w:r>
                            <w:proofErr w:type="spellEnd"/>
                            <w:r w:rsidRPr="00F4107D">
                              <w:rPr>
                                <w:rFonts w:ascii="Consolas" w:hAnsi="Consolas" w:cs="Courier New"/>
                                <w:color w:val="000000"/>
                                <w:sz w:val="18"/>
                                <w:szCs w:val="18"/>
                                <w:lang w:val="es-ES"/>
                              </w:rPr>
                              <w:t xml:space="preserve"> datos:</w:t>
                            </w:r>
                          </w:p>
                          <w:p w14:paraId="01102C93" w14:textId="77777777" w:rsidR="009E6367" w:rsidRPr="00F4107D" w:rsidRDefault="009E6367" w:rsidP="009E6367">
                            <w:pPr>
                              <w:shd w:val="clear" w:color="auto" w:fill="F7F7F7"/>
                              <w:spacing w:before="0" w:line="285" w:lineRule="atLeast"/>
                              <w:jc w:val="left"/>
                              <w:rPr>
                                <w:rFonts w:ascii="Consolas" w:hAnsi="Consolas" w:cs="Courier New"/>
                                <w:color w:val="000000"/>
                                <w:sz w:val="18"/>
                                <w:szCs w:val="18"/>
                                <w:lang w:val="es-ES"/>
                              </w:rPr>
                            </w:pPr>
                            <w:r w:rsidRPr="00F4107D">
                              <w:rPr>
                                <w:rFonts w:ascii="Consolas" w:hAnsi="Consolas" w:cs="Courier New"/>
                                <w:color w:val="000000"/>
                                <w:sz w:val="18"/>
                                <w:szCs w:val="18"/>
                                <w:lang w:val="es-ES"/>
                              </w:rPr>
                              <w:t xml:space="preserve">                                    </w:t>
                            </w:r>
                            <w:proofErr w:type="spellStart"/>
                            <w:r w:rsidRPr="00F4107D">
                              <w:rPr>
                                <w:rFonts w:ascii="Consolas" w:hAnsi="Consolas" w:cs="Courier New"/>
                                <w:color w:val="000000"/>
                                <w:sz w:val="18"/>
                                <w:szCs w:val="18"/>
                                <w:lang w:val="es-ES"/>
                              </w:rPr>
                              <w:t>imprimir_datos</w:t>
                            </w:r>
                            <w:proofErr w:type="spellEnd"/>
                            <w:r w:rsidRPr="00F4107D">
                              <w:rPr>
                                <w:rFonts w:ascii="Consolas" w:hAnsi="Consolas" w:cs="Courier New"/>
                                <w:color w:val="000000"/>
                                <w:sz w:val="18"/>
                                <w:szCs w:val="18"/>
                                <w:lang w:val="es-ES"/>
                              </w:rPr>
                              <w:t>(datos)</w:t>
                            </w:r>
                          </w:p>
                          <w:p w14:paraId="648AC423" w14:textId="77777777" w:rsidR="009E6367" w:rsidRPr="00F4107D" w:rsidRDefault="009E6367" w:rsidP="009E6367">
                            <w:pPr>
                              <w:shd w:val="clear" w:color="auto" w:fill="F7F7F7"/>
                              <w:spacing w:before="0" w:line="285" w:lineRule="atLeast"/>
                              <w:jc w:val="left"/>
                              <w:rPr>
                                <w:rFonts w:ascii="Consolas" w:hAnsi="Consolas" w:cs="Courier New"/>
                                <w:color w:val="000000"/>
                                <w:sz w:val="18"/>
                                <w:szCs w:val="18"/>
                              </w:rPr>
                            </w:pPr>
                            <w:r w:rsidRPr="00F4107D">
                              <w:rPr>
                                <w:rFonts w:ascii="Consolas" w:hAnsi="Consolas" w:cs="Courier New"/>
                                <w:color w:val="000000"/>
                                <w:sz w:val="18"/>
                                <w:szCs w:val="18"/>
                                <w:lang w:val="es-ES"/>
                              </w:rPr>
                              <w:t xml:space="preserve">                            </w:t>
                            </w:r>
                            <w:proofErr w:type="spellStart"/>
                            <w:r w:rsidRPr="00F4107D">
                              <w:rPr>
                                <w:rFonts w:ascii="Consolas" w:hAnsi="Consolas" w:cs="Courier New"/>
                                <w:color w:val="000000"/>
                                <w:sz w:val="18"/>
                                <w:szCs w:val="18"/>
                              </w:rPr>
                              <w:t>sentencias_nmea</w:t>
                            </w:r>
                            <w:proofErr w:type="spellEnd"/>
                            <w:r w:rsidRPr="00F4107D">
                              <w:rPr>
                                <w:rFonts w:ascii="Consolas" w:hAnsi="Consolas" w:cs="Courier New"/>
                                <w:color w:val="000000"/>
                                <w:sz w:val="18"/>
                                <w:szCs w:val="18"/>
                              </w:rPr>
                              <w:t xml:space="preserve"> = </w:t>
                            </w:r>
                            <w:proofErr w:type="gramStart"/>
                            <w:r w:rsidRPr="00F4107D">
                              <w:rPr>
                                <w:rFonts w:ascii="Consolas" w:hAnsi="Consolas" w:cs="Courier New"/>
                                <w:color w:val="000000"/>
                                <w:sz w:val="18"/>
                                <w:szCs w:val="18"/>
                              </w:rPr>
                              <w:t>[]  </w:t>
                            </w:r>
                            <w:r w:rsidRPr="00F4107D">
                              <w:rPr>
                                <w:rFonts w:ascii="Consolas" w:hAnsi="Consolas" w:cs="Courier New"/>
                                <w:color w:val="008000"/>
                                <w:sz w:val="18"/>
                                <w:szCs w:val="18"/>
                              </w:rPr>
                              <w:t>#</w:t>
                            </w:r>
                            <w:proofErr w:type="gramEnd"/>
                            <w:r w:rsidRPr="00F4107D">
                              <w:rPr>
                                <w:rFonts w:ascii="Consolas" w:hAnsi="Consolas" w:cs="Courier New"/>
                                <w:color w:val="008000"/>
                                <w:sz w:val="18"/>
                                <w:szCs w:val="18"/>
                              </w:rPr>
                              <w:t xml:space="preserve"> Clear list</w:t>
                            </w:r>
                          </w:p>
                          <w:p w14:paraId="3A937085" w14:textId="77777777" w:rsidR="009E6367" w:rsidRPr="00F4107D" w:rsidRDefault="009E6367" w:rsidP="009E6367">
                            <w:pPr>
                              <w:shd w:val="clear" w:color="auto" w:fill="F7F7F7"/>
                              <w:spacing w:before="0" w:line="285" w:lineRule="atLeast"/>
                              <w:jc w:val="left"/>
                              <w:rPr>
                                <w:rFonts w:ascii="Consolas" w:hAnsi="Consolas" w:cs="Courier New"/>
                                <w:color w:val="000000"/>
                                <w:sz w:val="18"/>
                                <w:szCs w:val="18"/>
                              </w:rPr>
                            </w:pPr>
                            <w:r w:rsidRPr="00F4107D">
                              <w:rPr>
                                <w:rFonts w:ascii="Consolas" w:hAnsi="Consolas" w:cs="Courier New"/>
                                <w:color w:val="000000"/>
                                <w:sz w:val="18"/>
                                <w:szCs w:val="18"/>
                              </w:rPr>
                              <w:t xml:space="preserve">                        </w:t>
                            </w:r>
                            <w:r w:rsidRPr="00F4107D">
                              <w:rPr>
                                <w:rFonts w:ascii="Consolas" w:hAnsi="Consolas" w:cs="Courier New"/>
                                <w:color w:val="AF00DB"/>
                                <w:sz w:val="18"/>
                                <w:szCs w:val="18"/>
                              </w:rPr>
                              <w:t>break</w:t>
                            </w:r>
                          </w:p>
                          <w:p w14:paraId="455082A5" w14:textId="77777777" w:rsidR="009E6367" w:rsidRPr="00F4107D" w:rsidRDefault="009E6367" w:rsidP="009E6367">
                            <w:pPr>
                              <w:shd w:val="clear" w:color="auto" w:fill="F7F7F7"/>
                              <w:spacing w:before="0" w:line="285" w:lineRule="atLeast"/>
                              <w:jc w:val="left"/>
                              <w:rPr>
                                <w:rFonts w:ascii="Consolas" w:hAnsi="Consolas" w:cs="Courier New"/>
                                <w:color w:val="000000"/>
                                <w:sz w:val="18"/>
                                <w:szCs w:val="18"/>
                              </w:rPr>
                            </w:pPr>
                            <w:r w:rsidRPr="00F4107D">
                              <w:rPr>
                                <w:rFonts w:ascii="Consolas" w:hAnsi="Consolas" w:cs="Courier New"/>
                                <w:color w:val="000000"/>
                                <w:sz w:val="18"/>
                                <w:szCs w:val="18"/>
                              </w:rPr>
                              <w:t xml:space="preserve">                </w:t>
                            </w:r>
                            <w:r w:rsidRPr="00F4107D">
                              <w:rPr>
                                <w:rFonts w:ascii="Consolas" w:hAnsi="Consolas" w:cs="Courier New"/>
                                <w:color w:val="AF00DB"/>
                                <w:sz w:val="18"/>
                                <w:szCs w:val="18"/>
                              </w:rPr>
                              <w:t>else</w:t>
                            </w:r>
                            <w:r w:rsidRPr="00F4107D">
                              <w:rPr>
                                <w:rFonts w:ascii="Consolas" w:hAnsi="Consolas" w:cs="Courier New"/>
                                <w:color w:val="000000"/>
                                <w:sz w:val="18"/>
                                <w:szCs w:val="18"/>
                              </w:rPr>
                              <w:t>:</w:t>
                            </w:r>
                          </w:p>
                          <w:p w14:paraId="3CB0D619" w14:textId="77777777" w:rsidR="009E6367" w:rsidRPr="00F4107D" w:rsidRDefault="009E6367" w:rsidP="009E6367">
                            <w:pPr>
                              <w:shd w:val="clear" w:color="auto" w:fill="F7F7F7"/>
                              <w:spacing w:before="0" w:line="285" w:lineRule="atLeast"/>
                              <w:jc w:val="left"/>
                              <w:rPr>
                                <w:rFonts w:ascii="Consolas" w:hAnsi="Consolas" w:cs="Courier New"/>
                                <w:color w:val="000000"/>
                                <w:sz w:val="18"/>
                                <w:szCs w:val="18"/>
                              </w:rPr>
                            </w:pPr>
                            <w:r w:rsidRPr="00F4107D">
                              <w:rPr>
                                <w:rFonts w:ascii="Consolas" w:hAnsi="Consolas" w:cs="Courier New"/>
                                <w:color w:val="000000"/>
                                <w:sz w:val="18"/>
                                <w:szCs w:val="18"/>
                              </w:rPr>
                              <w:t xml:space="preserve">                    </w:t>
                            </w:r>
                            <w:proofErr w:type="spellStart"/>
                            <w:r w:rsidRPr="00F4107D">
                              <w:rPr>
                                <w:rFonts w:ascii="Consolas" w:hAnsi="Consolas" w:cs="Courier New"/>
                                <w:color w:val="000000"/>
                                <w:sz w:val="18"/>
                                <w:szCs w:val="18"/>
                              </w:rPr>
                              <w:t>sentencia</w:t>
                            </w:r>
                            <w:proofErr w:type="spellEnd"/>
                            <w:r w:rsidRPr="00F4107D">
                              <w:rPr>
                                <w:rFonts w:ascii="Consolas" w:hAnsi="Consolas" w:cs="Courier New"/>
                                <w:color w:val="000000"/>
                                <w:sz w:val="18"/>
                                <w:szCs w:val="18"/>
                              </w:rPr>
                              <w:t xml:space="preserve"> += </w:t>
                            </w:r>
                            <w:proofErr w:type="gramStart"/>
                            <w:r w:rsidRPr="00F4107D">
                              <w:rPr>
                                <w:rFonts w:ascii="Consolas" w:hAnsi="Consolas" w:cs="Courier New"/>
                                <w:color w:val="000000"/>
                                <w:sz w:val="18"/>
                                <w:szCs w:val="18"/>
                              </w:rPr>
                              <w:t>byte  </w:t>
                            </w:r>
                            <w:r w:rsidRPr="00F4107D">
                              <w:rPr>
                                <w:rFonts w:ascii="Consolas" w:hAnsi="Consolas" w:cs="Courier New"/>
                                <w:color w:val="008000"/>
                                <w:sz w:val="18"/>
                                <w:szCs w:val="18"/>
                              </w:rPr>
                              <w:t>#</w:t>
                            </w:r>
                            <w:proofErr w:type="gramEnd"/>
                            <w:r w:rsidRPr="00F4107D">
                              <w:rPr>
                                <w:rFonts w:ascii="Consolas" w:hAnsi="Consolas" w:cs="Courier New"/>
                                <w:color w:val="008000"/>
                                <w:sz w:val="18"/>
                                <w:szCs w:val="18"/>
                              </w:rPr>
                              <w:t xml:space="preserve"> Add byte to sentence</w:t>
                            </w:r>
                          </w:p>
                          <w:p w14:paraId="5821B57A" w14:textId="77777777" w:rsidR="00BC7CDC" w:rsidRPr="007C5B83" w:rsidRDefault="00BC7CDC" w:rsidP="00BC7CDC">
                            <w:pPr>
                              <w:shd w:val="clear" w:color="auto" w:fill="F7F7F7"/>
                              <w:spacing w:before="0" w:line="285" w:lineRule="atLeast"/>
                              <w:jc w:val="left"/>
                              <w:rPr>
                                <w:rFonts w:ascii="Courier New" w:hAnsi="Courier New" w:cs="Courier New"/>
                                <w:color w:val="000000"/>
                                <w:sz w:val="21"/>
                                <w:szCs w:val="21"/>
                              </w:rPr>
                            </w:pPr>
                          </w:p>
                          <w:p w14:paraId="6B3E98EF" w14:textId="5684ADBF" w:rsidR="002566B9" w:rsidRPr="007C5B83" w:rsidRDefault="002566B9"/>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94AD05C" id="Cuadro de texto 36" o:spid="_x0000_s1065" type="#_x0000_t202" style="position:absolute;margin-left:394.6pt;margin-top:0;width:445.8pt;height:444.9pt;z-index:25170022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">
                <v:textbox>
                  <w:txbxContent>
                    <w:p w14:paraId="6D995A82" w14:textId="3B0A50CD" w:rsidR="00BC7CDC" w:rsidRPr="00F4107D" w:rsidRDefault="00BC7CDC" w:rsidP="00BC7CDC">
                      <w:pPr>
                        <w:shd w:val="clear" w:color="auto" w:fill="F7F7F7"/>
                        <w:spacing w:before="0" w:line="285" w:lineRule="atLeast"/>
                        <w:jc w:val="left"/>
                        <w:rPr>
                          <w:rFonts w:ascii="Consolas" w:hAnsi="Consolas" w:cs="Courier New"/>
                          <w:color w:val="000000"/>
                          <w:sz w:val="18"/>
                          <w:szCs w:val="18"/>
                        </w:rPr>
                      </w:pPr>
                      <w:r w:rsidRPr="00F4107D">
                        <w:rPr>
                          <w:rFonts w:ascii="Consolas" w:hAnsi="Consolas" w:cs="Courier New"/>
                          <w:color w:val="000000"/>
                          <w:sz w:val="18"/>
                          <w:szCs w:val="18"/>
                        </w:rPr>
                        <w:t xml:space="preserve">ser = </w:t>
                      </w:r>
                      <w:proofErr w:type="spellStart"/>
                      <w:proofErr w:type="gramStart"/>
                      <w:r w:rsidRPr="00F4107D">
                        <w:rPr>
                          <w:rFonts w:ascii="Consolas" w:hAnsi="Consolas" w:cs="Courier New"/>
                          <w:color w:val="000000"/>
                          <w:sz w:val="18"/>
                          <w:szCs w:val="18"/>
                        </w:rPr>
                        <w:t>serial.Serial</w:t>
                      </w:r>
                      <w:proofErr w:type="spellEnd"/>
                      <w:proofErr w:type="gramEnd"/>
                      <w:r w:rsidRPr="00F4107D">
                        <w:rPr>
                          <w:rFonts w:ascii="Consolas" w:hAnsi="Consolas" w:cs="Courier New"/>
                          <w:color w:val="000000"/>
                          <w:sz w:val="18"/>
                          <w:szCs w:val="18"/>
                        </w:rPr>
                        <w:t>(</w:t>
                      </w:r>
                      <w:r w:rsidRPr="00F4107D">
                        <w:rPr>
                          <w:rFonts w:ascii="Consolas" w:hAnsi="Consolas" w:cs="Courier New"/>
                          <w:color w:val="A31515"/>
                          <w:sz w:val="18"/>
                          <w:szCs w:val="18"/>
                        </w:rPr>
                        <w:t>"/dev/ttyTHS1"</w:t>
                      </w:r>
                      <w:r w:rsidRPr="00F4107D">
                        <w:rPr>
                          <w:rFonts w:ascii="Consolas" w:hAnsi="Consolas" w:cs="Courier New"/>
                          <w:color w:val="000000"/>
                          <w:sz w:val="18"/>
                          <w:szCs w:val="18"/>
                        </w:rPr>
                        <w:t xml:space="preserve">, </w:t>
                      </w:r>
                      <w:proofErr w:type="spellStart"/>
                      <w:r w:rsidRPr="00F4107D">
                        <w:rPr>
                          <w:rFonts w:ascii="Consolas" w:hAnsi="Consolas" w:cs="Courier New"/>
                          <w:color w:val="000000"/>
                          <w:sz w:val="18"/>
                          <w:szCs w:val="18"/>
                        </w:rPr>
                        <w:t>baudrate</w:t>
                      </w:r>
                      <w:proofErr w:type="spellEnd"/>
                      <w:r w:rsidRPr="00F4107D">
                        <w:rPr>
                          <w:rFonts w:ascii="Consolas" w:hAnsi="Consolas" w:cs="Courier New"/>
                          <w:color w:val="000000"/>
                          <w:sz w:val="18"/>
                          <w:szCs w:val="18"/>
                        </w:rPr>
                        <w:t>=</w:t>
                      </w:r>
                      <w:r w:rsidRPr="00F4107D">
                        <w:rPr>
                          <w:rFonts w:ascii="Consolas" w:hAnsi="Consolas" w:cs="Courier New"/>
                          <w:color w:val="116644"/>
                          <w:sz w:val="18"/>
                          <w:szCs w:val="18"/>
                        </w:rPr>
                        <w:t>4800</w:t>
                      </w:r>
                      <w:r w:rsidRPr="00F4107D">
                        <w:rPr>
                          <w:rFonts w:ascii="Consolas" w:hAnsi="Consolas" w:cs="Courier New"/>
                          <w:color w:val="000000"/>
                          <w:sz w:val="18"/>
                          <w:szCs w:val="18"/>
                        </w:rPr>
                        <w:t xml:space="preserve">, </w:t>
                      </w:r>
                      <w:proofErr w:type="spellStart"/>
                      <w:r w:rsidRPr="00F4107D">
                        <w:rPr>
                          <w:rFonts w:ascii="Consolas" w:hAnsi="Consolas" w:cs="Courier New"/>
                          <w:color w:val="000000"/>
                          <w:sz w:val="18"/>
                          <w:szCs w:val="18"/>
                        </w:rPr>
                        <w:t>bytesize</w:t>
                      </w:r>
                      <w:proofErr w:type="spellEnd"/>
                      <w:r w:rsidRPr="00F4107D">
                        <w:rPr>
                          <w:rFonts w:ascii="Consolas" w:hAnsi="Consolas" w:cs="Courier New"/>
                          <w:color w:val="000000"/>
                          <w:sz w:val="18"/>
                          <w:szCs w:val="18"/>
                        </w:rPr>
                        <w:t>=</w:t>
                      </w:r>
                      <w:proofErr w:type="spellStart"/>
                      <w:r w:rsidRPr="00F4107D">
                        <w:rPr>
                          <w:rFonts w:ascii="Consolas" w:hAnsi="Consolas" w:cs="Courier New"/>
                          <w:color w:val="000000"/>
                          <w:sz w:val="18"/>
                          <w:szCs w:val="18"/>
                        </w:rPr>
                        <w:t>serial.EIGHTBITS</w:t>
                      </w:r>
                      <w:proofErr w:type="spellEnd"/>
                      <w:r w:rsidRPr="00F4107D">
                        <w:rPr>
                          <w:rFonts w:ascii="Consolas" w:hAnsi="Consolas" w:cs="Courier New"/>
                          <w:color w:val="000000"/>
                          <w:sz w:val="18"/>
                          <w:szCs w:val="18"/>
                        </w:rPr>
                        <w:t>, parity=</w:t>
                      </w:r>
                      <w:proofErr w:type="spellStart"/>
                      <w:r w:rsidRPr="00F4107D">
                        <w:rPr>
                          <w:rFonts w:ascii="Consolas" w:hAnsi="Consolas" w:cs="Courier New"/>
                          <w:color w:val="000000"/>
                          <w:sz w:val="18"/>
                          <w:szCs w:val="18"/>
                        </w:rPr>
                        <w:t>serial.PARITY_NONE</w:t>
                      </w:r>
                      <w:proofErr w:type="spellEnd"/>
                      <w:r w:rsidRPr="00F4107D">
                        <w:rPr>
                          <w:rFonts w:ascii="Consolas" w:hAnsi="Consolas" w:cs="Courier New"/>
                          <w:color w:val="000000"/>
                          <w:sz w:val="18"/>
                          <w:szCs w:val="18"/>
                        </w:rPr>
                        <w:t xml:space="preserve">, </w:t>
                      </w:r>
                      <w:proofErr w:type="spellStart"/>
                      <w:r w:rsidRPr="00F4107D">
                        <w:rPr>
                          <w:rFonts w:ascii="Consolas" w:hAnsi="Consolas" w:cs="Courier New"/>
                          <w:color w:val="000000"/>
                          <w:sz w:val="18"/>
                          <w:szCs w:val="18"/>
                        </w:rPr>
                        <w:t>stopbits</w:t>
                      </w:r>
                      <w:proofErr w:type="spellEnd"/>
                      <w:r w:rsidRPr="00F4107D">
                        <w:rPr>
                          <w:rFonts w:ascii="Consolas" w:hAnsi="Consolas" w:cs="Courier New"/>
                          <w:color w:val="000000"/>
                          <w:sz w:val="18"/>
                          <w:szCs w:val="18"/>
                        </w:rPr>
                        <w:t>=</w:t>
                      </w:r>
                      <w:proofErr w:type="spellStart"/>
                      <w:r w:rsidRPr="00F4107D">
                        <w:rPr>
                          <w:rFonts w:ascii="Consolas" w:hAnsi="Consolas" w:cs="Courier New"/>
                          <w:color w:val="000000"/>
                          <w:sz w:val="18"/>
                          <w:szCs w:val="18"/>
                        </w:rPr>
                        <w:t>serial.STOPBITS_ONE</w:t>
                      </w:r>
                      <w:proofErr w:type="spellEnd"/>
                      <w:r w:rsidRPr="00F4107D">
                        <w:rPr>
                          <w:rFonts w:ascii="Consolas" w:hAnsi="Consolas" w:cs="Courier New"/>
                          <w:color w:val="000000"/>
                          <w:sz w:val="18"/>
                          <w:szCs w:val="18"/>
                        </w:rPr>
                        <w:t>, timeout=</w:t>
                      </w:r>
                      <w:r w:rsidRPr="00F4107D">
                        <w:rPr>
                          <w:rFonts w:ascii="Consolas" w:hAnsi="Consolas" w:cs="Courier New"/>
                          <w:color w:val="116644"/>
                          <w:sz w:val="18"/>
                          <w:szCs w:val="18"/>
                        </w:rPr>
                        <w:t>0.5</w:t>
                      </w:r>
                      <w:r w:rsidRPr="00F4107D">
                        <w:rPr>
                          <w:rFonts w:ascii="Consolas" w:hAnsi="Consolas" w:cs="Courier New"/>
                          <w:color w:val="000000"/>
                          <w:sz w:val="18"/>
                          <w:szCs w:val="18"/>
                        </w:rPr>
                        <w:t>)</w:t>
                      </w:r>
                    </w:p>
                    <w:p w14:paraId="275CCC78" w14:textId="77777777" w:rsidR="009E6367" w:rsidRPr="00F4107D" w:rsidRDefault="009E6367" w:rsidP="009E6367">
                      <w:pPr>
                        <w:shd w:val="clear" w:color="auto" w:fill="F7F7F7"/>
                        <w:spacing w:before="0" w:line="285" w:lineRule="atLeast"/>
                        <w:jc w:val="left"/>
                        <w:rPr>
                          <w:rFonts w:ascii="Consolas" w:hAnsi="Consolas" w:cs="Courier New"/>
                          <w:color w:val="000000"/>
                          <w:sz w:val="18"/>
                          <w:szCs w:val="18"/>
                        </w:rPr>
                      </w:pPr>
                    </w:p>
                    <w:p w14:paraId="2E1CE479" w14:textId="77777777" w:rsidR="009E6367" w:rsidRPr="00F4107D" w:rsidRDefault="009E6367" w:rsidP="009E6367">
                      <w:pPr>
                        <w:shd w:val="clear" w:color="auto" w:fill="F7F7F7"/>
                        <w:spacing w:before="0" w:line="285" w:lineRule="atLeast"/>
                        <w:jc w:val="left"/>
                        <w:rPr>
                          <w:rFonts w:ascii="Consolas" w:hAnsi="Consolas" w:cs="Courier New"/>
                          <w:color w:val="000000"/>
                          <w:sz w:val="18"/>
                          <w:szCs w:val="18"/>
                        </w:rPr>
                      </w:pPr>
                      <w:r w:rsidRPr="00F4107D">
                        <w:rPr>
                          <w:rFonts w:ascii="Consolas" w:hAnsi="Consolas" w:cs="Courier New"/>
                          <w:color w:val="0000FF"/>
                          <w:sz w:val="18"/>
                          <w:szCs w:val="18"/>
                        </w:rPr>
                        <w:t>def</w:t>
                      </w:r>
                      <w:r w:rsidRPr="00F4107D">
                        <w:rPr>
                          <w:rFonts w:ascii="Consolas" w:hAnsi="Consolas" w:cs="Courier New"/>
                          <w:color w:val="000000"/>
                          <w:sz w:val="18"/>
                          <w:szCs w:val="18"/>
                        </w:rPr>
                        <w:t xml:space="preserve"> </w:t>
                      </w:r>
                      <w:proofErr w:type="spellStart"/>
                      <w:r w:rsidRPr="00F4107D">
                        <w:rPr>
                          <w:rFonts w:ascii="Consolas" w:hAnsi="Consolas" w:cs="Courier New"/>
                          <w:color w:val="795E26"/>
                          <w:sz w:val="18"/>
                          <w:szCs w:val="18"/>
                        </w:rPr>
                        <w:t>recibir_</w:t>
                      </w:r>
                      <w:proofErr w:type="gramStart"/>
                      <w:r w:rsidRPr="00F4107D">
                        <w:rPr>
                          <w:rFonts w:ascii="Consolas" w:hAnsi="Consolas" w:cs="Courier New"/>
                          <w:color w:val="795E26"/>
                          <w:sz w:val="18"/>
                          <w:szCs w:val="18"/>
                        </w:rPr>
                        <w:t>info</w:t>
                      </w:r>
                      <w:proofErr w:type="spellEnd"/>
                      <w:r w:rsidRPr="00F4107D">
                        <w:rPr>
                          <w:rFonts w:ascii="Consolas" w:hAnsi="Consolas" w:cs="Courier New"/>
                          <w:color w:val="000000"/>
                          <w:sz w:val="18"/>
                          <w:szCs w:val="18"/>
                        </w:rPr>
                        <w:t>(</w:t>
                      </w:r>
                      <w:proofErr w:type="gramEnd"/>
                      <w:r w:rsidRPr="00F4107D">
                        <w:rPr>
                          <w:rFonts w:ascii="Consolas" w:hAnsi="Consolas" w:cs="Courier New"/>
                          <w:color w:val="000000"/>
                          <w:sz w:val="18"/>
                          <w:szCs w:val="18"/>
                        </w:rPr>
                        <w:t>):</w:t>
                      </w:r>
                    </w:p>
                    <w:p w14:paraId="2575B75F" w14:textId="77777777" w:rsidR="009E6367" w:rsidRPr="00F4107D" w:rsidRDefault="009E6367" w:rsidP="009E6367">
                      <w:pPr>
                        <w:shd w:val="clear" w:color="auto" w:fill="F7F7F7"/>
                        <w:spacing w:before="0" w:line="285" w:lineRule="atLeast"/>
                        <w:jc w:val="left"/>
                        <w:rPr>
                          <w:rFonts w:ascii="Consolas" w:hAnsi="Consolas" w:cs="Courier New"/>
                          <w:color w:val="000000"/>
                          <w:sz w:val="18"/>
                          <w:szCs w:val="18"/>
                        </w:rPr>
                      </w:pPr>
                      <w:r w:rsidRPr="00F4107D">
                        <w:rPr>
                          <w:rFonts w:ascii="Consolas" w:hAnsi="Consolas" w:cs="Courier New"/>
                          <w:color w:val="000000"/>
                          <w:sz w:val="18"/>
                          <w:szCs w:val="18"/>
                        </w:rPr>
                        <w:t xml:space="preserve">    </w:t>
                      </w:r>
                      <w:r w:rsidRPr="00F4107D">
                        <w:rPr>
                          <w:rFonts w:ascii="Consolas" w:hAnsi="Consolas" w:cs="Courier New"/>
                          <w:color w:val="A31515"/>
                          <w:sz w:val="18"/>
                          <w:szCs w:val="18"/>
                        </w:rPr>
                        <w:t>"""</w:t>
                      </w:r>
                    </w:p>
                    <w:p w14:paraId="300880F1" w14:textId="77777777" w:rsidR="009E6367" w:rsidRPr="00F4107D" w:rsidRDefault="009E6367" w:rsidP="009E6367">
                      <w:pPr>
                        <w:shd w:val="clear" w:color="auto" w:fill="F7F7F7"/>
                        <w:spacing w:before="0" w:line="285" w:lineRule="atLeast"/>
                        <w:jc w:val="left"/>
                        <w:rPr>
                          <w:rFonts w:ascii="Consolas" w:hAnsi="Consolas" w:cs="Courier New"/>
                          <w:color w:val="000000"/>
                          <w:sz w:val="18"/>
                          <w:szCs w:val="18"/>
                        </w:rPr>
                      </w:pPr>
                      <w:r w:rsidRPr="00F4107D">
                        <w:rPr>
                          <w:rFonts w:ascii="Consolas" w:hAnsi="Consolas" w:cs="Courier New"/>
                          <w:color w:val="A31515"/>
                          <w:sz w:val="18"/>
                          <w:szCs w:val="18"/>
                        </w:rPr>
                        <w:t>    Reads NMEA sentences from the GPS module and processes them.</w:t>
                      </w:r>
                    </w:p>
                    <w:p w14:paraId="514777B0" w14:textId="77777777" w:rsidR="009E6367" w:rsidRPr="00F4107D" w:rsidRDefault="009E6367" w:rsidP="009E6367">
                      <w:pPr>
                        <w:shd w:val="clear" w:color="auto" w:fill="F7F7F7"/>
                        <w:spacing w:before="0" w:line="285" w:lineRule="atLeast"/>
                        <w:jc w:val="left"/>
                        <w:rPr>
                          <w:rFonts w:ascii="Consolas" w:hAnsi="Consolas" w:cs="Courier New"/>
                          <w:color w:val="000000"/>
                          <w:sz w:val="18"/>
                          <w:szCs w:val="18"/>
                        </w:rPr>
                      </w:pPr>
                      <w:r w:rsidRPr="00F4107D">
                        <w:rPr>
                          <w:rFonts w:ascii="Consolas" w:hAnsi="Consolas" w:cs="Courier New"/>
                          <w:color w:val="A31515"/>
                          <w:sz w:val="18"/>
                          <w:szCs w:val="18"/>
                        </w:rPr>
                        <w:t>    """</w:t>
                      </w:r>
                    </w:p>
                    <w:p w14:paraId="3DC7887C" w14:textId="77777777" w:rsidR="009E6367" w:rsidRPr="00F4107D" w:rsidRDefault="009E6367" w:rsidP="009E6367">
                      <w:pPr>
                        <w:shd w:val="clear" w:color="auto" w:fill="F7F7F7"/>
                        <w:spacing w:before="0" w:line="285" w:lineRule="atLeast"/>
                        <w:jc w:val="left"/>
                        <w:rPr>
                          <w:rFonts w:ascii="Consolas" w:hAnsi="Consolas" w:cs="Courier New"/>
                          <w:color w:val="000000"/>
                          <w:sz w:val="18"/>
                          <w:szCs w:val="18"/>
                        </w:rPr>
                      </w:pPr>
                      <w:r w:rsidRPr="00F4107D">
                        <w:rPr>
                          <w:rFonts w:ascii="Consolas" w:hAnsi="Consolas" w:cs="Courier New"/>
                          <w:color w:val="000000"/>
                          <w:sz w:val="18"/>
                          <w:szCs w:val="18"/>
                        </w:rPr>
                        <w:t xml:space="preserve">    </w:t>
                      </w:r>
                      <w:proofErr w:type="spellStart"/>
                      <w:r w:rsidRPr="00F4107D">
                        <w:rPr>
                          <w:rFonts w:ascii="Consolas" w:hAnsi="Consolas" w:cs="Courier New"/>
                          <w:color w:val="000000"/>
                          <w:sz w:val="18"/>
                          <w:szCs w:val="18"/>
                        </w:rPr>
                        <w:t>sentencias_nmea</w:t>
                      </w:r>
                      <w:proofErr w:type="spellEnd"/>
                      <w:r w:rsidRPr="00F4107D">
                        <w:rPr>
                          <w:rFonts w:ascii="Consolas" w:hAnsi="Consolas" w:cs="Courier New"/>
                          <w:color w:val="000000"/>
                          <w:sz w:val="18"/>
                          <w:szCs w:val="18"/>
                        </w:rPr>
                        <w:t xml:space="preserve"> = </w:t>
                      </w:r>
                      <w:proofErr w:type="gramStart"/>
                      <w:r w:rsidRPr="00F4107D">
                        <w:rPr>
                          <w:rFonts w:ascii="Consolas" w:hAnsi="Consolas" w:cs="Courier New"/>
                          <w:color w:val="000000"/>
                          <w:sz w:val="18"/>
                          <w:szCs w:val="18"/>
                        </w:rPr>
                        <w:t>[]  </w:t>
                      </w:r>
                      <w:r w:rsidRPr="00F4107D">
                        <w:rPr>
                          <w:rFonts w:ascii="Consolas" w:hAnsi="Consolas" w:cs="Courier New"/>
                          <w:color w:val="008000"/>
                          <w:sz w:val="18"/>
                          <w:szCs w:val="18"/>
                        </w:rPr>
                        <w:t>#</w:t>
                      </w:r>
                      <w:proofErr w:type="gramEnd"/>
                      <w:r w:rsidRPr="00F4107D">
                        <w:rPr>
                          <w:rFonts w:ascii="Consolas" w:hAnsi="Consolas" w:cs="Courier New"/>
                          <w:color w:val="008000"/>
                          <w:sz w:val="18"/>
                          <w:szCs w:val="18"/>
                        </w:rPr>
                        <w:t xml:space="preserve"> List for storing NMEA sentences</w:t>
                      </w:r>
                    </w:p>
                    <w:p w14:paraId="2ACBC5F4" w14:textId="77777777" w:rsidR="009E6367" w:rsidRPr="00F4107D" w:rsidRDefault="009E6367" w:rsidP="009E6367">
                      <w:pPr>
                        <w:shd w:val="clear" w:color="auto" w:fill="F7F7F7"/>
                        <w:spacing w:before="0" w:line="285" w:lineRule="atLeast"/>
                        <w:jc w:val="left"/>
                        <w:rPr>
                          <w:rFonts w:ascii="Consolas" w:hAnsi="Consolas" w:cs="Courier New"/>
                          <w:color w:val="000000"/>
                          <w:sz w:val="18"/>
                          <w:szCs w:val="18"/>
                        </w:rPr>
                      </w:pPr>
                      <w:r w:rsidRPr="00F4107D">
                        <w:rPr>
                          <w:rFonts w:ascii="Consolas" w:hAnsi="Consolas" w:cs="Courier New"/>
                          <w:color w:val="000000"/>
                          <w:sz w:val="18"/>
                          <w:szCs w:val="18"/>
                        </w:rPr>
                        <w:t xml:space="preserve">    </w:t>
                      </w:r>
                      <w:r w:rsidRPr="00F4107D">
                        <w:rPr>
                          <w:rFonts w:ascii="Consolas" w:hAnsi="Consolas" w:cs="Courier New"/>
                          <w:color w:val="AF00DB"/>
                          <w:sz w:val="18"/>
                          <w:szCs w:val="18"/>
                        </w:rPr>
                        <w:t>while</w:t>
                      </w:r>
                      <w:r w:rsidRPr="00F4107D">
                        <w:rPr>
                          <w:rFonts w:ascii="Consolas" w:hAnsi="Consolas" w:cs="Courier New"/>
                          <w:color w:val="000000"/>
                          <w:sz w:val="18"/>
                          <w:szCs w:val="18"/>
                        </w:rPr>
                        <w:t xml:space="preserve"> </w:t>
                      </w:r>
                      <w:r w:rsidRPr="00F4107D">
                        <w:rPr>
                          <w:rFonts w:ascii="Consolas" w:hAnsi="Consolas" w:cs="Courier New"/>
                          <w:color w:val="0000FF"/>
                          <w:sz w:val="18"/>
                          <w:szCs w:val="18"/>
                        </w:rPr>
                        <w:t>True</w:t>
                      </w:r>
                      <w:r w:rsidRPr="00F4107D">
                        <w:rPr>
                          <w:rFonts w:ascii="Consolas" w:hAnsi="Consolas" w:cs="Courier New"/>
                          <w:color w:val="000000"/>
                          <w:sz w:val="18"/>
                          <w:szCs w:val="18"/>
                        </w:rPr>
                        <w:t>:</w:t>
                      </w:r>
                    </w:p>
                    <w:p w14:paraId="6675F15D" w14:textId="77777777" w:rsidR="009E6367" w:rsidRPr="00F4107D" w:rsidRDefault="009E6367" w:rsidP="009E6367">
                      <w:pPr>
                        <w:shd w:val="clear" w:color="auto" w:fill="F7F7F7"/>
                        <w:spacing w:before="0" w:line="285" w:lineRule="atLeast"/>
                        <w:jc w:val="left"/>
                        <w:rPr>
                          <w:rFonts w:ascii="Consolas" w:hAnsi="Consolas" w:cs="Courier New"/>
                          <w:color w:val="000000"/>
                          <w:sz w:val="18"/>
                          <w:szCs w:val="18"/>
                        </w:rPr>
                      </w:pPr>
                      <w:r w:rsidRPr="00F4107D">
                        <w:rPr>
                          <w:rFonts w:ascii="Consolas" w:hAnsi="Consolas" w:cs="Courier New"/>
                          <w:color w:val="000000"/>
                          <w:sz w:val="18"/>
                          <w:szCs w:val="18"/>
                        </w:rPr>
                        <w:t xml:space="preserve">        </w:t>
                      </w:r>
                      <w:proofErr w:type="spellStart"/>
                      <w:r w:rsidRPr="00F4107D">
                        <w:rPr>
                          <w:rFonts w:ascii="Consolas" w:hAnsi="Consolas" w:cs="Courier New"/>
                          <w:color w:val="000000"/>
                          <w:sz w:val="18"/>
                          <w:szCs w:val="18"/>
                        </w:rPr>
                        <w:t>mensaje_bytes</w:t>
                      </w:r>
                      <w:proofErr w:type="spellEnd"/>
                      <w:r w:rsidRPr="00F4107D">
                        <w:rPr>
                          <w:rFonts w:ascii="Consolas" w:hAnsi="Consolas" w:cs="Courier New"/>
                          <w:color w:val="000000"/>
                          <w:sz w:val="18"/>
                          <w:szCs w:val="18"/>
                        </w:rPr>
                        <w:t xml:space="preserve"> = </w:t>
                      </w:r>
                      <w:proofErr w:type="spellStart"/>
                      <w:proofErr w:type="gramStart"/>
                      <w:r w:rsidRPr="00F4107D">
                        <w:rPr>
                          <w:rFonts w:ascii="Consolas" w:hAnsi="Consolas" w:cs="Courier New"/>
                          <w:color w:val="000000"/>
                          <w:sz w:val="18"/>
                          <w:szCs w:val="18"/>
                        </w:rPr>
                        <w:t>ser.read</w:t>
                      </w:r>
                      <w:proofErr w:type="spellEnd"/>
                      <w:proofErr w:type="gramEnd"/>
                      <w:r w:rsidRPr="00F4107D">
                        <w:rPr>
                          <w:rFonts w:ascii="Consolas" w:hAnsi="Consolas" w:cs="Courier New"/>
                          <w:color w:val="000000"/>
                          <w:sz w:val="18"/>
                          <w:szCs w:val="18"/>
                        </w:rPr>
                        <w:t>()  </w:t>
                      </w:r>
                      <w:r w:rsidRPr="00F4107D">
                        <w:rPr>
                          <w:rFonts w:ascii="Consolas" w:hAnsi="Consolas" w:cs="Courier New"/>
                          <w:color w:val="008000"/>
                          <w:sz w:val="18"/>
                          <w:szCs w:val="18"/>
                        </w:rPr>
                        <w:t># Read a byte</w:t>
                      </w:r>
                    </w:p>
                    <w:p w14:paraId="55B960D0" w14:textId="77777777" w:rsidR="009E6367" w:rsidRPr="00F4107D" w:rsidRDefault="009E6367" w:rsidP="009E6367">
                      <w:pPr>
                        <w:shd w:val="clear" w:color="auto" w:fill="F7F7F7"/>
                        <w:spacing w:before="0" w:line="285" w:lineRule="atLeast"/>
                        <w:jc w:val="left"/>
                        <w:rPr>
                          <w:rFonts w:ascii="Consolas" w:hAnsi="Consolas" w:cs="Courier New"/>
                          <w:color w:val="000000"/>
                          <w:sz w:val="18"/>
                          <w:szCs w:val="18"/>
                        </w:rPr>
                      </w:pPr>
                      <w:r w:rsidRPr="00F4107D">
                        <w:rPr>
                          <w:rFonts w:ascii="Consolas" w:hAnsi="Consolas" w:cs="Courier New"/>
                          <w:color w:val="000000"/>
                          <w:sz w:val="18"/>
                          <w:szCs w:val="18"/>
                        </w:rPr>
                        <w:t xml:space="preserve">        </w:t>
                      </w:r>
                      <w:r w:rsidRPr="00F4107D">
                        <w:rPr>
                          <w:rFonts w:ascii="Consolas" w:hAnsi="Consolas" w:cs="Courier New"/>
                          <w:color w:val="AF00DB"/>
                          <w:sz w:val="18"/>
                          <w:szCs w:val="18"/>
                        </w:rPr>
                        <w:t>if</w:t>
                      </w:r>
                      <w:r w:rsidRPr="00F4107D">
                        <w:rPr>
                          <w:rFonts w:ascii="Consolas" w:hAnsi="Consolas" w:cs="Courier New"/>
                          <w:color w:val="000000"/>
                          <w:sz w:val="18"/>
                          <w:szCs w:val="18"/>
                        </w:rPr>
                        <w:t xml:space="preserve"> </w:t>
                      </w:r>
                      <w:proofErr w:type="spellStart"/>
                      <w:r w:rsidRPr="00F4107D">
                        <w:rPr>
                          <w:rFonts w:ascii="Consolas" w:hAnsi="Consolas" w:cs="Courier New"/>
                          <w:color w:val="000000"/>
                          <w:sz w:val="18"/>
                          <w:szCs w:val="18"/>
                        </w:rPr>
                        <w:t>mensaje_bytes</w:t>
                      </w:r>
                      <w:proofErr w:type="spellEnd"/>
                      <w:r w:rsidRPr="00F4107D">
                        <w:rPr>
                          <w:rFonts w:ascii="Consolas" w:hAnsi="Consolas" w:cs="Courier New"/>
                          <w:color w:val="000000"/>
                          <w:sz w:val="18"/>
                          <w:szCs w:val="18"/>
                        </w:rPr>
                        <w:t xml:space="preserve"> == b</w:t>
                      </w:r>
                      <w:r w:rsidRPr="00F4107D">
                        <w:rPr>
                          <w:rFonts w:ascii="Consolas" w:hAnsi="Consolas" w:cs="Courier New"/>
                          <w:color w:val="A31515"/>
                          <w:sz w:val="18"/>
                          <w:szCs w:val="18"/>
                        </w:rPr>
                        <w:t>'$'</w:t>
                      </w:r>
                      <w:r w:rsidRPr="00F4107D">
                        <w:rPr>
                          <w:rFonts w:ascii="Consolas" w:hAnsi="Consolas" w:cs="Courier New"/>
                          <w:color w:val="000000"/>
                          <w:sz w:val="18"/>
                          <w:szCs w:val="18"/>
                        </w:rPr>
                        <w:t>:  </w:t>
                      </w:r>
                      <w:r w:rsidRPr="00F4107D">
                        <w:rPr>
                          <w:rFonts w:ascii="Consolas" w:hAnsi="Consolas" w:cs="Courier New"/>
                          <w:color w:val="008000"/>
                          <w:sz w:val="18"/>
                          <w:szCs w:val="18"/>
                        </w:rPr>
                        <w:t># If start byte</w:t>
                      </w:r>
                    </w:p>
                    <w:p w14:paraId="43C3F835" w14:textId="77777777" w:rsidR="009E6367" w:rsidRPr="00F4107D" w:rsidRDefault="009E6367" w:rsidP="009E6367">
                      <w:pPr>
                        <w:shd w:val="clear" w:color="auto" w:fill="F7F7F7"/>
                        <w:spacing w:before="0" w:line="285" w:lineRule="atLeast"/>
                        <w:jc w:val="left"/>
                        <w:rPr>
                          <w:rFonts w:ascii="Consolas" w:hAnsi="Consolas" w:cs="Courier New"/>
                          <w:color w:val="000000"/>
                          <w:sz w:val="18"/>
                          <w:szCs w:val="18"/>
                        </w:rPr>
                      </w:pPr>
                      <w:r w:rsidRPr="00F4107D">
                        <w:rPr>
                          <w:rFonts w:ascii="Consolas" w:hAnsi="Consolas" w:cs="Courier New"/>
                          <w:color w:val="000000"/>
                          <w:sz w:val="18"/>
                          <w:szCs w:val="18"/>
                        </w:rPr>
                        <w:t xml:space="preserve">            </w:t>
                      </w:r>
                      <w:proofErr w:type="spellStart"/>
                      <w:r w:rsidRPr="00F4107D">
                        <w:rPr>
                          <w:rFonts w:ascii="Consolas" w:hAnsi="Consolas" w:cs="Courier New"/>
                          <w:color w:val="000000"/>
                          <w:sz w:val="18"/>
                          <w:szCs w:val="18"/>
                        </w:rPr>
                        <w:t>sentencia</w:t>
                      </w:r>
                      <w:proofErr w:type="spellEnd"/>
                      <w:r w:rsidRPr="00F4107D">
                        <w:rPr>
                          <w:rFonts w:ascii="Consolas" w:hAnsi="Consolas" w:cs="Courier New"/>
                          <w:color w:val="000000"/>
                          <w:sz w:val="18"/>
                          <w:szCs w:val="18"/>
                        </w:rPr>
                        <w:t xml:space="preserve"> = b</w:t>
                      </w:r>
                      <w:r w:rsidRPr="00F4107D">
                        <w:rPr>
                          <w:rFonts w:ascii="Consolas" w:hAnsi="Consolas" w:cs="Courier New"/>
                          <w:color w:val="A31515"/>
                          <w:sz w:val="18"/>
                          <w:szCs w:val="18"/>
                        </w:rPr>
                        <w:t>'$'</w:t>
                      </w:r>
                    </w:p>
                    <w:p w14:paraId="5015F1A1" w14:textId="77777777" w:rsidR="009E6367" w:rsidRPr="00F4107D" w:rsidRDefault="009E6367" w:rsidP="009E6367">
                      <w:pPr>
                        <w:shd w:val="clear" w:color="auto" w:fill="F7F7F7"/>
                        <w:spacing w:before="0" w:line="285" w:lineRule="atLeast"/>
                        <w:jc w:val="left"/>
                        <w:rPr>
                          <w:rFonts w:ascii="Consolas" w:hAnsi="Consolas" w:cs="Courier New"/>
                          <w:color w:val="000000"/>
                          <w:sz w:val="18"/>
                          <w:szCs w:val="18"/>
                        </w:rPr>
                      </w:pPr>
                      <w:r w:rsidRPr="00F4107D">
                        <w:rPr>
                          <w:rFonts w:ascii="Consolas" w:hAnsi="Consolas" w:cs="Courier New"/>
                          <w:color w:val="000000"/>
                          <w:sz w:val="18"/>
                          <w:szCs w:val="18"/>
                        </w:rPr>
                        <w:t xml:space="preserve">            </w:t>
                      </w:r>
                      <w:r w:rsidRPr="00F4107D">
                        <w:rPr>
                          <w:rFonts w:ascii="Consolas" w:hAnsi="Consolas" w:cs="Courier New"/>
                          <w:color w:val="AF00DB"/>
                          <w:sz w:val="18"/>
                          <w:szCs w:val="18"/>
                        </w:rPr>
                        <w:t>while</w:t>
                      </w:r>
                      <w:r w:rsidRPr="00F4107D">
                        <w:rPr>
                          <w:rFonts w:ascii="Consolas" w:hAnsi="Consolas" w:cs="Courier New"/>
                          <w:color w:val="000000"/>
                          <w:sz w:val="18"/>
                          <w:szCs w:val="18"/>
                        </w:rPr>
                        <w:t xml:space="preserve"> </w:t>
                      </w:r>
                      <w:r w:rsidRPr="00F4107D">
                        <w:rPr>
                          <w:rFonts w:ascii="Consolas" w:hAnsi="Consolas" w:cs="Courier New"/>
                          <w:color w:val="0000FF"/>
                          <w:sz w:val="18"/>
                          <w:szCs w:val="18"/>
                        </w:rPr>
                        <w:t>True</w:t>
                      </w:r>
                      <w:r w:rsidRPr="00F4107D">
                        <w:rPr>
                          <w:rFonts w:ascii="Consolas" w:hAnsi="Consolas" w:cs="Courier New"/>
                          <w:color w:val="000000"/>
                          <w:sz w:val="18"/>
                          <w:szCs w:val="18"/>
                        </w:rPr>
                        <w:t>:</w:t>
                      </w:r>
                    </w:p>
                    <w:p w14:paraId="74E3884C" w14:textId="77777777" w:rsidR="009E6367" w:rsidRPr="00F4107D" w:rsidRDefault="009E6367" w:rsidP="009E6367">
                      <w:pPr>
                        <w:shd w:val="clear" w:color="auto" w:fill="F7F7F7"/>
                        <w:spacing w:before="0" w:line="285" w:lineRule="atLeast"/>
                        <w:jc w:val="left"/>
                        <w:rPr>
                          <w:rFonts w:ascii="Consolas" w:hAnsi="Consolas" w:cs="Courier New"/>
                          <w:color w:val="000000"/>
                          <w:sz w:val="18"/>
                          <w:szCs w:val="18"/>
                        </w:rPr>
                      </w:pPr>
                      <w:r w:rsidRPr="00F4107D">
                        <w:rPr>
                          <w:rFonts w:ascii="Consolas" w:hAnsi="Consolas" w:cs="Courier New"/>
                          <w:color w:val="000000"/>
                          <w:sz w:val="18"/>
                          <w:szCs w:val="18"/>
                        </w:rPr>
                        <w:t xml:space="preserve">                byte = </w:t>
                      </w:r>
                      <w:proofErr w:type="spellStart"/>
                      <w:proofErr w:type="gramStart"/>
                      <w:r w:rsidRPr="00F4107D">
                        <w:rPr>
                          <w:rFonts w:ascii="Consolas" w:hAnsi="Consolas" w:cs="Courier New"/>
                          <w:color w:val="000000"/>
                          <w:sz w:val="18"/>
                          <w:szCs w:val="18"/>
                        </w:rPr>
                        <w:t>ser.read</w:t>
                      </w:r>
                      <w:proofErr w:type="spellEnd"/>
                      <w:proofErr w:type="gramEnd"/>
                      <w:r w:rsidRPr="00F4107D">
                        <w:rPr>
                          <w:rFonts w:ascii="Consolas" w:hAnsi="Consolas" w:cs="Courier New"/>
                          <w:color w:val="000000"/>
                          <w:sz w:val="18"/>
                          <w:szCs w:val="18"/>
                        </w:rPr>
                        <w:t>()  </w:t>
                      </w:r>
                      <w:r w:rsidRPr="00F4107D">
                        <w:rPr>
                          <w:rFonts w:ascii="Consolas" w:hAnsi="Consolas" w:cs="Courier New"/>
                          <w:color w:val="008000"/>
                          <w:sz w:val="18"/>
                          <w:szCs w:val="18"/>
                        </w:rPr>
                        <w:t># Read next byte</w:t>
                      </w:r>
                    </w:p>
                    <w:p w14:paraId="57F0D181" w14:textId="77777777" w:rsidR="009E6367" w:rsidRPr="00F4107D" w:rsidRDefault="009E6367" w:rsidP="009E6367">
                      <w:pPr>
                        <w:shd w:val="clear" w:color="auto" w:fill="F7F7F7"/>
                        <w:spacing w:before="0" w:line="285" w:lineRule="atLeast"/>
                        <w:jc w:val="left"/>
                        <w:rPr>
                          <w:rFonts w:ascii="Consolas" w:hAnsi="Consolas" w:cs="Courier New"/>
                          <w:color w:val="000000"/>
                          <w:sz w:val="18"/>
                          <w:szCs w:val="18"/>
                        </w:rPr>
                      </w:pPr>
                      <w:r w:rsidRPr="00F4107D">
                        <w:rPr>
                          <w:rFonts w:ascii="Consolas" w:hAnsi="Consolas" w:cs="Courier New"/>
                          <w:color w:val="000000"/>
                          <w:sz w:val="18"/>
                          <w:szCs w:val="18"/>
                        </w:rPr>
                        <w:t xml:space="preserve">                </w:t>
                      </w:r>
                      <w:r w:rsidRPr="00F4107D">
                        <w:rPr>
                          <w:rFonts w:ascii="Consolas" w:hAnsi="Consolas" w:cs="Courier New"/>
                          <w:color w:val="AF00DB"/>
                          <w:sz w:val="18"/>
                          <w:szCs w:val="18"/>
                        </w:rPr>
                        <w:t>if</w:t>
                      </w:r>
                      <w:r w:rsidRPr="00F4107D">
                        <w:rPr>
                          <w:rFonts w:ascii="Consolas" w:hAnsi="Consolas" w:cs="Courier New"/>
                          <w:color w:val="000000"/>
                          <w:sz w:val="18"/>
                          <w:szCs w:val="18"/>
                        </w:rPr>
                        <w:t xml:space="preserve"> byte == b</w:t>
                      </w:r>
                      <w:r w:rsidRPr="00F4107D">
                        <w:rPr>
                          <w:rFonts w:ascii="Consolas" w:hAnsi="Consolas" w:cs="Courier New"/>
                          <w:color w:val="A31515"/>
                          <w:sz w:val="18"/>
                          <w:szCs w:val="18"/>
                        </w:rPr>
                        <w:t>'\r'</w:t>
                      </w:r>
                      <w:r w:rsidRPr="00F4107D">
                        <w:rPr>
                          <w:rFonts w:ascii="Consolas" w:hAnsi="Consolas" w:cs="Courier New"/>
                          <w:color w:val="000000"/>
                          <w:sz w:val="18"/>
                          <w:szCs w:val="18"/>
                        </w:rPr>
                        <w:t>:  </w:t>
                      </w:r>
                      <w:r w:rsidRPr="00F4107D">
                        <w:rPr>
                          <w:rFonts w:ascii="Consolas" w:hAnsi="Consolas" w:cs="Courier New"/>
                          <w:color w:val="008000"/>
                          <w:sz w:val="18"/>
                          <w:szCs w:val="18"/>
                        </w:rPr>
                        <w:t># If end byte</w:t>
                      </w:r>
                    </w:p>
                    <w:p w14:paraId="4CA2327B" w14:textId="77777777" w:rsidR="009E6367" w:rsidRPr="00F4107D" w:rsidRDefault="009E6367" w:rsidP="009E6367">
                      <w:pPr>
                        <w:shd w:val="clear" w:color="auto" w:fill="F7F7F7"/>
                        <w:spacing w:before="0" w:line="285" w:lineRule="atLeast"/>
                        <w:jc w:val="left"/>
                        <w:rPr>
                          <w:rFonts w:ascii="Consolas" w:hAnsi="Consolas" w:cs="Courier New"/>
                          <w:color w:val="000000"/>
                          <w:sz w:val="18"/>
                          <w:szCs w:val="18"/>
                        </w:rPr>
                      </w:pPr>
                      <w:r w:rsidRPr="00F4107D">
                        <w:rPr>
                          <w:rFonts w:ascii="Consolas" w:hAnsi="Consolas" w:cs="Courier New"/>
                          <w:color w:val="000000"/>
                          <w:sz w:val="18"/>
                          <w:szCs w:val="18"/>
                        </w:rPr>
                        <w:t xml:space="preserve">                    </w:t>
                      </w:r>
                      <w:proofErr w:type="spellStart"/>
                      <w:r w:rsidRPr="00F4107D">
                        <w:rPr>
                          <w:rFonts w:ascii="Consolas" w:hAnsi="Consolas" w:cs="Courier New"/>
                          <w:color w:val="000000"/>
                          <w:sz w:val="18"/>
                          <w:szCs w:val="18"/>
                        </w:rPr>
                        <w:t>sentencia</w:t>
                      </w:r>
                      <w:proofErr w:type="spellEnd"/>
                      <w:r w:rsidRPr="00F4107D">
                        <w:rPr>
                          <w:rFonts w:ascii="Consolas" w:hAnsi="Consolas" w:cs="Courier New"/>
                          <w:color w:val="000000"/>
                          <w:sz w:val="18"/>
                          <w:szCs w:val="18"/>
                        </w:rPr>
                        <w:t xml:space="preserve"> += byte</w:t>
                      </w:r>
                    </w:p>
                    <w:p w14:paraId="057772C0" w14:textId="77777777" w:rsidR="009E6367" w:rsidRPr="00F4107D" w:rsidRDefault="009E6367" w:rsidP="009E6367">
                      <w:pPr>
                        <w:shd w:val="clear" w:color="auto" w:fill="F7F7F7"/>
                        <w:spacing w:before="0" w:line="285" w:lineRule="atLeast"/>
                        <w:jc w:val="left"/>
                        <w:rPr>
                          <w:rFonts w:ascii="Consolas" w:hAnsi="Consolas" w:cs="Courier New"/>
                          <w:color w:val="000000"/>
                          <w:sz w:val="18"/>
                          <w:szCs w:val="18"/>
                        </w:rPr>
                      </w:pPr>
                      <w:r w:rsidRPr="00F4107D">
                        <w:rPr>
                          <w:rFonts w:ascii="Consolas" w:hAnsi="Consolas" w:cs="Courier New"/>
                          <w:color w:val="000000"/>
                          <w:sz w:val="18"/>
                          <w:szCs w:val="18"/>
                        </w:rPr>
                        <w:t xml:space="preserve">                    byte = </w:t>
                      </w:r>
                      <w:proofErr w:type="spellStart"/>
                      <w:proofErr w:type="gramStart"/>
                      <w:r w:rsidRPr="00F4107D">
                        <w:rPr>
                          <w:rFonts w:ascii="Consolas" w:hAnsi="Consolas" w:cs="Courier New"/>
                          <w:color w:val="000000"/>
                          <w:sz w:val="18"/>
                          <w:szCs w:val="18"/>
                        </w:rPr>
                        <w:t>ser.read</w:t>
                      </w:r>
                      <w:proofErr w:type="spellEnd"/>
                      <w:proofErr w:type="gramEnd"/>
                      <w:r w:rsidRPr="00F4107D">
                        <w:rPr>
                          <w:rFonts w:ascii="Consolas" w:hAnsi="Consolas" w:cs="Courier New"/>
                          <w:color w:val="000000"/>
                          <w:sz w:val="18"/>
                          <w:szCs w:val="18"/>
                        </w:rPr>
                        <w:t>()  </w:t>
                      </w:r>
                      <w:r w:rsidRPr="00F4107D">
                        <w:rPr>
                          <w:rFonts w:ascii="Consolas" w:hAnsi="Consolas" w:cs="Courier New"/>
                          <w:color w:val="008000"/>
                          <w:sz w:val="18"/>
                          <w:szCs w:val="18"/>
                        </w:rPr>
                        <w:t># Read next byte</w:t>
                      </w:r>
                    </w:p>
                    <w:p w14:paraId="5279EFF6" w14:textId="77777777" w:rsidR="009E6367" w:rsidRPr="00F4107D" w:rsidRDefault="009E6367" w:rsidP="009E6367">
                      <w:pPr>
                        <w:shd w:val="clear" w:color="auto" w:fill="F7F7F7"/>
                        <w:spacing w:before="0" w:line="285" w:lineRule="atLeast"/>
                        <w:jc w:val="left"/>
                        <w:rPr>
                          <w:rFonts w:ascii="Consolas" w:hAnsi="Consolas" w:cs="Courier New"/>
                          <w:color w:val="000000"/>
                          <w:sz w:val="18"/>
                          <w:szCs w:val="18"/>
                        </w:rPr>
                      </w:pPr>
                      <w:r w:rsidRPr="00F4107D">
                        <w:rPr>
                          <w:rFonts w:ascii="Consolas" w:hAnsi="Consolas" w:cs="Courier New"/>
                          <w:color w:val="000000"/>
                          <w:sz w:val="18"/>
                          <w:szCs w:val="18"/>
                        </w:rPr>
                        <w:t xml:space="preserve">                    </w:t>
                      </w:r>
                      <w:r w:rsidRPr="00F4107D">
                        <w:rPr>
                          <w:rFonts w:ascii="Consolas" w:hAnsi="Consolas" w:cs="Courier New"/>
                          <w:color w:val="AF00DB"/>
                          <w:sz w:val="18"/>
                          <w:szCs w:val="18"/>
                        </w:rPr>
                        <w:t>if</w:t>
                      </w:r>
                      <w:r w:rsidRPr="00F4107D">
                        <w:rPr>
                          <w:rFonts w:ascii="Consolas" w:hAnsi="Consolas" w:cs="Courier New"/>
                          <w:color w:val="000000"/>
                          <w:sz w:val="18"/>
                          <w:szCs w:val="18"/>
                        </w:rPr>
                        <w:t xml:space="preserve"> byte == b</w:t>
                      </w:r>
                      <w:r w:rsidRPr="00F4107D">
                        <w:rPr>
                          <w:rFonts w:ascii="Consolas" w:hAnsi="Consolas" w:cs="Courier New"/>
                          <w:color w:val="A31515"/>
                          <w:sz w:val="18"/>
                          <w:szCs w:val="18"/>
                        </w:rPr>
                        <w:t>'\n'</w:t>
                      </w:r>
                      <w:r w:rsidRPr="00F4107D">
                        <w:rPr>
                          <w:rFonts w:ascii="Consolas" w:hAnsi="Consolas" w:cs="Courier New"/>
                          <w:color w:val="000000"/>
                          <w:sz w:val="18"/>
                          <w:szCs w:val="18"/>
                        </w:rPr>
                        <w:t>:  </w:t>
                      </w:r>
                      <w:r w:rsidRPr="00F4107D">
                        <w:rPr>
                          <w:rFonts w:ascii="Consolas" w:hAnsi="Consolas" w:cs="Courier New"/>
                          <w:color w:val="008000"/>
                          <w:sz w:val="18"/>
                          <w:szCs w:val="18"/>
                        </w:rPr>
                        <w:t># If skip byte</w:t>
                      </w:r>
                    </w:p>
                    <w:p w14:paraId="2AF7A3C2" w14:textId="77777777" w:rsidR="009E6367" w:rsidRPr="00F4107D" w:rsidRDefault="009E6367" w:rsidP="009E6367">
                      <w:pPr>
                        <w:shd w:val="clear" w:color="auto" w:fill="F7F7F7"/>
                        <w:spacing w:before="0" w:line="285" w:lineRule="atLeast"/>
                        <w:jc w:val="left"/>
                        <w:rPr>
                          <w:rFonts w:ascii="Consolas" w:hAnsi="Consolas" w:cs="Courier New"/>
                          <w:color w:val="000000"/>
                          <w:sz w:val="18"/>
                          <w:szCs w:val="18"/>
                        </w:rPr>
                      </w:pPr>
                      <w:r w:rsidRPr="00F4107D">
                        <w:rPr>
                          <w:rFonts w:ascii="Consolas" w:hAnsi="Consolas" w:cs="Courier New"/>
                          <w:color w:val="000000"/>
                          <w:sz w:val="18"/>
                          <w:szCs w:val="18"/>
                        </w:rPr>
                        <w:t xml:space="preserve">                        </w:t>
                      </w:r>
                      <w:proofErr w:type="spellStart"/>
                      <w:r w:rsidRPr="00F4107D">
                        <w:rPr>
                          <w:rFonts w:ascii="Consolas" w:hAnsi="Consolas" w:cs="Courier New"/>
                          <w:color w:val="000000"/>
                          <w:sz w:val="18"/>
                          <w:szCs w:val="18"/>
                        </w:rPr>
                        <w:t>sentencia</w:t>
                      </w:r>
                      <w:proofErr w:type="spellEnd"/>
                      <w:r w:rsidRPr="00F4107D">
                        <w:rPr>
                          <w:rFonts w:ascii="Consolas" w:hAnsi="Consolas" w:cs="Courier New"/>
                          <w:color w:val="000000"/>
                          <w:sz w:val="18"/>
                          <w:szCs w:val="18"/>
                        </w:rPr>
                        <w:t xml:space="preserve"> += byte</w:t>
                      </w:r>
                    </w:p>
                    <w:p w14:paraId="795218D3" w14:textId="77777777" w:rsidR="009E6367" w:rsidRPr="00F4107D" w:rsidRDefault="009E6367" w:rsidP="009E6367">
                      <w:pPr>
                        <w:shd w:val="clear" w:color="auto" w:fill="F7F7F7"/>
                        <w:spacing w:before="0" w:line="285" w:lineRule="atLeast"/>
                        <w:jc w:val="left"/>
                        <w:rPr>
                          <w:rFonts w:ascii="Consolas" w:hAnsi="Consolas" w:cs="Courier New"/>
                          <w:color w:val="000000"/>
                          <w:sz w:val="18"/>
                          <w:szCs w:val="18"/>
                        </w:rPr>
                      </w:pPr>
                      <w:r w:rsidRPr="00F4107D">
                        <w:rPr>
                          <w:rFonts w:ascii="Consolas" w:hAnsi="Consolas" w:cs="Courier New"/>
                          <w:color w:val="000000"/>
                          <w:sz w:val="18"/>
                          <w:szCs w:val="18"/>
                        </w:rPr>
                        <w:t xml:space="preserve">                        </w:t>
                      </w:r>
                      <w:proofErr w:type="spellStart"/>
                      <w:r w:rsidRPr="00F4107D">
                        <w:rPr>
                          <w:rFonts w:ascii="Consolas" w:hAnsi="Consolas" w:cs="Courier New"/>
                          <w:color w:val="000000"/>
                          <w:sz w:val="18"/>
                          <w:szCs w:val="18"/>
                        </w:rPr>
                        <w:t>sentencias_</w:t>
                      </w:r>
                      <w:proofErr w:type="gramStart"/>
                      <w:r w:rsidRPr="00F4107D">
                        <w:rPr>
                          <w:rFonts w:ascii="Consolas" w:hAnsi="Consolas" w:cs="Courier New"/>
                          <w:color w:val="000000"/>
                          <w:sz w:val="18"/>
                          <w:szCs w:val="18"/>
                        </w:rPr>
                        <w:t>nmea.append</w:t>
                      </w:r>
                      <w:proofErr w:type="spellEnd"/>
                      <w:proofErr w:type="gramEnd"/>
                      <w:r w:rsidRPr="00F4107D">
                        <w:rPr>
                          <w:rFonts w:ascii="Consolas" w:hAnsi="Consolas" w:cs="Courier New"/>
                          <w:color w:val="000000"/>
                          <w:sz w:val="18"/>
                          <w:szCs w:val="18"/>
                        </w:rPr>
                        <w:t>(</w:t>
                      </w:r>
                      <w:proofErr w:type="spellStart"/>
                      <w:r w:rsidRPr="00F4107D">
                        <w:rPr>
                          <w:rFonts w:ascii="Consolas" w:hAnsi="Consolas" w:cs="Courier New"/>
                          <w:color w:val="000000"/>
                          <w:sz w:val="18"/>
                          <w:szCs w:val="18"/>
                        </w:rPr>
                        <w:t>sentencia</w:t>
                      </w:r>
                      <w:proofErr w:type="spellEnd"/>
                      <w:r w:rsidRPr="00F4107D">
                        <w:rPr>
                          <w:rFonts w:ascii="Consolas" w:hAnsi="Consolas" w:cs="Courier New"/>
                          <w:color w:val="000000"/>
                          <w:sz w:val="18"/>
                          <w:szCs w:val="18"/>
                        </w:rPr>
                        <w:t>)  </w:t>
                      </w:r>
                      <w:r w:rsidRPr="00F4107D">
                        <w:rPr>
                          <w:rFonts w:ascii="Consolas" w:hAnsi="Consolas" w:cs="Courier New"/>
                          <w:color w:val="008000"/>
                          <w:sz w:val="18"/>
                          <w:szCs w:val="18"/>
                        </w:rPr>
                        <w:t># Add to list</w:t>
                      </w:r>
                    </w:p>
                    <w:p w14:paraId="5D8F3E34" w14:textId="77777777" w:rsidR="009E6367" w:rsidRPr="00F4107D" w:rsidRDefault="009E6367" w:rsidP="009E6367">
                      <w:pPr>
                        <w:shd w:val="clear" w:color="auto" w:fill="F7F7F7"/>
                        <w:spacing w:before="0" w:line="285" w:lineRule="atLeast"/>
                        <w:jc w:val="left"/>
                        <w:rPr>
                          <w:rFonts w:ascii="Consolas" w:hAnsi="Consolas" w:cs="Courier New"/>
                          <w:color w:val="000000"/>
                          <w:sz w:val="18"/>
                          <w:szCs w:val="18"/>
                        </w:rPr>
                      </w:pPr>
                      <w:r w:rsidRPr="00F4107D">
                        <w:rPr>
                          <w:rFonts w:ascii="Consolas" w:hAnsi="Consolas" w:cs="Courier New"/>
                          <w:color w:val="000000"/>
                          <w:sz w:val="18"/>
                          <w:szCs w:val="18"/>
                        </w:rPr>
                        <w:t xml:space="preserve">                        </w:t>
                      </w:r>
                      <w:r w:rsidRPr="00F4107D">
                        <w:rPr>
                          <w:rFonts w:ascii="Consolas" w:hAnsi="Consolas" w:cs="Courier New"/>
                          <w:color w:val="AF00DB"/>
                          <w:sz w:val="18"/>
                          <w:szCs w:val="18"/>
                        </w:rPr>
                        <w:t>if</w:t>
                      </w:r>
                      <w:r w:rsidRPr="00F4107D">
                        <w:rPr>
                          <w:rFonts w:ascii="Consolas" w:hAnsi="Consolas" w:cs="Courier New"/>
                          <w:color w:val="000000"/>
                          <w:sz w:val="18"/>
                          <w:szCs w:val="18"/>
                        </w:rPr>
                        <w:t xml:space="preserve"> </w:t>
                      </w:r>
                      <w:proofErr w:type="spellStart"/>
                      <w:proofErr w:type="gramStart"/>
                      <w:r w:rsidRPr="00F4107D">
                        <w:rPr>
                          <w:rFonts w:ascii="Consolas" w:hAnsi="Consolas" w:cs="Courier New"/>
                          <w:color w:val="000000"/>
                          <w:sz w:val="18"/>
                          <w:szCs w:val="18"/>
                        </w:rPr>
                        <w:t>sentencia.startswith</w:t>
                      </w:r>
                      <w:proofErr w:type="spellEnd"/>
                      <w:proofErr w:type="gramEnd"/>
                      <w:r w:rsidRPr="00F4107D">
                        <w:rPr>
                          <w:rFonts w:ascii="Consolas" w:hAnsi="Consolas" w:cs="Courier New"/>
                          <w:color w:val="000000"/>
                          <w:sz w:val="18"/>
                          <w:szCs w:val="18"/>
                        </w:rPr>
                        <w:t>(</w:t>
                      </w:r>
                      <w:proofErr w:type="spellStart"/>
                      <w:r w:rsidRPr="00F4107D">
                        <w:rPr>
                          <w:rFonts w:ascii="Consolas" w:hAnsi="Consolas" w:cs="Courier New"/>
                          <w:color w:val="000000"/>
                          <w:sz w:val="18"/>
                          <w:szCs w:val="18"/>
                        </w:rPr>
                        <w:t>b</w:t>
                      </w:r>
                      <w:r w:rsidRPr="00F4107D">
                        <w:rPr>
                          <w:rFonts w:ascii="Consolas" w:hAnsi="Consolas" w:cs="Courier New"/>
                          <w:color w:val="A31515"/>
                          <w:sz w:val="18"/>
                          <w:szCs w:val="18"/>
                        </w:rPr>
                        <w:t>'$GPRMC</w:t>
                      </w:r>
                      <w:proofErr w:type="spellEnd"/>
                      <w:r w:rsidRPr="00F4107D">
                        <w:rPr>
                          <w:rFonts w:ascii="Consolas" w:hAnsi="Consolas" w:cs="Courier New"/>
                          <w:color w:val="A31515"/>
                          <w:sz w:val="18"/>
                          <w:szCs w:val="18"/>
                        </w:rPr>
                        <w:t>'</w:t>
                      </w:r>
                      <w:r w:rsidRPr="00F4107D">
                        <w:rPr>
                          <w:rFonts w:ascii="Consolas" w:hAnsi="Consolas" w:cs="Courier New"/>
                          <w:color w:val="000000"/>
                          <w:sz w:val="18"/>
                          <w:szCs w:val="18"/>
                        </w:rPr>
                        <w:t>):  </w:t>
                      </w:r>
                      <w:r w:rsidRPr="00F4107D">
                        <w:rPr>
                          <w:rFonts w:ascii="Consolas" w:hAnsi="Consolas" w:cs="Courier New"/>
                          <w:color w:val="008000"/>
                          <w:sz w:val="18"/>
                          <w:szCs w:val="18"/>
                        </w:rPr>
                        <w:t># If control sentence</w:t>
                      </w:r>
                    </w:p>
                    <w:p w14:paraId="5B522BED" w14:textId="77777777" w:rsidR="009E6367" w:rsidRPr="00F4107D" w:rsidRDefault="009E6367" w:rsidP="009E6367">
                      <w:pPr>
                        <w:shd w:val="clear" w:color="auto" w:fill="F7F7F7"/>
                        <w:spacing w:before="0" w:line="285" w:lineRule="atLeast"/>
                        <w:jc w:val="left"/>
                        <w:rPr>
                          <w:rFonts w:ascii="Consolas" w:hAnsi="Consolas" w:cs="Courier New"/>
                          <w:color w:val="000000"/>
                          <w:sz w:val="18"/>
                          <w:szCs w:val="18"/>
                        </w:rPr>
                      </w:pPr>
                      <w:r w:rsidRPr="00F4107D">
                        <w:rPr>
                          <w:rFonts w:ascii="Consolas" w:hAnsi="Consolas" w:cs="Courier New"/>
                          <w:color w:val="000000"/>
                          <w:sz w:val="18"/>
                          <w:szCs w:val="18"/>
                        </w:rPr>
                        <w:t xml:space="preserve">                            </w:t>
                      </w:r>
                      <w:r w:rsidRPr="00F4107D">
                        <w:rPr>
                          <w:rFonts w:ascii="Consolas" w:hAnsi="Consolas" w:cs="Courier New"/>
                          <w:color w:val="AF00DB"/>
                          <w:sz w:val="18"/>
                          <w:szCs w:val="18"/>
                        </w:rPr>
                        <w:t>for</w:t>
                      </w:r>
                      <w:r w:rsidRPr="00F4107D">
                        <w:rPr>
                          <w:rFonts w:ascii="Consolas" w:hAnsi="Consolas" w:cs="Courier New"/>
                          <w:color w:val="000000"/>
                          <w:sz w:val="18"/>
                          <w:szCs w:val="18"/>
                        </w:rPr>
                        <w:t xml:space="preserve"> s </w:t>
                      </w:r>
                      <w:r w:rsidRPr="00F4107D">
                        <w:rPr>
                          <w:rFonts w:ascii="Consolas" w:hAnsi="Consolas" w:cs="Courier New"/>
                          <w:color w:val="0000FF"/>
                          <w:sz w:val="18"/>
                          <w:szCs w:val="18"/>
                        </w:rPr>
                        <w:t>in</w:t>
                      </w:r>
                      <w:r w:rsidRPr="00F4107D">
                        <w:rPr>
                          <w:rFonts w:ascii="Consolas" w:hAnsi="Consolas" w:cs="Courier New"/>
                          <w:color w:val="000000"/>
                          <w:sz w:val="18"/>
                          <w:szCs w:val="18"/>
                        </w:rPr>
                        <w:t xml:space="preserve"> </w:t>
                      </w:r>
                      <w:proofErr w:type="spellStart"/>
                      <w:r w:rsidRPr="00F4107D">
                        <w:rPr>
                          <w:rFonts w:ascii="Consolas" w:hAnsi="Consolas" w:cs="Courier New"/>
                          <w:color w:val="000000"/>
                          <w:sz w:val="18"/>
                          <w:szCs w:val="18"/>
                        </w:rPr>
                        <w:t>sentencias_nmea</w:t>
                      </w:r>
                      <w:proofErr w:type="spellEnd"/>
                      <w:r w:rsidRPr="00F4107D">
                        <w:rPr>
                          <w:rFonts w:ascii="Consolas" w:hAnsi="Consolas" w:cs="Courier New"/>
                          <w:color w:val="000000"/>
                          <w:sz w:val="18"/>
                          <w:szCs w:val="18"/>
                        </w:rPr>
                        <w:t>:</w:t>
                      </w:r>
                    </w:p>
                    <w:p w14:paraId="7A6C1788" w14:textId="77777777" w:rsidR="009E6367" w:rsidRPr="00F4107D" w:rsidRDefault="009E6367" w:rsidP="009E6367">
                      <w:pPr>
                        <w:shd w:val="clear" w:color="auto" w:fill="F7F7F7"/>
                        <w:spacing w:before="0" w:line="285" w:lineRule="atLeast"/>
                        <w:jc w:val="left"/>
                        <w:rPr>
                          <w:rFonts w:ascii="Consolas" w:hAnsi="Consolas" w:cs="Courier New"/>
                          <w:color w:val="000000"/>
                          <w:sz w:val="18"/>
                          <w:szCs w:val="18"/>
                        </w:rPr>
                      </w:pPr>
                      <w:r w:rsidRPr="00F4107D">
                        <w:rPr>
                          <w:rFonts w:ascii="Consolas" w:hAnsi="Consolas" w:cs="Courier New"/>
                          <w:color w:val="000000"/>
                          <w:sz w:val="18"/>
                          <w:szCs w:val="18"/>
                        </w:rPr>
                        <w:t xml:space="preserve">                                </w:t>
                      </w:r>
                      <w:proofErr w:type="spellStart"/>
                      <w:r w:rsidRPr="00F4107D">
                        <w:rPr>
                          <w:rFonts w:ascii="Consolas" w:hAnsi="Consolas" w:cs="Courier New"/>
                          <w:color w:val="000000"/>
                          <w:sz w:val="18"/>
                          <w:szCs w:val="18"/>
                        </w:rPr>
                        <w:t>datos</w:t>
                      </w:r>
                      <w:proofErr w:type="spellEnd"/>
                      <w:r w:rsidRPr="00F4107D">
                        <w:rPr>
                          <w:rFonts w:ascii="Consolas" w:hAnsi="Consolas" w:cs="Courier New"/>
                          <w:color w:val="000000"/>
                          <w:sz w:val="18"/>
                          <w:szCs w:val="18"/>
                        </w:rPr>
                        <w:t xml:space="preserve"> = decode_nmea0183(</w:t>
                      </w:r>
                      <w:proofErr w:type="spellStart"/>
                      <w:proofErr w:type="gramStart"/>
                      <w:r w:rsidRPr="00F4107D">
                        <w:rPr>
                          <w:rFonts w:ascii="Consolas" w:hAnsi="Consolas" w:cs="Courier New"/>
                          <w:color w:val="000000"/>
                          <w:sz w:val="18"/>
                          <w:szCs w:val="18"/>
                        </w:rPr>
                        <w:t>s.decode</w:t>
                      </w:r>
                      <w:proofErr w:type="spellEnd"/>
                      <w:proofErr w:type="gramEnd"/>
                      <w:r w:rsidRPr="00F4107D">
                        <w:rPr>
                          <w:rFonts w:ascii="Consolas" w:hAnsi="Consolas" w:cs="Courier New"/>
                          <w:color w:val="000000"/>
                          <w:sz w:val="18"/>
                          <w:szCs w:val="18"/>
                        </w:rPr>
                        <w:t>(</w:t>
                      </w:r>
                      <w:r w:rsidRPr="00F4107D">
                        <w:rPr>
                          <w:rFonts w:ascii="Consolas" w:hAnsi="Consolas" w:cs="Courier New"/>
                          <w:color w:val="A31515"/>
                          <w:sz w:val="18"/>
                          <w:szCs w:val="18"/>
                        </w:rPr>
                        <w:t>'ascii'</w:t>
                      </w:r>
                      <w:r w:rsidRPr="00F4107D">
                        <w:rPr>
                          <w:rFonts w:ascii="Consolas" w:hAnsi="Consolas" w:cs="Courier New"/>
                          <w:color w:val="000000"/>
                          <w:sz w:val="18"/>
                          <w:szCs w:val="18"/>
                        </w:rPr>
                        <w:t>).strip())  </w:t>
                      </w:r>
                      <w:r w:rsidRPr="00F4107D">
                        <w:rPr>
                          <w:rFonts w:ascii="Consolas" w:hAnsi="Consolas" w:cs="Courier New"/>
                          <w:color w:val="008000"/>
                          <w:sz w:val="18"/>
                          <w:szCs w:val="18"/>
                        </w:rPr>
                        <w:t># Decode all sentences</w:t>
                      </w:r>
                    </w:p>
                    <w:p w14:paraId="1FCFC6F3" w14:textId="77777777" w:rsidR="009E6367" w:rsidRPr="00F4107D" w:rsidRDefault="009E6367" w:rsidP="009E6367">
                      <w:pPr>
                        <w:shd w:val="clear" w:color="auto" w:fill="F7F7F7"/>
                        <w:spacing w:before="0" w:line="285" w:lineRule="atLeast"/>
                        <w:jc w:val="left"/>
                        <w:rPr>
                          <w:rFonts w:ascii="Consolas" w:hAnsi="Consolas" w:cs="Courier New"/>
                          <w:color w:val="000000"/>
                          <w:sz w:val="18"/>
                          <w:szCs w:val="18"/>
                          <w:lang w:val="es-ES"/>
                        </w:rPr>
                      </w:pPr>
                      <w:r w:rsidRPr="00F4107D">
                        <w:rPr>
                          <w:rFonts w:ascii="Consolas" w:hAnsi="Consolas" w:cs="Courier New"/>
                          <w:color w:val="000000"/>
                          <w:sz w:val="18"/>
                          <w:szCs w:val="18"/>
                        </w:rPr>
                        <w:t xml:space="preserve">                                </w:t>
                      </w:r>
                      <w:proofErr w:type="spellStart"/>
                      <w:r w:rsidRPr="00F4107D">
                        <w:rPr>
                          <w:rFonts w:ascii="Consolas" w:hAnsi="Consolas" w:cs="Courier New"/>
                          <w:color w:val="AF00DB"/>
                          <w:sz w:val="18"/>
                          <w:szCs w:val="18"/>
                          <w:lang w:val="es-ES"/>
                        </w:rPr>
                        <w:t>if</w:t>
                      </w:r>
                      <w:proofErr w:type="spellEnd"/>
                      <w:r w:rsidRPr="00F4107D">
                        <w:rPr>
                          <w:rFonts w:ascii="Consolas" w:hAnsi="Consolas" w:cs="Courier New"/>
                          <w:color w:val="000000"/>
                          <w:sz w:val="18"/>
                          <w:szCs w:val="18"/>
                          <w:lang w:val="es-ES"/>
                        </w:rPr>
                        <w:t xml:space="preserve"> datos:</w:t>
                      </w:r>
                    </w:p>
                    <w:p w14:paraId="01102C93" w14:textId="77777777" w:rsidR="009E6367" w:rsidRPr="00F4107D" w:rsidRDefault="009E6367" w:rsidP="009E6367">
                      <w:pPr>
                        <w:shd w:val="clear" w:color="auto" w:fill="F7F7F7"/>
                        <w:spacing w:before="0" w:line="285" w:lineRule="atLeast"/>
                        <w:jc w:val="left"/>
                        <w:rPr>
                          <w:rFonts w:ascii="Consolas" w:hAnsi="Consolas" w:cs="Courier New"/>
                          <w:color w:val="000000"/>
                          <w:sz w:val="18"/>
                          <w:szCs w:val="18"/>
                          <w:lang w:val="es-ES"/>
                        </w:rPr>
                      </w:pPr>
                      <w:r w:rsidRPr="00F4107D">
                        <w:rPr>
                          <w:rFonts w:ascii="Consolas" w:hAnsi="Consolas" w:cs="Courier New"/>
                          <w:color w:val="000000"/>
                          <w:sz w:val="18"/>
                          <w:szCs w:val="18"/>
                          <w:lang w:val="es-ES"/>
                        </w:rPr>
                        <w:t xml:space="preserve">                                    </w:t>
                      </w:r>
                      <w:proofErr w:type="spellStart"/>
                      <w:r w:rsidRPr="00F4107D">
                        <w:rPr>
                          <w:rFonts w:ascii="Consolas" w:hAnsi="Consolas" w:cs="Courier New"/>
                          <w:color w:val="000000"/>
                          <w:sz w:val="18"/>
                          <w:szCs w:val="18"/>
                          <w:lang w:val="es-ES"/>
                        </w:rPr>
                        <w:t>imprimir_datos</w:t>
                      </w:r>
                      <w:proofErr w:type="spellEnd"/>
                      <w:r w:rsidRPr="00F4107D">
                        <w:rPr>
                          <w:rFonts w:ascii="Consolas" w:hAnsi="Consolas" w:cs="Courier New"/>
                          <w:color w:val="000000"/>
                          <w:sz w:val="18"/>
                          <w:szCs w:val="18"/>
                          <w:lang w:val="es-ES"/>
                        </w:rPr>
                        <w:t>(datos)</w:t>
                      </w:r>
                    </w:p>
                    <w:p w14:paraId="648AC423" w14:textId="77777777" w:rsidR="009E6367" w:rsidRPr="00F4107D" w:rsidRDefault="009E6367" w:rsidP="009E6367">
                      <w:pPr>
                        <w:shd w:val="clear" w:color="auto" w:fill="F7F7F7"/>
                        <w:spacing w:before="0" w:line="285" w:lineRule="atLeast"/>
                        <w:jc w:val="left"/>
                        <w:rPr>
                          <w:rFonts w:ascii="Consolas" w:hAnsi="Consolas" w:cs="Courier New"/>
                          <w:color w:val="000000"/>
                          <w:sz w:val="18"/>
                          <w:szCs w:val="18"/>
                        </w:rPr>
                      </w:pPr>
                      <w:r w:rsidRPr="00F4107D">
                        <w:rPr>
                          <w:rFonts w:ascii="Consolas" w:hAnsi="Consolas" w:cs="Courier New"/>
                          <w:color w:val="000000"/>
                          <w:sz w:val="18"/>
                          <w:szCs w:val="18"/>
                          <w:lang w:val="es-ES"/>
                        </w:rPr>
                        <w:t xml:space="preserve">                            </w:t>
                      </w:r>
                      <w:proofErr w:type="spellStart"/>
                      <w:r w:rsidRPr="00F4107D">
                        <w:rPr>
                          <w:rFonts w:ascii="Consolas" w:hAnsi="Consolas" w:cs="Courier New"/>
                          <w:color w:val="000000"/>
                          <w:sz w:val="18"/>
                          <w:szCs w:val="18"/>
                        </w:rPr>
                        <w:t>sentencias_nmea</w:t>
                      </w:r>
                      <w:proofErr w:type="spellEnd"/>
                      <w:r w:rsidRPr="00F4107D">
                        <w:rPr>
                          <w:rFonts w:ascii="Consolas" w:hAnsi="Consolas" w:cs="Courier New"/>
                          <w:color w:val="000000"/>
                          <w:sz w:val="18"/>
                          <w:szCs w:val="18"/>
                        </w:rPr>
                        <w:t xml:space="preserve"> = </w:t>
                      </w:r>
                      <w:proofErr w:type="gramStart"/>
                      <w:r w:rsidRPr="00F4107D">
                        <w:rPr>
                          <w:rFonts w:ascii="Consolas" w:hAnsi="Consolas" w:cs="Courier New"/>
                          <w:color w:val="000000"/>
                          <w:sz w:val="18"/>
                          <w:szCs w:val="18"/>
                        </w:rPr>
                        <w:t>[]  </w:t>
                      </w:r>
                      <w:r w:rsidRPr="00F4107D">
                        <w:rPr>
                          <w:rFonts w:ascii="Consolas" w:hAnsi="Consolas" w:cs="Courier New"/>
                          <w:color w:val="008000"/>
                          <w:sz w:val="18"/>
                          <w:szCs w:val="18"/>
                        </w:rPr>
                        <w:t>#</w:t>
                      </w:r>
                      <w:proofErr w:type="gramEnd"/>
                      <w:r w:rsidRPr="00F4107D">
                        <w:rPr>
                          <w:rFonts w:ascii="Consolas" w:hAnsi="Consolas" w:cs="Courier New"/>
                          <w:color w:val="008000"/>
                          <w:sz w:val="18"/>
                          <w:szCs w:val="18"/>
                        </w:rPr>
                        <w:t xml:space="preserve"> Clear list</w:t>
                      </w:r>
                    </w:p>
                    <w:p w14:paraId="3A937085" w14:textId="77777777" w:rsidR="009E6367" w:rsidRPr="00F4107D" w:rsidRDefault="009E6367" w:rsidP="009E6367">
                      <w:pPr>
                        <w:shd w:val="clear" w:color="auto" w:fill="F7F7F7"/>
                        <w:spacing w:before="0" w:line="285" w:lineRule="atLeast"/>
                        <w:jc w:val="left"/>
                        <w:rPr>
                          <w:rFonts w:ascii="Consolas" w:hAnsi="Consolas" w:cs="Courier New"/>
                          <w:color w:val="000000"/>
                          <w:sz w:val="18"/>
                          <w:szCs w:val="18"/>
                        </w:rPr>
                      </w:pPr>
                      <w:r w:rsidRPr="00F4107D">
                        <w:rPr>
                          <w:rFonts w:ascii="Consolas" w:hAnsi="Consolas" w:cs="Courier New"/>
                          <w:color w:val="000000"/>
                          <w:sz w:val="18"/>
                          <w:szCs w:val="18"/>
                        </w:rPr>
                        <w:t xml:space="preserve">                        </w:t>
                      </w:r>
                      <w:r w:rsidRPr="00F4107D">
                        <w:rPr>
                          <w:rFonts w:ascii="Consolas" w:hAnsi="Consolas" w:cs="Courier New"/>
                          <w:color w:val="AF00DB"/>
                          <w:sz w:val="18"/>
                          <w:szCs w:val="18"/>
                        </w:rPr>
                        <w:t>break</w:t>
                      </w:r>
                    </w:p>
                    <w:p w14:paraId="455082A5" w14:textId="77777777" w:rsidR="009E6367" w:rsidRPr="00F4107D" w:rsidRDefault="009E6367" w:rsidP="009E6367">
                      <w:pPr>
                        <w:shd w:val="clear" w:color="auto" w:fill="F7F7F7"/>
                        <w:spacing w:before="0" w:line="285" w:lineRule="atLeast"/>
                        <w:jc w:val="left"/>
                        <w:rPr>
                          <w:rFonts w:ascii="Consolas" w:hAnsi="Consolas" w:cs="Courier New"/>
                          <w:color w:val="000000"/>
                          <w:sz w:val="18"/>
                          <w:szCs w:val="18"/>
                        </w:rPr>
                      </w:pPr>
                      <w:r w:rsidRPr="00F4107D">
                        <w:rPr>
                          <w:rFonts w:ascii="Consolas" w:hAnsi="Consolas" w:cs="Courier New"/>
                          <w:color w:val="000000"/>
                          <w:sz w:val="18"/>
                          <w:szCs w:val="18"/>
                        </w:rPr>
                        <w:t xml:space="preserve">                </w:t>
                      </w:r>
                      <w:r w:rsidRPr="00F4107D">
                        <w:rPr>
                          <w:rFonts w:ascii="Consolas" w:hAnsi="Consolas" w:cs="Courier New"/>
                          <w:color w:val="AF00DB"/>
                          <w:sz w:val="18"/>
                          <w:szCs w:val="18"/>
                        </w:rPr>
                        <w:t>else</w:t>
                      </w:r>
                      <w:r w:rsidRPr="00F4107D">
                        <w:rPr>
                          <w:rFonts w:ascii="Consolas" w:hAnsi="Consolas" w:cs="Courier New"/>
                          <w:color w:val="000000"/>
                          <w:sz w:val="18"/>
                          <w:szCs w:val="18"/>
                        </w:rPr>
                        <w:t>:</w:t>
                      </w:r>
                    </w:p>
                    <w:p w14:paraId="3CB0D619" w14:textId="77777777" w:rsidR="009E6367" w:rsidRPr="00F4107D" w:rsidRDefault="009E6367" w:rsidP="009E6367">
                      <w:pPr>
                        <w:shd w:val="clear" w:color="auto" w:fill="F7F7F7"/>
                        <w:spacing w:before="0" w:line="285" w:lineRule="atLeast"/>
                        <w:jc w:val="left"/>
                        <w:rPr>
                          <w:rFonts w:ascii="Consolas" w:hAnsi="Consolas" w:cs="Courier New"/>
                          <w:color w:val="000000"/>
                          <w:sz w:val="18"/>
                          <w:szCs w:val="18"/>
                        </w:rPr>
                      </w:pPr>
                      <w:r w:rsidRPr="00F4107D">
                        <w:rPr>
                          <w:rFonts w:ascii="Consolas" w:hAnsi="Consolas" w:cs="Courier New"/>
                          <w:color w:val="000000"/>
                          <w:sz w:val="18"/>
                          <w:szCs w:val="18"/>
                        </w:rPr>
                        <w:t xml:space="preserve">                    </w:t>
                      </w:r>
                      <w:proofErr w:type="spellStart"/>
                      <w:r w:rsidRPr="00F4107D">
                        <w:rPr>
                          <w:rFonts w:ascii="Consolas" w:hAnsi="Consolas" w:cs="Courier New"/>
                          <w:color w:val="000000"/>
                          <w:sz w:val="18"/>
                          <w:szCs w:val="18"/>
                        </w:rPr>
                        <w:t>sentencia</w:t>
                      </w:r>
                      <w:proofErr w:type="spellEnd"/>
                      <w:r w:rsidRPr="00F4107D">
                        <w:rPr>
                          <w:rFonts w:ascii="Consolas" w:hAnsi="Consolas" w:cs="Courier New"/>
                          <w:color w:val="000000"/>
                          <w:sz w:val="18"/>
                          <w:szCs w:val="18"/>
                        </w:rPr>
                        <w:t xml:space="preserve"> += </w:t>
                      </w:r>
                      <w:proofErr w:type="gramStart"/>
                      <w:r w:rsidRPr="00F4107D">
                        <w:rPr>
                          <w:rFonts w:ascii="Consolas" w:hAnsi="Consolas" w:cs="Courier New"/>
                          <w:color w:val="000000"/>
                          <w:sz w:val="18"/>
                          <w:szCs w:val="18"/>
                        </w:rPr>
                        <w:t>byte  </w:t>
                      </w:r>
                      <w:r w:rsidRPr="00F4107D">
                        <w:rPr>
                          <w:rFonts w:ascii="Consolas" w:hAnsi="Consolas" w:cs="Courier New"/>
                          <w:color w:val="008000"/>
                          <w:sz w:val="18"/>
                          <w:szCs w:val="18"/>
                        </w:rPr>
                        <w:t>#</w:t>
                      </w:r>
                      <w:proofErr w:type="gramEnd"/>
                      <w:r w:rsidRPr="00F4107D">
                        <w:rPr>
                          <w:rFonts w:ascii="Consolas" w:hAnsi="Consolas" w:cs="Courier New"/>
                          <w:color w:val="008000"/>
                          <w:sz w:val="18"/>
                          <w:szCs w:val="18"/>
                        </w:rPr>
                        <w:t xml:space="preserve"> Add byte to sentence</w:t>
                      </w:r>
                    </w:p>
                    <w:p w14:paraId="5821B57A" w14:textId="77777777" w:rsidR="00BC7CDC" w:rsidRPr="007C5B83" w:rsidRDefault="00BC7CDC" w:rsidP="00BC7CDC">
                      <w:pPr>
                        <w:shd w:val="clear" w:color="auto" w:fill="F7F7F7"/>
                        <w:spacing w:before="0" w:line="285" w:lineRule="atLeast"/>
                        <w:jc w:val="left"/>
                        <w:rPr>
                          <w:rFonts w:ascii="Courier New" w:hAnsi="Courier New" w:cs="Courier New"/>
                          <w:color w:val="000000"/>
                          <w:sz w:val="21"/>
                          <w:szCs w:val="21"/>
                        </w:rPr>
                      </w:pPr>
                    </w:p>
                    <w:p w14:paraId="6B3E98EF" w14:textId="5684ADBF" w:rsidR="002566B9" w:rsidRPr="007C5B83" w:rsidRDefault="002566B9"/>
                  </w:txbxContent>
                </v:textbox>
                <w10:wrap type="square" anchorx="margin"/>
              </v:shape>
            </w:pict>
          </mc:Fallback>
        </mc:AlternateContent>
      </w:r>
      <w:r w:rsidR="00B64C37" w:rsidRPr="007C5B83">
        <w:t xml:space="preserve">Following, </w:t>
      </w:r>
      <w:r>
        <w:t xml:space="preserve">in the list 5.2, </w:t>
      </w:r>
      <w:r w:rsidR="00B64C37" w:rsidRPr="007C5B83">
        <w:t xml:space="preserve">the GPS code for obtaining </w:t>
      </w:r>
      <w:r w:rsidR="006743A0" w:rsidRPr="007C5B83">
        <w:t>and communicating the required parameters</w:t>
      </w:r>
      <w:r w:rsidR="00CB7789" w:rsidRPr="007C5B83">
        <w:t>, decodifying NMEA sentences</w:t>
      </w:r>
      <w:r>
        <w:t xml:space="preserve">. </w:t>
      </w:r>
      <w:r w:rsidR="003B5FD9">
        <w:t>As there are diverse control texts, such as ‘GPGGA’ and ‘GPMRC’, the code will filter them, as only they provide valuable information related to the position. Then, another function is called for processing the coordinates into degrees and the parameters are returned in the desired format.</w:t>
      </w:r>
      <w:r w:rsidR="003B5FD9">
        <w:br/>
      </w:r>
      <w:r w:rsidR="003B5FD9">
        <w:br/>
        <w:t>The only remaining process is the connection with the MQTT broker, which will be done using the “paho-mqtt” python libraries. This way, the GPS is integrated in the framework.</w:t>
      </w:r>
    </w:p>
    <w:p w14:paraId="06D229AB" w14:textId="0538B381" w:rsidR="00C951F4" w:rsidRDefault="00C951F4" w:rsidP="005B699D">
      <w:pPr>
        <w:jc w:val="left"/>
      </w:pPr>
    </w:p>
    <w:p w14:paraId="4CD814D9" w14:textId="77777777" w:rsidR="003B5FD9" w:rsidRDefault="003B5FD9" w:rsidP="005B699D">
      <w:pPr>
        <w:jc w:val="left"/>
      </w:pPr>
    </w:p>
    <w:p w14:paraId="612F34C7" w14:textId="00D7DB40" w:rsidR="003B5FD9" w:rsidRDefault="003B5FD9" w:rsidP="005B699D">
      <w:pPr>
        <w:jc w:val="left"/>
      </w:pPr>
      <w:r>
        <w:rPr>
          <w:noProof/>
        </w:rPr>
        <w:lastRenderedPageBreak/>
        <mc:AlternateContent>
          <mc:Choice Requires="wps">
            <w:drawing>
              <wp:anchor distT="0" distB="0" distL="114300" distR="114300" simplePos="0" relativeHeight="251702272" behindDoc="0" locked="0" layoutInCell="1" allowOverlap="1" wp14:anchorId="6BDB0A21" wp14:editId="0668E2F7">
                <wp:simplePos x="0" y="0"/>
                <wp:positionH relativeFrom="margin">
                  <wp:align>left</wp:align>
                </wp:positionH>
                <wp:positionV relativeFrom="paragraph">
                  <wp:posOffset>7711440</wp:posOffset>
                </wp:positionV>
                <wp:extent cx="5648325" cy="320040"/>
                <wp:effectExtent l="0" t="0" r="9525" b="3810"/>
                <wp:wrapSquare wrapText="bothSides"/>
                <wp:docPr id="505088428" name="Cuadro de texto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48325" cy="320040"/>
                        </a:xfrm>
                        <a:prstGeom prst="rect">
                          <a:avLst/>
                        </a:prstGeom>
                        <a:solidFill>
                          <a:srgbClr val="FFFFFF"/>
                        </a:solidFill>
                        <a:ln>
                          <a:noFill/>
                        </a:ln>
                      </wps:spPr>
                      <wps:txbx>
                        <w:txbxContent>
                          <w:p w14:paraId="6B8F85A4" w14:textId="59522FF4" w:rsidR="00057BDB" w:rsidRPr="007C5B83" w:rsidRDefault="00057BDB" w:rsidP="00057BDB">
                            <w:pPr>
                              <w:pStyle w:val="Descripcin"/>
                              <w:rPr>
                                <w:szCs w:val="20"/>
                              </w:rPr>
                            </w:pPr>
                            <w:bookmarkStart w:id="145" w:name="_Toc169374467"/>
                            <w:r w:rsidRPr="007C5B83">
                              <w:t xml:space="preserve">List </w:t>
                            </w:r>
                            <w:r w:rsidR="00A110F7">
                              <w:fldChar w:fldCharType="begin"/>
                            </w:r>
                            <w:r w:rsidR="00A110F7">
                              <w:instrText xml:space="preserve"> STYLEREF 1 \s </w:instrText>
                            </w:r>
                            <w:r w:rsidR="00A110F7">
                              <w:fldChar w:fldCharType="separate"/>
                            </w:r>
                            <w:r w:rsidR="00A110F7">
                              <w:rPr>
                                <w:noProof/>
                              </w:rPr>
                              <w:t>5</w:t>
                            </w:r>
                            <w:r w:rsidR="00A110F7">
                              <w:fldChar w:fldCharType="end"/>
                            </w:r>
                            <w:r w:rsidR="00A110F7">
                              <w:t>.</w:t>
                            </w:r>
                            <w:r w:rsidR="00A110F7">
                              <w:fldChar w:fldCharType="begin"/>
                            </w:r>
                            <w:r w:rsidR="00A110F7">
                              <w:instrText xml:space="preserve"> SEQ List \* ARABIC \s 1 </w:instrText>
                            </w:r>
                            <w:r w:rsidR="00A110F7">
                              <w:fldChar w:fldCharType="separate"/>
                            </w:r>
                            <w:r w:rsidR="00A110F7">
                              <w:rPr>
                                <w:noProof/>
                              </w:rPr>
                              <w:t>2</w:t>
                            </w:r>
                            <w:r w:rsidR="00A110F7">
                              <w:fldChar w:fldCharType="end"/>
                            </w:r>
                            <w:r w:rsidRPr="007C5B83">
                              <w:t>: NMEA Message D</w:t>
                            </w:r>
                            <w:r w:rsidR="00C951F4">
                              <w:t>e</w:t>
                            </w:r>
                            <w:r w:rsidRPr="007C5B83">
                              <w:t>coding Function</w:t>
                            </w:r>
                            <w:bookmarkEnd w:id="145"/>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BDB0A21" id="Cuadro de texto 35" o:spid="_x0000_s1066" type="#_x0000_t202" style="position:absolute;margin-left:0;margin-top:607.2pt;width:444.75pt;height:25.2pt;z-index:2517022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" stroked="f">
                <v:textbox inset="0,0,0,0">
                  <w:txbxContent>
                    <w:p w14:paraId="6B8F85A4" w14:textId="59522FF4" w:rsidR="00057BDB" w:rsidRPr="007C5B83" w:rsidRDefault="00057BDB" w:rsidP="00057BDB">
                      <w:pPr>
                        <w:pStyle w:val="Descripcin"/>
                        <w:rPr>
                          <w:szCs w:val="20"/>
                        </w:rPr>
                      </w:pPr>
                      <w:bookmarkStart w:id="146" w:name="_Toc169374467"/>
                      <w:r w:rsidRPr="007C5B83">
                        <w:t xml:space="preserve">List </w:t>
                      </w:r>
                      <w:r w:rsidR="00A110F7">
                        <w:fldChar w:fldCharType="begin"/>
                      </w:r>
                      <w:r w:rsidR="00A110F7">
                        <w:instrText xml:space="preserve"> STYLEREF 1 \s </w:instrText>
                      </w:r>
                      <w:r w:rsidR="00A110F7">
                        <w:fldChar w:fldCharType="separate"/>
                      </w:r>
                      <w:r w:rsidR="00A110F7">
                        <w:rPr>
                          <w:noProof/>
                        </w:rPr>
                        <w:t>5</w:t>
                      </w:r>
                      <w:r w:rsidR="00A110F7">
                        <w:fldChar w:fldCharType="end"/>
                      </w:r>
                      <w:r w:rsidR="00A110F7">
                        <w:t>.</w:t>
                      </w:r>
                      <w:r w:rsidR="00A110F7">
                        <w:fldChar w:fldCharType="begin"/>
                      </w:r>
                      <w:r w:rsidR="00A110F7">
                        <w:instrText xml:space="preserve"> SEQ List \* ARABIC \s 1 </w:instrText>
                      </w:r>
                      <w:r w:rsidR="00A110F7">
                        <w:fldChar w:fldCharType="separate"/>
                      </w:r>
                      <w:r w:rsidR="00A110F7">
                        <w:rPr>
                          <w:noProof/>
                        </w:rPr>
                        <w:t>2</w:t>
                      </w:r>
                      <w:r w:rsidR="00A110F7">
                        <w:fldChar w:fldCharType="end"/>
                      </w:r>
                      <w:r w:rsidRPr="007C5B83">
                        <w:t>: NMEA Message D</w:t>
                      </w:r>
                      <w:r w:rsidR="00C951F4">
                        <w:t>e</w:t>
                      </w:r>
                      <w:r w:rsidRPr="007C5B83">
                        <w:t>coding Function</w:t>
                      </w:r>
                      <w:bookmarkEnd w:id="146"/>
                    </w:p>
                  </w:txbxContent>
                </v:textbox>
                <w10:wrap type="square" anchorx="margin"/>
              </v:shape>
            </w:pict>
          </mc:Fallback>
        </mc:AlternateContent>
      </w:r>
      <w:r>
        <w:rPr>
          <w:noProof/>
        </w:rPr>
        <mc:AlternateContent>
          <mc:Choice Requires="wps">
            <w:drawing>
              <wp:anchor distT="45720" distB="45720" distL="114300" distR="114300" simplePos="0" relativeHeight="251699200" behindDoc="1" locked="0" layoutInCell="1" allowOverlap="1" wp14:anchorId="766D7D3D" wp14:editId="6BEBC2B3">
                <wp:simplePos x="0" y="0"/>
                <wp:positionH relativeFrom="column">
                  <wp:posOffset>-16510</wp:posOffset>
                </wp:positionH>
                <wp:positionV relativeFrom="paragraph">
                  <wp:posOffset>530225</wp:posOffset>
                </wp:positionV>
                <wp:extent cx="5648325" cy="6979920"/>
                <wp:effectExtent l="0" t="0" r="28575" b="11430"/>
                <wp:wrapTight wrapText="bothSides">
                  <wp:wrapPolygon edited="0">
                    <wp:start x="0" y="0"/>
                    <wp:lineTo x="0" y="21576"/>
                    <wp:lineTo x="21636" y="21576"/>
                    <wp:lineTo x="21636" y="0"/>
                    <wp:lineTo x="0" y="0"/>
                  </wp:wrapPolygon>
                </wp:wrapTight>
                <wp:docPr id="1585529920" name="Cuadro de texto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48325" cy="6979920"/>
                        </a:xfrm>
                        <a:prstGeom prst="rect">
                          <a:avLst/>
                        </a:prstGeom>
                        <a:solidFill>
                          <a:srgbClr val="FFFFFF"/>
                        </a:solidFill>
                        <a:ln w="9525">
                          <a:solidFill>
                            <a:srgbClr val="000000"/>
                          </a:solidFill>
                          <a:miter lim="800000"/>
                          <a:headEnd/>
                          <a:tailEnd/>
                        </a:ln>
                      </wps:spPr>
                      <wps:txbx>
                        <w:txbxContent>
                          <w:p w14:paraId="156A3C06" w14:textId="77777777" w:rsidR="00765D73" w:rsidRPr="00765D73" w:rsidRDefault="00765D73" w:rsidP="00765D73">
                            <w:pPr>
                              <w:shd w:val="clear" w:color="auto" w:fill="F7F7F7"/>
                              <w:spacing w:before="0" w:line="240" w:lineRule="auto"/>
                              <w:jc w:val="left"/>
                              <w:rPr>
                                <w:rFonts w:ascii="Courier New" w:hAnsi="Courier New" w:cs="Courier New"/>
                                <w:color w:val="000000"/>
                                <w:sz w:val="21"/>
                                <w:szCs w:val="21"/>
                              </w:rPr>
                            </w:pPr>
                          </w:p>
                          <w:p w14:paraId="278D6A3A" w14:textId="77777777" w:rsidR="00765D73" w:rsidRDefault="00765D73" w:rsidP="00765D73">
                            <w:pPr>
                              <w:shd w:val="clear" w:color="auto" w:fill="F7F7F7"/>
                              <w:spacing w:before="0" w:line="240" w:lineRule="auto"/>
                              <w:jc w:val="left"/>
                              <w:rPr>
                                <w:rFonts w:ascii="Consolas" w:hAnsi="Consolas" w:cs="Courier New"/>
                                <w:color w:val="000000"/>
                                <w:sz w:val="18"/>
                                <w:szCs w:val="18"/>
                              </w:rPr>
                            </w:pPr>
                            <w:r w:rsidRPr="00592E57">
                              <w:rPr>
                                <w:rFonts w:ascii="Consolas" w:hAnsi="Consolas" w:cs="Courier New"/>
                                <w:color w:val="0000FF"/>
                                <w:sz w:val="18"/>
                                <w:szCs w:val="18"/>
                                <w:rPrChange w:id="147" w:author="Ignacio Angulo Martinez" w:date="2024-06-13T11:49:00Z" w16du:dateUtc="2024-06-13T09:49:00Z">
                                  <w:rPr>
                                    <w:rFonts w:ascii="Courier New" w:hAnsi="Courier New" w:cs="Courier New"/>
                                    <w:color w:val="0000FF"/>
                                    <w:sz w:val="21"/>
                                    <w:szCs w:val="21"/>
                                  </w:rPr>
                                </w:rPrChange>
                              </w:rPr>
                              <w:t>def</w:t>
                            </w:r>
                            <w:r w:rsidRPr="00592E57">
                              <w:rPr>
                                <w:rFonts w:ascii="Consolas" w:hAnsi="Consolas" w:cs="Courier New"/>
                                <w:color w:val="000000"/>
                                <w:sz w:val="18"/>
                                <w:szCs w:val="18"/>
                                <w:rPrChange w:id="148" w:author="Ignacio Angulo Martinez" w:date="2024-06-13T11:49:00Z" w16du:dateUtc="2024-06-13T09:49:00Z">
                                  <w:rPr>
                                    <w:rFonts w:ascii="Courier New" w:hAnsi="Courier New" w:cs="Courier New"/>
                                    <w:color w:val="000000"/>
                                    <w:sz w:val="21"/>
                                    <w:szCs w:val="21"/>
                                  </w:rPr>
                                </w:rPrChange>
                              </w:rPr>
                              <w:t xml:space="preserve"> </w:t>
                            </w:r>
                            <w:r w:rsidRPr="00592E57">
                              <w:rPr>
                                <w:rFonts w:ascii="Consolas" w:hAnsi="Consolas" w:cs="Courier New"/>
                                <w:color w:val="795E26"/>
                                <w:sz w:val="18"/>
                                <w:szCs w:val="18"/>
                                <w:rPrChange w:id="149" w:author="Ignacio Angulo Martinez" w:date="2024-06-13T11:49:00Z" w16du:dateUtc="2024-06-13T09:49:00Z">
                                  <w:rPr>
                                    <w:rFonts w:ascii="Courier New" w:hAnsi="Courier New" w:cs="Courier New"/>
                                    <w:color w:val="795E26"/>
                                    <w:sz w:val="21"/>
                                    <w:szCs w:val="21"/>
                                  </w:rPr>
                                </w:rPrChange>
                              </w:rPr>
                              <w:t>decode_nmea0183</w:t>
                            </w:r>
                            <w:r w:rsidRPr="00592E57">
                              <w:rPr>
                                <w:rFonts w:ascii="Consolas" w:hAnsi="Consolas" w:cs="Courier New"/>
                                <w:color w:val="000000"/>
                                <w:sz w:val="18"/>
                                <w:szCs w:val="18"/>
                                <w:rPrChange w:id="150" w:author="Ignacio Angulo Martinez" w:date="2024-06-13T11:49:00Z" w16du:dateUtc="2024-06-13T09:49:00Z">
                                  <w:rPr>
                                    <w:rFonts w:ascii="Courier New" w:hAnsi="Courier New" w:cs="Courier New"/>
                                    <w:color w:val="000000"/>
                                    <w:sz w:val="21"/>
                                    <w:szCs w:val="21"/>
                                  </w:rPr>
                                </w:rPrChange>
                              </w:rPr>
                              <w:t>(</w:t>
                            </w:r>
                            <w:r w:rsidRPr="00592E57">
                              <w:rPr>
                                <w:rFonts w:ascii="Consolas" w:hAnsi="Consolas" w:cs="Courier New"/>
                                <w:color w:val="001080"/>
                                <w:sz w:val="18"/>
                                <w:szCs w:val="18"/>
                                <w:rPrChange w:id="151" w:author="Ignacio Angulo Martinez" w:date="2024-06-13T11:49:00Z" w16du:dateUtc="2024-06-13T09:49:00Z">
                                  <w:rPr>
                                    <w:rFonts w:ascii="Courier New" w:hAnsi="Courier New" w:cs="Courier New"/>
                                    <w:color w:val="001080"/>
                                    <w:sz w:val="21"/>
                                    <w:szCs w:val="21"/>
                                  </w:rPr>
                                </w:rPrChange>
                              </w:rPr>
                              <w:t>message</w:t>
                            </w:r>
                            <w:r w:rsidRPr="00592E57">
                              <w:rPr>
                                <w:rFonts w:ascii="Consolas" w:hAnsi="Consolas" w:cs="Courier New"/>
                                <w:color w:val="000000"/>
                                <w:sz w:val="18"/>
                                <w:szCs w:val="18"/>
                                <w:rPrChange w:id="152" w:author="Ignacio Angulo Martinez" w:date="2024-06-13T11:49:00Z" w16du:dateUtc="2024-06-13T09:49:00Z">
                                  <w:rPr>
                                    <w:rFonts w:ascii="Courier New" w:hAnsi="Courier New" w:cs="Courier New"/>
                                    <w:color w:val="000000"/>
                                    <w:sz w:val="21"/>
                                    <w:szCs w:val="21"/>
                                  </w:rPr>
                                </w:rPrChange>
                              </w:rPr>
                              <w:t>):</w:t>
                            </w:r>
                          </w:p>
                          <w:p w14:paraId="09751A59" w14:textId="77777777" w:rsidR="003B5FD9" w:rsidRPr="00592E57" w:rsidRDefault="003B5FD9" w:rsidP="00765D73">
                            <w:pPr>
                              <w:shd w:val="clear" w:color="auto" w:fill="F7F7F7"/>
                              <w:spacing w:before="0" w:line="240" w:lineRule="auto"/>
                              <w:jc w:val="left"/>
                              <w:rPr>
                                <w:rFonts w:ascii="Consolas" w:hAnsi="Consolas" w:cs="Courier New"/>
                                <w:color w:val="000000"/>
                                <w:sz w:val="18"/>
                                <w:szCs w:val="18"/>
                                <w:rPrChange w:id="153" w:author="Ignacio Angulo Martinez" w:date="2024-06-13T11:49:00Z" w16du:dateUtc="2024-06-13T09:49:00Z">
                                  <w:rPr>
                                    <w:rFonts w:ascii="Courier New" w:hAnsi="Courier New" w:cs="Courier New"/>
                                    <w:color w:val="000000"/>
                                    <w:sz w:val="21"/>
                                    <w:szCs w:val="21"/>
                                  </w:rPr>
                                </w:rPrChange>
                              </w:rPr>
                            </w:pPr>
                          </w:p>
                          <w:p w14:paraId="2F05369D" w14:textId="0ACF3E7D" w:rsidR="00765D73" w:rsidRPr="00592E57" w:rsidRDefault="00765D73" w:rsidP="00765D73">
                            <w:pPr>
                              <w:shd w:val="clear" w:color="auto" w:fill="F7F7F7"/>
                              <w:spacing w:before="0" w:line="240" w:lineRule="auto"/>
                              <w:jc w:val="left"/>
                              <w:rPr>
                                <w:rFonts w:ascii="Consolas" w:hAnsi="Consolas" w:cs="Courier New"/>
                                <w:color w:val="000000"/>
                                <w:sz w:val="18"/>
                                <w:szCs w:val="18"/>
                                <w:rPrChange w:id="154" w:author="Ignacio Angulo Martinez" w:date="2024-06-13T11:49:00Z" w16du:dateUtc="2024-06-13T09:49:00Z">
                                  <w:rPr>
                                    <w:rFonts w:ascii="Courier New" w:hAnsi="Courier New" w:cs="Courier New"/>
                                    <w:color w:val="000000"/>
                                    <w:sz w:val="21"/>
                                    <w:szCs w:val="21"/>
                                  </w:rPr>
                                </w:rPrChange>
                              </w:rPr>
                            </w:pPr>
                            <w:r w:rsidRPr="00592E57">
                              <w:rPr>
                                <w:rFonts w:ascii="Consolas" w:hAnsi="Consolas" w:cs="Courier New"/>
                                <w:color w:val="000000"/>
                                <w:sz w:val="18"/>
                                <w:szCs w:val="18"/>
                                <w:rPrChange w:id="155" w:author="Ignacio Angulo Martinez" w:date="2024-06-13T11:49:00Z" w16du:dateUtc="2024-06-13T09:49:00Z">
                                  <w:rPr>
                                    <w:rFonts w:ascii="Courier New" w:hAnsi="Courier New" w:cs="Courier New"/>
                                    <w:color w:val="000000"/>
                                    <w:sz w:val="21"/>
                                    <w:szCs w:val="21"/>
                                  </w:rPr>
                                </w:rPrChange>
                              </w:rPr>
                              <w:t xml:space="preserve">    parts = </w:t>
                            </w:r>
                            <w:proofErr w:type="spellStart"/>
                            <w:proofErr w:type="gramStart"/>
                            <w:r w:rsidRPr="00592E57">
                              <w:rPr>
                                <w:rFonts w:ascii="Consolas" w:hAnsi="Consolas" w:cs="Courier New"/>
                                <w:color w:val="000000"/>
                                <w:sz w:val="18"/>
                                <w:szCs w:val="18"/>
                                <w:rPrChange w:id="156" w:author="Ignacio Angulo Martinez" w:date="2024-06-13T11:49:00Z" w16du:dateUtc="2024-06-13T09:49:00Z">
                                  <w:rPr>
                                    <w:rFonts w:ascii="Courier New" w:hAnsi="Courier New" w:cs="Courier New"/>
                                    <w:color w:val="000000"/>
                                    <w:sz w:val="21"/>
                                    <w:szCs w:val="21"/>
                                  </w:rPr>
                                </w:rPrChange>
                              </w:rPr>
                              <w:t>message.split</w:t>
                            </w:r>
                            <w:proofErr w:type="spellEnd"/>
                            <w:proofErr w:type="gramEnd"/>
                            <w:r w:rsidRPr="00592E57">
                              <w:rPr>
                                <w:rFonts w:ascii="Consolas" w:hAnsi="Consolas" w:cs="Courier New"/>
                                <w:color w:val="000000"/>
                                <w:sz w:val="18"/>
                                <w:szCs w:val="18"/>
                                <w:rPrChange w:id="157" w:author="Ignacio Angulo Martinez" w:date="2024-06-13T11:49:00Z" w16du:dateUtc="2024-06-13T09:49:00Z">
                                  <w:rPr>
                                    <w:rFonts w:ascii="Courier New" w:hAnsi="Courier New" w:cs="Courier New"/>
                                    <w:color w:val="000000"/>
                                    <w:sz w:val="21"/>
                                    <w:szCs w:val="21"/>
                                  </w:rPr>
                                </w:rPrChange>
                              </w:rPr>
                              <w:t>(</w:t>
                            </w:r>
                            <w:r w:rsidRPr="00592E57">
                              <w:rPr>
                                <w:rFonts w:ascii="Consolas" w:hAnsi="Consolas" w:cs="Courier New"/>
                                <w:color w:val="A31515"/>
                                <w:sz w:val="18"/>
                                <w:szCs w:val="18"/>
                                <w:rPrChange w:id="158" w:author="Ignacio Angulo Martinez" w:date="2024-06-13T11:49:00Z" w16du:dateUtc="2024-06-13T09:49:00Z">
                                  <w:rPr>
                                    <w:rFonts w:ascii="Courier New" w:hAnsi="Courier New" w:cs="Courier New"/>
                                    <w:color w:val="A31515"/>
                                    <w:sz w:val="21"/>
                                    <w:szCs w:val="21"/>
                                  </w:rPr>
                                </w:rPrChange>
                              </w:rPr>
                              <w:t>','</w:t>
                            </w:r>
                            <w:r w:rsidRPr="00592E57">
                              <w:rPr>
                                <w:rFonts w:ascii="Consolas" w:hAnsi="Consolas" w:cs="Courier New"/>
                                <w:color w:val="000000"/>
                                <w:sz w:val="18"/>
                                <w:szCs w:val="18"/>
                                <w:rPrChange w:id="159" w:author="Ignacio Angulo Martinez" w:date="2024-06-13T11:49:00Z" w16du:dateUtc="2024-06-13T09:49:00Z">
                                  <w:rPr>
                                    <w:rFonts w:ascii="Courier New" w:hAnsi="Courier New" w:cs="Courier New"/>
                                    <w:color w:val="000000"/>
                                    <w:sz w:val="21"/>
                                    <w:szCs w:val="21"/>
                                  </w:rPr>
                                </w:rPrChange>
                              </w:rPr>
                              <w:t>)  </w:t>
                            </w:r>
                            <w:r w:rsidRPr="00592E57">
                              <w:rPr>
                                <w:rFonts w:ascii="Consolas" w:hAnsi="Consolas" w:cs="Courier New"/>
                                <w:color w:val="008000"/>
                                <w:sz w:val="18"/>
                                <w:szCs w:val="18"/>
                                <w:rPrChange w:id="160" w:author="Ignacio Angulo Martinez" w:date="2024-06-13T11:49:00Z" w16du:dateUtc="2024-06-13T09:49:00Z">
                                  <w:rPr>
                                    <w:rFonts w:ascii="Courier New" w:hAnsi="Courier New" w:cs="Courier New"/>
                                    <w:color w:val="008000"/>
                                    <w:sz w:val="21"/>
                                    <w:szCs w:val="21"/>
                                  </w:rPr>
                                </w:rPrChange>
                              </w:rPr>
                              <w:t># Split message into parts</w:t>
                            </w:r>
                          </w:p>
                          <w:p w14:paraId="760CDF7A" w14:textId="77777777" w:rsidR="00765D73" w:rsidRPr="00592E57" w:rsidRDefault="00765D73" w:rsidP="00765D73">
                            <w:pPr>
                              <w:shd w:val="clear" w:color="auto" w:fill="F7F7F7"/>
                              <w:spacing w:before="0" w:line="240" w:lineRule="auto"/>
                              <w:jc w:val="left"/>
                              <w:rPr>
                                <w:rFonts w:ascii="Consolas" w:hAnsi="Consolas" w:cs="Courier New"/>
                                <w:color w:val="000000"/>
                                <w:sz w:val="18"/>
                                <w:szCs w:val="18"/>
                                <w:rPrChange w:id="161" w:author="Ignacio Angulo Martinez" w:date="2024-06-13T11:49:00Z" w16du:dateUtc="2024-06-13T09:49:00Z">
                                  <w:rPr>
                                    <w:rFonts w:ascii="Courier New" w:hAnsi="Courier New" w:cs="Courier New"/>
                                    <w:color w:val="000000"/>
                                    <w:sz w:val="21"/>
                                    <w:szCs w:val="21"/>
                                  </w:rPr>
                                </w:rPrChange>
                              </w:rPr>
                            </w:pPr>
                            <w:r w:rsidRPr="00592E57">
                              <w:rPr>
                                <w:rFonts w:ascii="Consolas" w:hAnsi="Consolas" w:cs="Courier New"/>
                                <w:color w:val="000000"/>
                                <w:sz w:val="18"/>
                                <w:szCs w:val="18"/>
                                <w:rPrChange w:id="162" w:author="Ignacio Angulo Martinez" w:date="2024-06-13T11:49:00Z" w16du:dateUtc="2024-06-13T09:49:00Z">
                                  <w:rPr>
                                    <w:rFonts w:ascii="Courier New" w:hAnsi="Courier New" w:cs="Courier New"/>
                                    <w:color w:val="000000"/>
                                    <w:sz w:val="21"/>
                                    <w:szCs w:val="21"/>
                                  </w:rPr>
                                </w:rPrChange>
                              </w:rPr>
                              <w:t xml:space="preserve">    </w:t>
                            </w:r>
                            <w:r w:rsidRPr="00592E57">
                              <w:rPr>
                                <w:rFonts w:ascii="Consolas" w:hAnsi="Consolas" w:cs="Courier New"/>
                                <w:color w:val="AF00DB"/>
                                <w:sz w:val="18"/>
                                <w:szCs w:val="18"/>
                                <w:rPrChange w:id="163" w:author="Ignacio Angulo Martinez" w:date="2024-06-13T11:49:00Z" w16du:dateUtc="2024-06-13T09:49:00Z">
                                  <w:rPr>
                                    <w:rFonts w:ascii="Courier New" w:hAnsi="Courier New" w:cs="Courier New"/>
                                    <w:color w:val="AF00DB"/>
                                    <w:sz w:val="21"/>
                                    <w:szCs w:val="21"/>
                                  </w:rPr>
                                </w:rPrChange>
                              </w:rPr>
                              <w:t>if</w:t>
                            </w:r>
                            <w:r w:rsidRPr="00592E57">
                              <w:rPr>
                                <w:rFonts w:ascii="Consolas" w:hAnsi="Consolas" w:cs="Courier New"/>
                                <w:color w:val="000000"/>
                                <w:sz w:val="18"/>
                                <w:szCs w:val="18"/>
                                <w:rPrChange w:id="164" w:author="Ignacio Angulo Martinez" w:date="2024-06-13T11:49:00Z" w16du:dateUtc="2024-06-13T09:49:00Z">
                                  <w:rPr>
                                    <w:rFonts w:ascii="Courier New" w:hAnsi="Courier New" w:cs="Courier New"/>
                                    <w:color w:val="000000"/>
                                    <w:sz w:val="21"/>
                                    <w:szCs w:val="21"/>
                                  </w:rPr>
                                </w:rPrChange>
                              </w:rPr>
                              <w:t xml:space="preserve"> </w:t>
                            </w:r>
                            <w:proofErr w:type="spellStart"/>
                            <w:r w:rsidRPr="00592E57">
                              <w:rPr>
                                <w:rFonts w:ascii="Consolas" w:hAnsi="Consolas" w:cs="Courier New"/>
                                <w:color w:val="795E26"/>
                                <w:sz w:val="18"/>
                                <w:szCs w:val="18"/>
                                <w:rPrChange w:id="165" w:author="Ignacio Angulo Martinez" w:date="2024-06-13T11:49:00Z" w16du:dateUtc="2024-06-13T09:49:00Z">
                                  <w:rPr>
                                    <w:rFonts w:ascii="Courier New" w:hAnsi="Courier New" w:cs="Courier New"/>
                                    <w:color w:val="795E26"/>
                                    <w:sz w:val="21"/>
                                    <w:szCs w:val="21"/>
                                  </w:rPr>
                                </w:rPrChange>
                              </w:rPr>
                              <w:t>len</w:t>
                            </w:r>
                            <w:proofErr w:type="spellEnd"/>
                            <w:r w:rsidRPr="00592E57">
                              <w:rPr>
                                <w:rFonts w:ascii="Consolas" w:hAnsi="Consolas" w:cs="Courier New"/>
                                <w:color w:val="000000"/>
                                <w:sz w:val="18"/>
                                <w:szCs w:val="18"/>
                                <w:rPrChange w:id="166" w:author="Ignacio Angulo Martinez" w:date="2024-06-13T11:49:00Z" w16du:dateUtc="2024-06-13T09:49:00Z">
                                  <w:rPr>
                                    <w:rFonts w:ascii="Courier New" w:hAnsi="Courier New" w:cs="Courier New"/>
                                    <w:color w:val="000000"/>
                                    <w:sz w:val="21"/>
                                    <w:szCs w:val="21"/>
                                  </w:rPr>
                                </w:rPrChange>
                              </w:rPr>
                              <w:t xml:space="preserve">(parts) &gt;= </w:t>
                            </w:r>
                            <w:r w:rsidRPr="00592E57">
                              <w:rPr>
                                <w:rFonts w:ascii="Consolas" w:hAnsi="Consolas" w:cs="Courier New"/>
                                <w:color w:val="116644"/>
                                <w:sz w:val="18"/>
                                <w:szCs w:val="18"/>
                                <w:rPrChange w:id="167" w:author="Ignacio Angulo Martinez" w:date="2024-06-13T11:49:00Z" w16du:dateUtc="2024-06-13T09:49:00Z">
                                  <w:rPr>
                                    <w:rFonts w:ascii="Courier New" w:hAnsi="Courier New" w:cs="Courier New"/>
                                    <w:color w:val="116644"/>
                                    <w:sz w:val="21"/>
                                    <w:szCs w:val="21"/>
                                  </w:rPr>
                                </w:rPrChange>
                              </w:rPr>
                              <w:t>6</w:t>
                            </w:r>
                            <w:r w:rsidRPr="00592E57">
                              <w:rPr>
                                <w:rFonts w:ascii="Consolas" w:hAnsi="Consolas" w:cs="Courier New"/>
                                <w:color w:val="000000"/>
                                <w:sz w:val="18"/>
                                <w:szCs w:val="18"/>
                                <w:rPrChange w:id="168" w:author="Ignacio Angulo Martinez" w:date="2024-06-13T11:49:00Z" w16du:dateUtc="2024-06-13T09:49:00Z">
                                  <w:rPr>
                                    <w:rFonts w:ascii="Courier New" w:hAnsi="Courier New" w:cs="Courier New"/>
                                    <w:color w:val="000000"/>
                                    <w:sz w:val="21"/>
                                    <w:szCs w:val="21"/>
                                  </w:rPr>
                                </w:rPrChange>
                              </w:rPr>
                              <w:t xml:space="preserve"> </w:t>
                            </w:r>
                            <w:r w:rsidRPr="00592E57">
                              <w:rPr>
                                <w:rFonts w:ascii="Consolas" w:hAnsi="Consolas" w:cs="Courier New"/>
                                <w:color w:val="0000FF"/>
                                <w:sz w:val="18"/>
                                <w:szCs w:val="18"/>
                                <w:rPrChange w:id="169" w:author="Ignacio Angulo Martinez" w:date="2024-06-13T11:49:00Z" w16du:dateUtc="2024-06-13T09:49:00Z">
                                  <w:rPr>
                                    <w:rFonts w:ascii="Courier New" w:hAnsi="Courier New" w:cs="Courier New"/>
                                    <w:color w:val="0000FF"/>
                                    <w:sz w:val="21"/>
                                    <w:szCs w:val="21"/>
                                  </w:rPr>
                                </w:rPrChange>
                              </w:rPr>
                              <w:t>and</w:t>
                            </w:r>
                            <w:r w:rsidRPr="00592E57">
                              <w:rPr>
                                <w:rFonts w:ascii="Consolas" w:hAnsi="Consolas" w:cs="Courier New"/>
                                <w:color w:val="000000"/>
                                <w:sz w:val="18"/>
                                <w:szCs w:val="18"/>
                                <w:rPrChange w:id="170" w:author="Ignacio Angulo Martinez" w:date="2024-06-13T11:49:00Z" w16du:dateUtc="2024-06-13T09:49:00Z">
                                  <w:rPr>
                                    <w:rFonts w:ascii="Courier New" w:hAnsi="Courier New" w:cs="Courier New"/>
                                    <w:color w:val="000000"/>
                                    <w:sz w:val="21"/>
                                    <w:szCs w:val="21"/>
                                  </w:rPr>
                                </w:rPrChange>
                              </w:rPr>
                              <w:t xml:space="preserve"> </w:t>
                            </w:r>
                            <w:proofErr w:type="gramStart"/>
                            <w:r w:rsidRPr="00592E57">
                              <w:rPr>
                                <w:rFonts w:ascii="Consolas" w:hAnsi="Consolas" w:cs="Courier New"/>
                                <w:color w:val="000000"/>
                                <w:sz w:val="18"/>
                                <w:szCs w:val="18"/>
                                <w:rPrChange w:id="171" w:author="Ignacio Angulo Martinez" w:date="2024-06-13T11:49:00Z" w16du:dateUtc="2024-06-13T09:49:00Z">
                                  <w:rPr>
                                    <w:rFonts w:ascii="Courier New" w:hAnsi="Courier New" w:cs="Courier New"/>
                                    <w:color w:val="000000"/>
                                    <w:sz w:val="21"/>
                                    <w:szCs w:val="21"/>
                                  </w:rPr>
                                </w:rPrChange>
                              </w:rPr>
                              <w:t>parts[</w:t>
                            </w:r>
                            <w:proofErr w:type="gramEnd"/>
                            <w:r w:rsidRPr="00592E57">
                              <w:rPr>
                                <w:rFonts w:ascii="Consolas" w:hAnsi="Consolas" w:cs="Courier New"/>
                                <w:color w:val="116644"/>
                                <w:sz w:val="18"/>
                                <w:szCs w:val="18"/>
                                <w:rPrChange w:id="172" w:author="Ignacio Angulo Martinez" w:date="2024-06-13T11:49:00Z" w16du:dateUtc="2024-06-13T09:49:00Z">
                                  <w:rPr>
                                    <w:rFonts w:ascii="Courier New" w:hAnsi="Courier New" w:cs="Courier New"/>
                                    <w:color w:val="116644"/>
                                    <w:sz w:val="21"/>
                                    <w:szCs w:val="21"/>
                                  </w:rPr>
                                </w:rPrChange>
                              </w:rPr>
                              <w:t>0</w:t>
                            </w:r>
                            <w:r w:rsidRPr="00592E57">
                              <w:rPr>
                                <w:rFonts w:ascii="Consolas" w:hAnsi="Consolas" w:cs="Courier New"/>
                                <w:color w:val="000000"/>
                                <w:sz w:val="18"/>
                                <w:szCs w:val="18"/>
                                <w:rPrChange w:id="173" w:author="Ignacio Angulo Martinez" w:date="2024-06-13T11:49:00Z" w16du:dateUtc="2024-06-13T09:49:00Z">
                                  <w:rPr>
                                    <w:rFonts w:ascii="Courier New" w:hAnsi="Courier New" w:cs="Courier New"/>
                                    <w:color w:val="000000"/>
                                    <w:sz w:val="21"/>
                                    <w:szCs w:val="21"/>
                                  </w:rPr>
                                </w:rPrChange>
                              </w:rPr>
                              <w:t>][</w:t>
                            </w:r>
                            <w:r w:rsidRPr="00592E57">
                              <w:rPr>
                                <w:rFonts w:ascii="Consolas" w:hAnsi="Consolas" w:cs="Courier New"/>
                                <w:color w:val="116644"/>
                                <w:sz w:val="18"/>
                                <w:szCs w:val="18"/>
                                <w:rPrChange w:id="174" w:author="Ignacio Angulo Martinez" w:date="2024-06-13T11:49:00Z" w16du:dateUtc="2024-06-13T09:49:00Z">
                                  <w:rPr>
                                    <w:rFonts w:ascii="Courier New" w:hAnsi="Courier New" w:cs="Courier New"/>
                                    <w:color w:val="116644"/>
                                    <w:sz w:val="21"/>
                                    <w:szCs w:val="21"/>
                                  </w:rPr>
                                </w:rPrChange>
                              </w:rPr>
                              <w:t>0</w:t>
                            </w:r>
                            <w:r w:rsidRPr="00592E57">
                              <w:rPr>
                                <w:rFonts w:ascii="Consolas" w:hAnsi="Consolas" w:cs="Courier New"/>
                                <w:color w:val="000000"/>
                                <w:sz w:val="18"/>
                                <w:szCs w:val="18"/>
                                <w:rPrChange w:id="175" w:author="Ignacio Angulo Martinez" w:date="2024-06-13T11:49:00Z" w16du:dateUtc="2024-06-13T09:49:00Z">
                                  <w:rPr>
                                    <w:rFonts w:ascii="Courier New" w:hAnsi="Courier New" w:cs="Courier New"/>
                                    <w:color w:val="000000"/>
                                    <w:sz w:val="21"/>
                                    <w:szCs w:val="21"/>
                                  </w:rPr>
                                </w:rPrChange>
                              </w:rPr>
                              <w:t xml:space="preserve">] == </w:t>
                            </w:r>
                            <w:r w:rsidRPr="00592E57">
                              <w:rPr>
                                <w:rFonts w:ascii="Consolas" w:hAnsi="Consolas" w:cs="Courier New"/>
                                <w:color w:val="A31515"/>
                                <w:sz w:val="18"/>
                                <w:szCs w:val="18"/>
                                <w:rPrChange w:id="176" w:author="Ignacio Angulo Martinez" w:date="2024-06-13T11:49:00Z" w16du:dateUtc="2024-06-13T09:49:00Z">
                                  <w:rPr>
                                    <w:rFonts w:ascii="Courier New" w:hAnsi="Courier New" w:cs="Courier New"/>
                                    <w:color w:val="A31515"/>
                                    <w:sz w:val="21"/>
                                    <w:szCs w:val="21"/>
                                  </w:rPr>
                                </w:rPrChange>
                              </w:rPr>
                              <w:t>'$'</w:t>
                            </w:r>
                            <w:r w:rsidRPr="00592E57">
                              <w:rPr>
                                <w:rFonts w:ascii="Consolas" w:hAnsi="Consolas" w:cs="Courier New"/>
                                <w:color w:val="000000"/>
                                <w:sz w:val="18"/>
                                <w:szCs w:val="18"/>
                                <w:rPrChange w:id="177" w:author="Ignacio Angulo Martinez" w:date="2024-06-13T11:49:00Z" w16du:dateUtc="2024-06-13T09:49:00Z">
                                  <w:rPr>
                                    <w:rFonts w:ascii="Courier New" w:hAnsi="Courier New" w:cs="Courier New"/>
                                    <w:color w:val="000000"/>
                                    <w:sz w:val="21"/>
                                    <w:szCs w:val="21"/>
                                  </w:rPr>
                                </w:rPrChange>
                              </w:rPr>
                              <w:t>:  </w:t>
                            </w:r>
                            <w:r w:rsidRPr="00592E57">
                              <w:rPr>
                                <w:rFonts w:ascii="Consolas" w:hAnsi="Consolas" w:cs="Courier New"/>
                                <w:color w:val="008000"/>
                                <w:sz w:val="18"/>
                                <w:szCs w:val="18"/>
                                <w:rPrChange w:id="178" w:author="Ignacio Angulo Martinez" w:date="2024-06-13T11:49:00Z" w16du:dateUtc="2024-06-13T09:49:00Z">
                                  <w:rPr>
                                    <w:rFonts w:ascii="Courier New" w:hAnsi="Courier New" w:cs="Courier New"/>
                                    <w:color w:val="008000"/>
                                    <w:sz w:val="21"/>
                                    <w:szCs w:val="21"/>
                                  </w:rPr>
                                </w:rPrChange>
                              </w:rPr>
                              <w:t># Verify message</w:t>
                            </w:r>
                          </w:p>
                          <w:p w14:paraId="66E63F3B" w14:textId="77777777" w:rsidR="00765D73" w:rsidRPr="00592E57" w:rsidRDefault="00765D73" w:rsidP="00765D73">
                            <w:pPr>
                              <w:shd w:val="clear" w:color="auto" w:fill="F7F7F7"/>
                              <w:spacing w:before="0" w:line="240" w:lineRule="auto"/>
                              <w:jc w:val="left"/>
                              <w:rPr>
                                <w:rFonts w:ascii="Consolas" w:hAnsi="Consolas" w:cs="Courier New"/>
                                <w:color w:val="000000"/>
                                <w:sz w:val="18"/>
                                <w:szCs w:val="18"/>
                                <w:rPrChange w:id="179" w:author="Ignacio Angulo Martinez" w:date="2024-06-13T11:49:00Z" w16du:dateUtc="2024-06-13T09:49:00Z">
                                  <w:rPr>
                                    <w:rFonts w:ascii="Courier New" w:hAnsi="Courier New" w:cs="Courier New"/>
                                    <w:color w:val="000000"/>
                                    <w:sz w:val="21"/>
                                    <w:szCs w:val="21"/>
                                  </w:rPr>
                                </w:rPrChange>
                              </w:rPr>
                            </w:pPr>
                            <w:r w:rsidRPr="00592E57">
                              <w:rPr>
                                <w:rFonts w:ascii="Consolas" w:hAnsi="Consolas" w:cs="Courier New"/>
                                <w:color w:val="000000"/>
                                <w:sz w:val="18"/>
                                <w:szCs w:val="18"/>
                                <w:rPrChange w:id="180" w:author="Ignacio Angulo Martinez" w:date="2024-06-13T11:49:00Z" w16du:dateUtc="2024-06-13T09:49:00Z">
                                  <w:rPr>
                                    <w:rFonts w:ascii="Courier New" w:hAnsi="Courier New" w:cs="Courier New"/>
                                    <w:color w:val="000000"/>
                                    <w:sz w:val="21"/>
                                    <w:szCs w:val="21"/>
                                  </w:rPr>
                                </w:rPrChange>
                              </w:rPr>
                              <w:t xml:space="preserve">        </w:t>
                            </w:r>
                            <w:proofErr w:type="spellStart"/>
                            <w:r w:rsidRPr="00592E57">
                              <w:rPr>
                                <w:rFonts w:ascii="Consolas" w:hAnsi="Consolas" w:cs="Courier New"/>
                                <w:color w:val="000000"/>
                                <w:sz w:val="18"/>
                                <w:szCs w:val="18"/>
                                <w:rPrChange w:id="181" w:author="Ignacio Angulo Martinez" w:date="2024-06-13T11:49:00Z" w16du:dateUtc="2024-06-13T09:49:00Z">
                                  <w:rPr>
                                    <w:rFonts w:ascii="Courier New" w:hAnsi="Courier New" w:cs="Courier New"/>
                                    <w:color w:val="000000"/>
                                    <w:sz w:val="21"/>
                                    <w:szCs w:val="21"/>
                                  </w:rPr>
                                </w:rPrChange>
                              </w:rPr>
                              <w:t>message_type</w:t>
                            </w:r>
                            <w:proofErr w:type="spellEnd"/>
                            <w:r w:rsidRPr="00592E57">
                              <w:rPr>
                                <w:rFonts w:ascii="Consolas" w:hAnsi="Consolas" w:cs="Courier New"/>
                                <w:color w:val="000000"/>
                                <w:sz w:val="18"/>
                                <w:szCs w:val="18"/>
                                <w:rPrChange w:id="182" w:author="Ignacio Angulo Martinez" w:date="2024-06-13T11:49:00Z" w16du:dateUtc="2024-06-13T09:49:00Z">
                                  <w:rPr>
                                    <w:rFonts w:ascii="Courier New" w:hAnsi="Courier New" w:cs="Courier New"/>
                                    <w:color w:val="000000"/>
                                    <w:sz w:val="21"/>
                                    <w:szCs w:val="21"/>
                                  </w:rPr>
                                </w:rPrChange>
                              </w:rPr>
                              <w:t xml:space="preserve"> = </w:t>
                            </w:r>
                            <w:proofErr w:type="gramStart"/>
                            <w:r w:rsidRPr="00592E57">
                              <w:rPr>
                                <w:rFonts w:ascii="Consolas" w:hAnsi="Consolas" w:cs="Courier New"/>
                                <w:color w:val="000000"/>
                                <w:sz w:val="18"/>
                                <w:szCs w:val="18"/>
                                <w:rPrChange w:id="183" w:author="Ignacio Angulo Martinez" w:date="2024-06-13T11:49:00Z" w16du:dateUtc="2024-06-13T09:49:00Z">
                                  <w:rPr>
                                    <w:rFonts w:ascii="Courier New" w:hAnsi="Courier New" w:cs="Courier New"/>
                                    <w:color w:val="000000"/>
                                    <w:sz w:val="21"/>
                                    <w:szCs w:val="21"/>
                                  </w:rPr>
                                </w:rPrChange>
                              </w:rPr>
                              <w:t>parts[</w:t>
                            </w:r>
                            <w:proofErr w:type="gramEnd"/>
                            <w:r w:rsidRPr="00592E57">
                              <w:rPr>
                                <w:rFonts w:ascii="Consolas" w:hAnsi="Consolas" w:cs="Courier New"/>
                                <w:color w:val="116644"/>
                                <w:sz w:val="18"/>
                                <w:szCs w:val="18"/>
                                <w:rPrChange w:id="184" w:author="Ignacio Angulo Martinez" w:date="2024-06-13T11:49:00Z" w16du:dateUtc="2024-06-13T09:49:00Z">
                                  <w:rPr>
                                    <w:rFonts w:ascii="Courier New" w:hAnsi="Courier New" w:cs="Courier New"/>
                                    <w:color w:val="116644"/>
                                    <w:sz w:val="21"/>
                                    <w:szCs w:val="21"/>
                                  </w:rPr>
                                </w:rPrChange>
                              </w:rPr>
                              <w:t>0</w:t>
                            </w:r>
                            <w:r w:rsidRPr="00592E57">
                              <w:rPr>
                                <w:rFonts w:ascii="Consolas" w:hAnsi="Consolas" w:cs="Courier New"/>
                                <w:color w:val="000000"/>
                                <w:sz w:val="18"/>
                                <w:szCs w:val="18"/>
                                <w:rPrChange w:id="185" w:author="Ignacio Angulo Martinez" w:date="2024-06-13T11:49:00Z" w16du:dateUtc="2024-06-13T09:49:00Z">
                                  <w:rPr>
                                    <w:rFonts w:ascii="Courier New" w:hAnsi="Courier New" w:cs="Courier New"/>
                                    <w:color w:val="000000"/>
                                    <w:sz w:val="21"/>
                                    <w:szCs w:val="21"/>
                                  </w:rPr>
                                </w:rPrChange>
                              </w:rPr>
                              <w:t>][</w:t>
                            </w:r>
                            <w:r w:rsidRPr="00592E57">
                              <w:rPr>
                                <w:rFonts w:ascii="Consolas" w:hAnsi="Consolas" w:cs="Courier New"/>
                                <w:color w:val="116644"/>
                                <w:sz w:val="18"/>
                                <w:szCs w:val="18"/>
                                <w:rPrChange w:id="186" w:author="Ignacio Angulo Martinez" w:date="2024-06-13T11:49:00Z" w16du:dateUtc="2024-06-13T09:49:00Z">
                                  <w:rPr>
                                    <w:rFonts w:ascii="Courier New" w:hAnsi="Courier New" w:cs="Courier New"/>
                                    <w:color w:val="116644"/>
                                    <w:sz w:val="21"/>
                                    <w:szCs w:val="21"/>
                                  </w:rPr>
                                </w:rPrChange>
                              </w:rPr>
                              <w:t>1</w:t>
                            </w:r>
                            <w:r w:rsidRPr="00592E57">
                              <w:rPr>
                                <w:rFonts w:ascii="Consolas" w:hAnsi="Consolas" w:cs="Courier New"/>
                                <w:color w:val="000000"/>
                                <w:sz w:val="18"/>
                                <w:szCs w:val="18"/>
                                <w:rPrChange w:id="187" w:author="Ignacio Angulo Martinez" w:date="2024-06-13T11:49:00Z" w16du:dateUtc="2024-06-13T09:49:00Z">
                                  <w:rPr>
                                    <w:rFonts w:ascii="Courier New" w:hAnsi="Courier New" w:cs="Courier New"/>
                                    <w:color w:val="000000"/>
                                    <w:sz w:val="21"/>
                                    <w:szCs w:val="21"/>
                                  </w:rPr>
                                </w:rPrChange>
                              </w:rPr>
                              <w:t>:]</w:t>
                            </w:r>
                          </w:p>
                          <w:p w14:paraId="2A14BAA3" w14:textId="77777777" w:rsidR="00765D73" w:rsidRPr="00592E57" w:rsidRDefault="00765D73" w:rsidP="00765D73">
                            <w:pPr>
                              <w:shd w:val="clear" w:color="auto" w:fill="F7F7F7"/>
                              <w:spacing w:before="0" w:line="240" w:lineRule="auto"/>
                              <w:jc w:val="left"/>
                              <w:rPr>
                                <w:rFonts w:ascii="Consolas" w:hAnsi="Consolas" w:cs="Courier New"/>
                                <w:color w:val="000000"/>
                                <w:sz w:val="18"/>
                                <w:szCs w:val="18"/>
                                <w:rPrChange w:id="188" w:author="Ignacio Angulo Martinez" w:date="2024-06-13T11:49:00Z" w16du:dateUtc="2024-06-13T09:49:00Z">
                                  <w:rPr>
                                    <w:rFonts w:ascii="Courier New" w:hAnsi="Courier New" w:cs="Courier New"/>
                                    <w:color w:val="000000"/>
                                    <w:sz w:val="21"/>
                                    <w:szCs w:val="21"/>
                                  </w:rPr>
                                </w:rPrChange>
                              </w:rPr>
                            </w:pPr>
                          </w:p>
                          <w:p w14:paraId="7848D0E2" w14:textId="77777777" w:rsidR="00765D73" w:rsidRDefault="00765D73" w:rsidP="00765D73">
                            <w:pPr>
                              <w:shd w:val="clear" w:color="auto" w:fill="F7F7F7"/>
                              <w:spacing w:before="0" w:line="240" w:lineRule="auto"/>
                              <w:jc w:val="left"/>
                              <w:rPr>
                                <w:rFonts w:ascii="Consolas" w:hAnsi="Consolas" w:cs="Courier New"/>
                                <w:color w:val="000000"/>
                                <w:sz w:val="18"/>
                                <w:szCs w:val="18"/>
                              </w:rPr>
                            </w:pPr>
                            <w:r w:rsidRPr="00592E57">
                              <w:rPr>
                                <w:rFonts w:ascii="Consolas" w:hAnsi="Consolas" w:cs="Courier New"/>
                                <w:color w:val="000000"/>
                                <w:sz w:val="18"/>
                                <w:szCs w:val="18"/>
                                <w:rPrChange w:id="189" w:author="Ignacio Angulo Martinez" w:date="2024-06-13T11:49:00Z" w16du:dateUtc="2024-06-13T09:49:00Z">
                                  <w:rPr>
                                    <w:rFonts w:ascii="Courier New" w:hAnsi="Courier New" w:cs="Courier New"/>
                                    <w:color w:val="000000"/>
                                    <w:sz w:val="21"/>
                                    <w:szCs w:val="21"/>
                                  </w:rPr>
                                </w:rPrChange>
                              </w:rPr>
                              <w:t xml:space="preserve">        </w:t>
                            </w:r>
                            <w:r w:rsidRPr="00592E57">
                              <w:rPr>
                                <w:rFonts w:ascii="Consolas" w:hAnsi="Consolas" w:cs="Courier New"/>
                                <w:color w:val="AF00DB"/>
                                <w:sz w:val="18"/>
                                <w:szCs w:val="18"/>
                                <w:rPrChange w:id="190" w:author="Ignacio Angulo Martinez" w:date="2024-06-13T11:49:00Z" w16du:dateUtc="2024-06-13T09:49:00Z">
                                  <w:rPr>
                                    <w:rFonts w:ascii="Courier New" w:hAnsi="Courier New" w:cs="Courier New"/>
                                    <w:color w:val="AF00DB"/>
                                    <w:sz w:val="21"/>
                                    <w:szCs w:val="21"/>
                                  </w:rPr>
                                </w:rPrChange>
                              </w:rPr>
                              <w:t>if</w:t>
                            </w:r>
                            <w:r w:rsidRPr="00592E57">
                              <w:rPr>
                                <w:rFonts w:ascii="Consolas" w:hAnsi="Consolas" w:cs="Courier New"/>
                                <w:color w:val="000000"/>
                                <w:sz w:val="18"/>
                                <w:szCs w:val="18"/>
                                <w:rPrChange w:id="191" w:author="Ignacio Angulo Martinez" w:date="2024-06-13T11:49:00Z" w16du:dateUtc="2024-06-13T09:49:00Z">
                                  <w:rPr>
                                    <w:rFonts w:ascii="Courier New" w:hAnsi="Courier New" w:cs="Courier New"/>
                                    <w:color w:val="000000"/>
                                    <w:sz w:val="21"/>
                                    <w:szCs w:val="21"/>
                                  </w:rPr>
                                </w:rPrChange>
                              </w:rPr>
                              <w:t xml:space="preserve"> </w:t>
                            </w:r>
                            <w:proofErr w:type="spellStart"/>
                            <w:r w:rsidRPr="00592E57">
                              <w:rPr>
                                <w:rFonts w:ascii="Consolas" w:hAnsi="Consolas" w:cs="Courier New"/>
                                <w:color w:val="000000"/>
                                <w:sz w:val="18"/>
                                <w:szCs w:val="18"/>
                                <w:rPrChange w:id="192" w:author="Ignacio Angulo Martinez" w:date="2024-06-13T11:49:00Z" w16du:dateUtc="2024-06-13T09:49:00Z">
                                  <w:rPr>
                                    <w:rFonts w:ascii="Courier New" w:hAnsi="Courier New" w:cs="Courier New"/>
                                    <w:color w:val="000000"/>
                                    <w:sz w:val="21"/>
                                    <w:szCs w:val="21"/>
                                  </w:rPr>
                                </w:rPrChange>
                              </w:rPr>
                              <w:t>message_type</w:t>
                            </w:r>
                            <w:proofErr w:type="spellEnd"/>
                            <w:r w:rsidRPr="00592E57">
                              <w:rPr>
                                <w:rFonts w:ascii="Consolas" w:hAnsi="Consolas" w:cs="Courier New"/>
                                <w:color w:val="000000"/>
                                <w:sz w:val="18"/>
                                <w:szCs w:val="18"/>
                                <w:rPrChange w:id="193" w:author="Ignacio Angulo Martinez" w:date="2024-06-13T11:49:00Z" w16du:dateUtc="2024-06-13T09:49:00Z">
                                  <w:rPr>
                                    <w:rFonts w:ascii="Courier New" w:hAnsi="Courier New" w:cs="Courier New"/>
                                    <w:color w:val="000000"/>
                                    <w:sz w:val="21"/>
                                    <w:szCs w:val="21"/>
                                  </w:rPr>
                                </w:rPrChange>
                              </w:rPr>
                              <w:t xml:space="preserve"> == </w:t>
                            </w:r>
                            <w:r w:rsidRPr="00592E57">
                              <w:rPr>
                                <w:rFonts w:ascii="Consolas" w:hAnsi="Consolas" w:cs="Courier New"/>
                                <w:color w:val="A31515"/>
                                <w:sz w:val="18"/>
                                <w:szCs w:val="18"/>
                                <w:rPrChange w:id="194" w:author="Ignacio Angulo Martinez" w:date="2024-06-13T11:49:00Z" w16du:dateUtc="2024-06-13T09:49:00Z">
                                  <w:rPr>
                                    <w:rFonts w:ascii="Courier New" w:hAnsi="Courier New" w:cs="Courier New"/>
                                    <w:color w:val="A31515"/>
                                    <w:sz w:val="21"/>
                                    <w:szCs w:val="21"/>
                                  </w:rPr>
                                </w:rPrChange>
                              </w:rPr>
                              <w:t>'GPGGA'</w:t>
                            </w:r>
                            <w:r w:rsidRPr="00592E57">
                              <w:rPr>
                                <w:rFonts w:ascii="Consolas" w:hAnsi="Consolas" w:cs="Courier New"/>
                                <w:color w:val="000000"/>
                                <w:sz w:val="18"/>
                                <w:szCs w:val="18"/>
                                <w:rPrChange w:id="195" w:author="Ignacio Angulo Martinez" w:date="2024-06-13T11:49:00Z" w16du:dateUtc="2024-06-13T09:49:00Z">
                                  <w:rPr>
                                    <w:rFonts w:ascii="Courier New" w:hAnsi="Courier New" w:cs="Courier New"/>
                                    <w:color w:val="000000"/>
                                    <w:sz w:val="21"/>
                                    <w:szCs w:val="21"/>
                                  </w:rPr>
                                </w:rPrChange>
                              </w:rPr>
                              <w:t>:</w:t>
                            </w:r>
                          </w:p>
                          <w:p w14:paraId="436E13ED" w14:textId="77777777" w:rsidR="003B5FD9" w:rsidRPr="00592E57" w:rsidRDefault="003B5FD9" w:rsidP="00765D73">
                            <w:pPr>
                              <w:shd w:val="clear" w:color="auto" w:fill="F7F7F7"/>
                              <w:spacing w:before="0" w:line="240" w:lineRule="auto"/>
                              <w:jc w:val="left"/>
                              <w:rPr>
                                <w:rFonts w:ascii="Consolas" w:hAnsi="Consolas" w:cs="Courier New"/>
                                <w:color w:val="000000"/>
                                <w:sz w:val="18"/>
                                <w:szCs w:val="18"/>
                                <w:rPrChange w:id="196" w:author="Ignacio Angulo Martinez" w:date="2024-06-13T11:49:00Z" w16du:dateUtc="2024-06-13T09:49:00Z">
                                  <w:rPr>
                                    <w:rFonts w:ascii="Courier New" w:hAnsi="Courier New" w:cs="Courier New"/>
                                    <w:color w:val="000000"/>
                                    <w:sz w:val="21"/>
                                    <w:szCs w:val="21"/>
                                  </w:rPr>
                                </w:rPrChange>
                              </w:rPr>
                            </w:pPr>
                          </w:p>
                          <w:p w14:paraId="52BD38DC" w14:textId="77777777" w:rsidR="00765D73" w:rsidRDefault="00765D73" w:rsidP="00765D73">
                            <w:pPr>
                              <w:shd w:val="clear" w:color="auto" w:fill="F7F7F7"/>
                              <w:spacing w:before="0" w:line="240" w:lineRule="auto"/>
                              <w:jc w:val="left"/>
                              <w:rPr>
                                <w:rFonts w:ascii="Consolas" w:hAnsi="Consolas" w:cs="Courier New"/>
                                <w:color w:val="008000"/>
                                <w:sz w:val="18"/>
                                <w:szCs w:val="18"/>
                              </w:rPr>
                            </w:pPr>
                            <w:r w:rsidRPr="00592E57">
                              <w:rPr>
                                <w:rFonts w:ascii="Consolas" w:hAnsi="Consolas" w:cs="Courier New"/>
                                <w:color w:val="000000"/>
                                <w:sz w:val="18"/>
                                <w:szCs w:val="18"/>
                                <w:rPrChange w:id="197" w:author="Ignacio Angulo Martinez" w:date="2024-06-13T11:49:00Z" w16du:dateUtc="2024-06-13T09:49:00Z">
                                  <w:rPr>
                                    <w:rFonts w:ascii="Courier New" w:hAnsi="Courier New" w:cs="Courier New"/>
                                    <w:color w:val="000000"/>
                                    <w:sz w:val="21"/>
                                    <w:szCs w:val="21"/>
                                  </w:rPr>
                                </w:rPrChange>
                              </w:rPr>
                              <w:t xml:space="preserve">            </w:t>
                            </w:r>
                            <w:proofErr w:type="spellStart"/>
                            <w:r w:rsidRPr="00592E57">
                              <w:rPr>
                                <w:rFonts w:ascii="Consolas" w:hAnsi="Consolas" w:cs="Courier New"/>
                                <w:color w:val="000000"/>
                                <w:sz w:val="18"/>
                                <w:szCs w:val="18"/>
                                <w:rPrChange w:id="198" w:author="Ignacio Angulo Martinez" w:date="2024-06-13T11:49:00Z" w16du:dateUtc="2024-06-13T09:49:00Z">
                                  <w:rPr>
                                    <w:rFonts w:ascii="Courier New" w:hAnsi="Courier New" w:cs="Courier New"/>
                                    <w:color w:val="000000"/>
                                    <w:sz w:val="21"/>
                                    <w:szCs w:val="21"/>
                                  </w:rPr>
                                </w:rPrChange>
                              </w:rPr>
                              <w:t>time_utc</w:t>
                            </w:r>
                            <w:proofErr w:type="spellEnd"/>
                            <w:r w:rsidRPr="00592E57">
                              <w:rPr>
                                <w:rFonts w:ascii="Consolas" w:hAnsi="Consolas" w:cs="Courier New"/>
                                <w:color w:val="000000"/>
                                <w:sz w:val="18"/>
                                <w:szCs w:val="18"/>
                                <w:rPrChange w:id="199" w:author="Ignacio Angulo Martinez" w:date="2024-06-13T11:49:00Z" w16du:dateUtc="2024-06-13T09:49:00Z">
                                  <w:rPr>
                                    <w:rFonts w:ascii="Courier New" w:hAnsi="Courier New" w:cs="Courier New"/>
                                    <w:color w:val="000000"/>
                                    <w:sz w:val="21"/>
                                    <w:szCs w:val="21"/>
                                  </w:rPr>
                                </w:rPrChange>
                              </w:rPr>
                              <w:t xml:space="preserve"> = </w:t>
                            </w:r>
                            <w:proofErr w:type="gramStart"/>
                            <w:r w:rsidRPr="00592E57">
                              <w:rPr>
                                <w:rFonts w:ascii="Consolas" w:hAnsi="Consolas" w:cs="Courier New"/>
                                <w:color w:val="000000"/>
                                <w:sz w:val="18"/>
                                <w:szCs w:val="18"/>
                                <w:rPrChange w:id="200" w:author="Ignacio Angulo Martinez" w:date="2024-06-13T11:49:00Z" w16du:dateUtc="2024-06-13T09:49:00Z">
                                  <w:rPr>
                                    <w:rFonts w:ascii="Courier New" w:hAnsi="Courier New" w:cs="Courier New"/>
                                    <w:color w:val="000000"/>
                                    <w:sz w:val="21"/>
                                    <w:szCs w:val="21"/>
                                  </w:rPr>
                                </w:rPrChange>
                              </w:rPr>
                              <w:t>parts[</w:t>
                            </w:r>
                            <w:proofErr w:type="gramEnd"/>
                            <w:r w:rsidRPr="00592E57">
                              <w:rPr>
                                <w:rFonts w:ascii="Consolas" w:hAnsi="Consolas" w:cs="Courier New"/>
                                <w:color w:val="116644"/>
                                <w:sz w:val="18"/>
                                <w:szCs w:val="18"/>
                                <w:rPrChange w:id="201" w:author="Ignacio Angulo Martinez" w:date="2024-06-13T11:49:00Z" w16du:dateUtc="2024-06-13T09:49:00Z">
                                  <w:rPr>
                                    <w:rFonts w:ascii="Courier New" w:hAnsi="Courier New" w:cs="Courier New"/>
                                    <w:color w:val="116644"/>
                                    <w:sz w:val="21"/>
                                    <w:szCs w:val="21"/>
                                  </w:rPr>
                                </w:rPrChange>
                              </w:rPr>
                              <w:t>1</w:t>
                            </w:r>
                            <w:r w:rsidRPr="00592E57">
                              <w:rPr>
                                <w:rFonts w:ascii="Consolas" w:hAnsi="Consolas" w:cs="Courier New"/>
                                <w:color w:val="000000"/>
                                <w:sz w:val="18"/>
                                <w:szCs w:val="18"/>
                                <w:rPrChange w:id="202" w:author="Ignacio Angulo Martinez" w:date="2024-06-13T11:49:00Z" w16du:dateUtc="2024-06-13T09:49:00Z">
                                  <w:rPr>
                                    <w:rFonts w:ascii="Courier New" w:hAnsi="Courier New" w:cs="Courier New"/>
                                    <w:color w:val="000000"/>
                                    <w:sz w:val="21"/>
                                    <w:szCs w:val="21"/>
                                  </w:rPr>
                                </w:rPrChange>
                              </w:rPr>
                              <w:t>]  </w:t>
                            </w:r>
                            <w:r w:rsidRPr="00592E57">
                              <w:rPr>
                                <w:rFonts w:ascii="Consolas" w:hAnsi="Consolas" w:cs="Courier New"/>
                                <w:color w:val="008000"/>
                                <w:sz w:val="18"/>
                                <w:szCs w:val="18"/>
                                <w:rPrChange w:id="203" w:author="Ignacio Angulo Martinez" w:date="2024-06-13T11:49:00Z" w16du:dateUtc="2024-06-13T09:49:00Z">
                                  <w:rPr>
                                    <w:rFonts w:ascii="Courier New" w:hAnsi="Courier New" w:cs="Courier New"/>
                                    <w:color w:val="008000"/>
                                    <w:sz w:val="21"/>
                                    <w:szCs w:val="21"/>
                                  </w:rPr>
                                </w:rPrChange>
                              </w:rPr>
                              <w:t># Time in UTC format</w:t>
                            </w:r>
                          </w:p>
                          <w:p w14:paraId="3D2B4121" w14:textId="77777777" w:rsidR="003B5FD9" w:rsidRPr="00592E57" w:rsidRDefault="003B5FD9" w:rsidP="00765D73">
                            <w:pPr>
                              <w:shd w:val="clear" w:color="auto" w:fill="F7F7F7"/>
                              <w:spacing w:before="0" w:line="240" w:lineRule="auto"/>
                              <w:jc w:val="left"/>
                              <w:rPr>
                                <w:rFonts w:ascii="Consolas" w:hAnsi="Consolas" w:cs="Courier New"/>
                                <w:color w:val="000000"/>
                                <w:sz w:val="18"/>
                                <w:szCs w:val="18"/>
                                <w:rPrChange w:id="204" w:author="Ignacio Angulo Martinez" w:date="2024-06-13T11:49:00Z" w16du:dateUtc="2024-06-13T09:49:00Z">
                                  <w:rPr>
                                    <w:rFonts w:ascii="Courier New" w:hAnsi="Courier New" w:cs="Courier New"/>
                                    <w:color w:val="000000"/>
                                    <w:sz w:val="21"/>
                                    <w:szCs w:val="21"/>
                                  </w:rPr>
                                </w:rPrChange>
                              </w:rPr>
                            </w:pPr>
                          </w:p>
                          <w:p w14:paraId="2ECFDB01" w14:textId="77777777" w:rsidR="003B5FD9" w:rsidRDefault="00765D73" w:rsidP="00765D73">
                            <w:pPr>
                              <w:shd w:val="clear" w:color="auto" w:fill="F7F7F7"/>
                              <w:spacing w:before="0" w:line="240" w:lineRule="auto"/>
                              <w:jc w:val="left"/>
                              <w:rPr>
                                <w:rFonts w:ascii="Consolas" w:hAnsi="Consolas" w:cs="Courier New"/>
                                <w:color w:val="000000"/>
                                <w:sz w:val="18"/>
                                <w:szCs w:val="18"/>
                              </w:rPr>
                            </w:pPr>
                            <w:r w:rsidRPr="00592E57">
                              <w:rPr>
                                <w:rFonts w:ascii="Consolas" w:hAnsi="Consolas" w:cs="Courier New"/>
                                <w:color w:val="000000"/>
                                <w:sz w:val="18"/>
                                <w:szCs w:val="18"/>
                                <w:rPrChange w:id="205" w:author="Ignacio Angulo Martinez" w:date="2024-06-13T11:49:00Z" w16du:dateUtc="2024-06-13T09:49:00Z">
                                  <w:rPr>
                                    <w:rFonts w:ascii="Courier New" w:hAnsi="Courier New" w:cs="Courier New"/>
                                    <w:color w:val="000000"/>
                                    <w:sz w:val="21"/>
                                    <w:szCs w:val="21"/>
                                  </w:rPr>
                                </w:rPrChange>
                              </w:rPr>
                              <w:t xml:space="preserve">            latitude = </w:t>
                            </w:r>
                            <w:proofErr w:type="spellStart"/>
                            <w:r w:rsidRPr="00592E57">
                              <w:rPr>
                                <w:rFonts w:ascii="Consolas" w:hAnsi="Consolas" w:cs="Courier New"/>
                                <w:color w:val="000000"/>
                                <w:sz w:val="18"/>
                                <w:szCs w:val="18"/>
                                <w:rPrChange w:id="206" w:author="Ignacio Angulo Martinez" w:date="2024-06-13T11:49:00Z" w16du:dateUtc="2024-06-13T09:49:00Z">
                                  <w:rPr>
                                    <w:rFonts w:ascii="Courier New" w:hAnsi="Courier New" w:cs="Courier New"/>
                                    <w:color w:val="000000"/>
                                    <w:sz w:val="21"/>
                                    <w:szCs w:val="21"/>
                                  </w:rPr>
                                </w:rPrChange>
                              </w:rPr>
                              <w:t>convertir_coordenadas_grados</w:t>
                            </w:r>
                            <w:proofErr w:type="spellEnd"/>
                            <w:r w:rsidRPr="00592E57">
                              <w:rPr>
                                <w:rFonts w:ascii="Consolas" w:hAnsi="Consolas" w:cs="Courier New"/>
                                <w:color w:val="000000"/>
                                <w:sz w:val="18"/>
                                <w:szCs w:val="18"/>
                                <w:rPrChange w:id="207" w:author="Ignacio Angulo Martinez" w:date="2024-06-13T11:49:00Z" w16du:dateUtc="2024-06-13T09:49:00Z">
                                  <w:rPr>
                                    <w:rFonts w:ascii="Courier New" w:hAnsi="Courier New" w:cs="Courier New"/>
                                    <w:color w:val="000000"/>
                                    <w:sz w:val="21"/>
                                    <w:szCs w:val="21"/>
                                  </w:rPr>
                                </w:rPrChange>
                              </w:rPr>
                              <w:t>(</w:t>
                            </w:r>
                            <w:proofErr w:type="gramStart"/>
                            <w:r w:rsidRPr="00592E57">
                              <w:rPr>
                                <w:rFonts w:ascii="Consolas" w:hAnsi="Consolas" w:cs="Courier New"/>
                                <w:color w:val="000000"/>
                                <w:sz w:val="18"/>
                                <w:szCs w:val="18"/>
                                <w:rPrChange w:id="208" w:author="Ignacio Angulo Martinez" w:date="2024-06-13T11:49:00Z" w16du:dateUtc="2024-06-13T09:49:00Z">
                                  <w:rPr>
                                    <w:rFonts w:ascii="Courier New" w:hAnsi="Courier New" w:cs="Courier New"/>
                                    <w:color w:val="000000"/>
                                    <w:sz w:val="21"/>
                                    <w:szCs w:val="21"/>
                                  </w:rPr>
                                </w:rPrChange>
                              </w:rPr>
                              <w:t>parts[</w:t>
                            </w:r>
                            <w:proofErr w:type="gramEnd"/>
                            <w:r w:rsidRPr="00592E57">
                              <w:rPr>
                                <w:rFonts w:ascii="Consolas" w:hAnsi="Consolas" w:cs="Courier New"/>
                                <w:color w:val="116644"/>
                                <w:sz w:val="18"/>
                                <w:szCs w:val="18"/>
                                <w:rPrChange w:id="209" w:author="Ignacio Angulo Martinez" w:date="2024-06-13T11:49:00Z" w16du:dateUtc="2024-06-13T09:49:00Z">
                                  <w:rPr>
                                    <w:rFonts w:ascii="Courier New" w:hAnsi="Courier New" w:cs="Courier New"/>
                                    <w:color w:val="116644"/>
                                    <w:sz w:val="21"/>
                                    <w:szCs w:val="21"/>
                                  </w:rPr>
                                </w:rPrChange>
                              </w:rPr>
                              <w:t>2</w:t>
                            </w:r>
                            <w:r w:rsidRPr="00592E57">
                              <w:rPr>
                                <w:rFonts w:ascii="Consolas" w:hAnsi="Consolas" w:cs="Courier New"/>
                                <w:color w:val="000000"/>
                                <w:sz w:val="18"/>
                                <w:szCs w:val="18"/>
                                <w:rPrChange w:id="210" w:author="Ignacio Angulo Martinez" w:date="2024-06-13T11:49:00Z" w16du:dateUtc="2024-06-13T09:49:00Z">
                                  <w:rPr>
                                    <w:rFonts w:ascii="Courier New" w:hAnsi="Courier New" w:cs="Courier New"/>
                                    <w:color w:val="000000"/>
                                    <w:sz w:val="21"/>
                                    <w:szCs w:val="21"/>
                                  </w:rPr>
                                </w:rPrChange>
                              </w:rPr>
                              <w:t>], parts[</w:t>
                            </w:r>
                            <w:r w:rsidRPr="00592E57">
                              <w:rPr>
                                <w:rFonts w:ascii="Consolas" w:hAnsi="Consolas" w:cs="Courier New"/>
                                <w:color w:val="116644"/>
                                <w:sz w:val="18"/>
                                <w:szCs w:val="18"/>
                                <w:rPrChange w:id="211" w:author="Ignacio Angulo Martinez" w:date="2024-06-13T11:49:00Z" w16du:dateUtc="2024-06-13T09:49:00Z">
                                  <w:rPr>
                                    <w:rFonts w:ascii="Courier New" w:hAnsi="Courier New" w:cs="Courier New"/>
                                    <w:color w:val="116644"/>
                                    <w:sz w:val="21"/>
                                    <w:szCs w:val="21"/>
                                  </w:rPr>
                                </w:rPrChange>
                              </w:rPr>
                              <w:t>3</w:t>
                            </w:r>
                            <w:r w:rsidRPr="00592E57">
                              <w:rPr>
                                <w:rFonts w:ascii="Consolas" w:hAnsi="Consolas" w:cs="Courier New"/>
                                <w:color w:val="000000"/>
                                <w:sz w:val="18"/>
                                <w:szCs w:val="18"/>
                                <w:rPrChange w:id="212" w:author="Ignacio Angulo Martinez" w:date="2024-06-13T11:49:00Z" w16du:dateUtc="2024-06-13T09:49:00Z">
                                  <w:rPr>
                                    <w:rFonts w:ascii="Courier New" w:hAnsi="Courier New" w:cs="Courier New"/>
                                    <w:color w:val="000000"/>
                                    <w:sz w:val="21"/>
                                    <w:szCs w:val="21"/>
                                  </w:rPr>
                                </w:rPrChange>
                              </w:rPr>
                              <w:t>])  </w:t>
                            </w:r>
                          </w:p>
                          <w:p w14:paraId="403B22A5" w14:textId="69B3B912" w:rsidR="00765D73" w:rsidRDefault="00765D73" w:rsidP="00765D73">
                            <w:pPr>
                              <w:shd w:val="clear" w:color="auto" w:fill="F7F7F7"/>
                              <w:spacing w:before="0" w:line="240" w:lineRule="auto"/>
                              <w:jc w:val="left"/>
                              <w:rPr>
                                <w:rFonts w:ascii="Consolas" w:hAnsi="Consolas" w:cs="Courier New"/>
                                <w:color w:val="008000"/>
                                <w:sz w:val="18"/>
                                <w:szCs w:val="18"/>
                              </w:rPr>
                            </w:pPr>
                            <w:r w:rsidRPr="00592E57">
                              <w:rPr>
                                <w:rFonts w:ascii="Consolas" w:hAnsi="Consolas" w:cs="Courier New"/>
                                <w:color w:val="008000"/>
                                <w:sz w:val="18"/>
                                <w:szCs w:val="18"/>
                                <w:rPrChange w:id="213" w:author="Ignacio Angulo Martinez" w:date="2024-06-13T11:49:00Z" w16du:dateUtc="2024-06-13T09:49:00Z">
                                  <w:rPr>
                                    <w:rFonts w:ascii="Courier New" w:hAnsi="Courier New" w:cs="Courier New"/>
                                    <w:color w:val="008000"/>
                                    <w:sz w:val="21"/>
                                    <w:szCs w:val="21"/>
                                  </w:rPr>
                                </w:rPrChange>
                              </w:rPr>
                              <w:t># Latitude in degrees</w:t>
                            </w:r>
                          </w:p>
                          <w:p w14:paraId="09902080" w14:textId="77777777" w:rsidR="003B5FD9" w:rsidRPr="00592E57" w:rsidRDefault="003B5FD9" w:rsidP="00765D73">
                            <w:pPr>
                              <w:shd w:val="clear" w:color="auto" w:fill="F7F7F7"/>
                              <w:spacing w:before="0" w:line="240" w:lineRule="auto"/>
                              <w:jc w:val="left"/>
                              <w:rPr>
                                <w:rFonts w:ascii="Consolas" w:hAnsi="Consolas" w:cs="Courier New"/>
                                <w:color w:val="000000"/>
                                <w:sz w:val="18"/>
                                <w:szCs w:val="18"/>
                                <w:rPrChange w:id="214" w:author="Ignacio Angulo Martinez" w:date="2024-06-13T11:49:00Z" w16du:dateUtc="2024-06-13T09:49:00Z">
                                  <w:rPr>
                                    <w:rFonts w:ascii="Courier New" w:hAnsi="Courier New" w:cs="Courier New"/>
                                    <w:color w:val="000000"/>
                                    <w:sz w:val="21"/>
                                    <w:szCs w:val="21"/>
                                  </w:rPr>
                                </w:rPrChange>
                              </w:rPr>
                            </w:pPr>
                          </w:p>
                          <w:p w14:paraId="772875A3" w14:textId="77777777" w:rsidR="003B5FD9" w:rsidRDefault="00765D73" w:rsidP="00765D73">
                            <w:pPr>
                              <w:shd w:val="clear" w:color="auto" w:fill="F7F7F7"/>
                              <w:spacing w:before="0" w:line="240" w:lineRule="auto"/>
                              <w:jc w:val="left"/>
                              <w:rPr>
                                <w:rFonts w:ascii="Consolas" w:hAnsi="Consolas" w:cs="Courier New"/>
                                <w:color w:val="000000"/>
                                <w:sz w:val="18"/>
                                <w:szCs w:val="18"/>
                              </w:rPr>
                            </w:pPr>
                            <w:r w:rsidRPr="00592E57">
                              <w:rPr>
                                <w:rFonts w:ascii="Consolas" w:hAnsi="Consolas" w:cs="Courier New"/>
                                <w:color w:val="000000"/>
                                <w:sz w:val="18"/>
                                <w:szCs w:val="18"/>
                                <w:rPrChange w:id="215" w:author="Ignacio Angulo Martinez" w:date="2024-06-13T11:49:00Z" w16du:dateUtc="2024-06-13T09:49:00Z">
                                  <w:rPr>
                                    <w:rFonts w:ascii="Courier New" w:hAnsi="Courier New" w:cs="Courier New"/>
                                    <w:color w:val="000000"/>
                                    <w:sz w:val="21"/>
                                    <w:szCs w:val="21"/>
                                  </w:rPr>
                                </w:rPrChange>
                              </w:rPr>
                              <w:t xml:space="preserve">            longitude = </w:t>
                            </w:r>
                            <w:proofErr w:type="spellStart"/>
                            <w:r w:rsidRPr="00592E57">
                              <w:rPr>
                                <w:rFonts w:ascii="Consolas" w:hAnsi="Consolas" w:cs="Courier New"/>
                                <w:color w:val="000000"/>
                                <w:sz w:val="18"/>
                                <w:szCs w:val="18"/>
                                <w:rPrChange w:id="216" w:author="Ignacio Angulo Martinez" w:date="2024-06-13T11:49:00Z" w16du:dateUtc="2024-06-13T09:49:00Z">
                                  <w:rPr>
                                    <w:rFonts w:ascii="Courier New" w:hAnsi="Courier New" w:cs="Courier New"/>
                                    <w:color w:val="000000"/>
                                    <w:sz w:val="21"/>
                                    <w:szCs w:val="21"/>
                                  </w:rPr>
                                </w:rPrChange>
                              </w:rPr>
                              <w:t>convertir_coordenadas_grados</w:t>
                            </w:r>
                            <w:proofErr w:type="spellEnd"/>
                            <w:r w:rsidRPr="00592E57">
                              <w:rPr>
                                <w:rFonts w:ascii="Consolas" w:hAnsi="Consolas" w:cs="Courier New"/>
                                <w:color w:val="000000"/>
                                <w:sz w:val="18"/>
                                <w:szCs w:val="18"/>
                                <w:rPrChange w:id="217" w:author="Ignacio Angulo Martinez" w:date="2024-06-13T11:49:00Z" w16du:dateUtc="2024-06-13T09:49:00Z">
                                  <w:rPr>
                                    <w:rFonts w:ascii="Courier New" w:hAnsi="Courier New" w:cs="Courier New"/>
                                    <w:color w:val="000000"/>
                                    <w:sz w:val="21"/>
                                    <w:szCs w:val="21"/>
                                  </w:rPr>
                                </w:rPrChange>
                              </w:rPr>
                              <w:t>(</w:t>
                            </w:r>
                            <w:proofErr w:type="gramStart"/>
                            <w:r w:rsidRPr="00592E57">
                              <w:rPr>
                                <w:rFonts w:ascii="Consolas" w:hAnsi="Consolas" w:cs="Courier New"/>
                                <w:color w:val="000000"/>
                                <w:sz w:val="18"/>
                                <w:szCs w:val="18"/>
                                <w:rPrChange w:id="218" w:author="Ignacio Angulo Martinez" w:date="2024-06-13T11:49:00Z" w16du:dateUtc="2024-06-13T09:49:00Z">
                                  <w:rPr>
                                    <w:rFonts w:ascii="Courier New" w:hAnsi="Courier New" w:cs="Courier New"/>
                                    <w:color w:val="000000"/>
                                    <w:sz w:val="21"/>
                                    <w:szCs w:val="21"/>
                                  </w:rPr>
                                </w:rPrChange>
                              </w:rPr>
                              <w:t>parts[</w:t>
                            </w:r>
                            <w:proofErr w:type="gramEnd"/>
                            <w:r w:rsidRPr="00592E57">
                              <w:rPr>
                                <w:rFonts w:ascii="Consolas" w:hAnsi="Consolas" w:cs="Courier New"/>
                                <w:color w:val="116644"/>
                                <w:sz w:val="18"/>
                                <w:szCs w:val="18"/>
                                <w:rPrChange w:id="219" w:author="Ignacio Angulo Martinez" w:date="2024-06-13T11:49:00Z" w16du:dateUtc="2024-06-13T09:49:00Z">
                                  <w:rPr>
                                    <w:rFonts w:ascii="Courier New" w:hAnsi="Courier New" w:cs="Courier New"/>
                                    <w:color w:val="116644"/>
                                    <w:sz w:val="21"/>
                                    <w:szCs w:val="21"/>
                                  </w:rPr>
                                </w:rPrChange>
                              </w:rPr>
                              <w:t>4</w:t>
                            </w:r>
                            <w:r w:rsidRPr="00592E57">
                              <w:rPr>
                                <w:rFonts w:ascii="Consolas" w:hAnsi="Consolas" w:cs="Courier New"/>
                                <w:color w:val="000000"/>
                                <w:sz w:val="18"/>
                                <w:szCs w:val="18"/>
                                <w:rPrChange w:id="220" w:author="Ignacio Angulo Martinez" w:date="2024-06-13T11:49:00Z" w16du:dateUtc="2024-06-13T09:49:00Z">
                                  <w:rPr>
                                    <w:rFonts w:ascii="Courier New" w:hAnsi="Courier New" w:cs="Courier New"/>
                                    <w:color w:val="000000"/>
                                    <w:sz w:val="21"/>
                                    <w:szCs w:val="21"/>
                                  </w:rPr>
                                </w:rPrChange>
                              </w:rPr>
                              <w:t>], parts[</w:t>
                            </w:r>
                            <w:r w:rsidRPr="00592E57">
                              <w:rPr>
                                <w:rFonts w:ascii="Consolas" w:hAnsi="Consolas" w:cs="Courier New"/>
                                <w:color w:val="116644"/>
                                <w:sz w:val="18"/>
                                <w:szCs w:val="18"/>
                                <w:rPrChange w:id="221" w:author="Ignacio Angulo Martinez" w:date="2024-06-13T11:49:00Z" w16du:dateUtc="2024-06-13T09:49:00Z">
                                  <w:rPr>
                                    <w:rFonts w:ascii="Courier New" w:hAnsi="Courier New" w:cs="Courier New"/>
                                    <w:color w:val="116644"/>
                                    <w:sz w:val="21"/>
                                    <w:szCs w:val="21"/>
                                  </w:rPr>
                                </w:rPrChange>
                              </w:rPr>
                              <w:t>5</w:t>
                            </w:r>
                            <w:r w:rsidRPr="00592E57">
                              <w:rPr>
                                <w:rFonts w:ascii="Consolas" w:hAnsi="Consolas" w:cs="Courier New"/>
                                <w:color w:val="000000"/>
                                <w:sz w:val="18"/>
                                <w:szCs w:val="18"/>
                                <w:rPrChange w:id="222" w:author="Ignacio Angulo Martinez" w:date="2024-06-13T11:49:00Z" w16du:dateUtc="2024-06-13T09:49:00Z">
                                  <w:rPr>
                                    <w:rFonts w:ascii="Courier New" w:hAnsi="Courier New" w:cs="Courier New"/>
                                    <w:color w:val="000000"/>
                                    <w:sz w:val="21"/>
                                    <w:szCs w:val="21"/>
                                  </w:rPr>
                                </w:rPrChange>
                              </w:rPr>
                              <w:t>])  </w:t>
                            </w:r>
                          </w:p>
                          <w:p w14:paraId="37ACDBCC" w14:textId="77118BAD" w:rsidR="00765D73" w:rsidRPr="00592E57" w:rsidRDefault="00765D73" w:rsidP="00765D73">
                            <w:pPr>
                              <w:shd w:val="clear" w:color="auto" w:fill="F7F7F7"/>
                              <w:spacing w:before="0" w:line="240" w:lineRule="auto"/>
                              <w:jc w:val="left"/>
                              <w:rPr>
                                <w:rFonts w:ascii="Consolas" w:hAnsi="Consolas" w:cs="Courier New"/>
                                <w:color w:val="000000"/>
                                <w:sz w:val="18"/>
                                <w:szCs w:val="18"/>
                                <w:rPrChange w:id="223" w:author="Ignacio Angulo Martinez" w:date="2024-06-13T11:49:00Z" w16du:dateUtc="2024-06-13T09:49:00Z">
                                  <w:rPr>
                                    <w:rFonts w:ascii="Courier New" w:hAnsi="Courier New" w:cs="Courier New"/>
                                    <w:color w:val="000000"/>
                                    <w:sz w:val="21"/>
                                    <w:szCs w:val="21"/>
                                  </w:rPr>
                                </w:rPrChange>
                              </w:rPr>
                            </w:pPr>
                            <w:r w:rsidRPr="00592E57">
                              <w:rPr>
                                <w:rFonts w:ascii="Consolas" w:hAnsi="Consolas" w:cs="Courier New"/>
                                <w:color w:val="008000"/>
                                <w:sz w:val="18"/>
                                <w:szCs w:val="18"/>
                                <w:rPrChange w:id="224" w:author="Ignacio Angulo Martinez" w:date="2024-06-13T11:49:00Z" w16du:dateUtc="2024-06-13T09:49:00Z">
                                  <w:rPr>
                                    <w:rFonts w:ascii="Courier New" w:hAnsi="Courier New" w:cs="Courier New"/>
                                    <w:color w:val="008000"/>
                                    <w:sz w:val="21"/>
                                    <w:szCs w:val="21"/>
                                  </w:rPr>
                                </w:rPrChange>
                              </w:rPr>
                              <w:t># Longitude in degrees</w:t>
                            </w:r>
                          </w:p>
                          <w:p w14:paraId="7D79025D" w14:textId="77777777" w:rsidR="00765D73" w:rsidRPr="00592E57" w:rsidRDefault="00765D73" w:rsidP="00765D73">
                            <w:pPr>
                              <w:shd w:val="clear" w:color="auto" w:fill="F7F7F7"/>
                              <w:spacing w:before="0" w:line="240" w:lineRule="auto"/>
                              <w:jc w:val="left"/>
                              <w:rPr>
                                <w:rFonts w:ascii="Consolas" w:hAnsi="Consolas" w:cs="Courier New"/>
                                <w:color w:val="000000"/>
                                <w:sz w:val="18"/>
                                <w:szCs w:val="18"/>
                                <w:rPrChange w:id="225" w:author="Ignacio Angulo Martinez" w:date="2024-06-13T11:49:00Z" w16du:dateUtc="2024-06-13T09:49:00Z">
                                  <w:rPr>
                                    <w:rFonts w:ascii="Courier New" w:hAnsi="Courier New" w:cs="Courier New"/>
                                    <w:color w:val="000000"/>
                                    <w:sz w:val="21"/>
                                    <w:szCs w:val="21"/>
                                  </w:rPr>
                                </w:rPrChange>
                              </w:rPr>
                            </w:pPr>
                            <w:r w:rsidRPr="00592E57">
                              <w:rPr>
                                <w:rFonts w:ascii="Consolas" w:hAnsi="Consolas" w:cs="Courier New"/>
                                <w:color w:val="000000"/>
                                <w:sz w:val="18"/>
                                <w:szCs w:val="18"/>
                                <w:rPrChange w:id="226" w:author="Ignacio Angulo Martinez" w:date="2024-06-13T11:49:00Z" w16du:dateUtc="2024-06-13T09:49:00Z">
                                  <w:rPr>
                                    <w:rFonts w:ascii="Courier New" w:hAnsi="Courier New" w:cs="Courier New"/>
                                    <w:color w:val="000000"/>
                                    <w:sz w:val="21"/>
                                    <w:szCs w:val="21"/>
                                  </w:rPr>
                                </w:rPrChange>
                              </w:rPr>
                              <w:t xml:space="preserve">            altitude = </w:t>
                            </w:r>
                            <w:proofErr w:type="gramStart"/>
                            <w:r w:rsidRPr="00592E57">
                              <w:rPr>
                                <w:rFonts w:ascii="Consolas" w:hAnsi="Consolas" w:cs="Courier New"/>
                                <w:color w:val="000000"/>
                                <w:sz w:val="18"/>
                                <w:szCs w:val="18"/>
                                <w:rPrChange w:id="227" w:author="Ignacio Angulo Martinez" w:date="2024-06-13T11:49:00Z" w16du:dateUtc="2024-06-13T09:49:00Z">
                                  <w:rPr>
                                    <w:rFonts w:ascii="Courier New" w:hAnsi="Courier New" w:cs="Courier New"/>
                                    <w:color w:val="000000"/>
                                    <w:sz w:val="21"/>
                                    <w:szCs w:val="21"/>
                                  </w:rPr>
                                </w:rPrChange>
                              </w:rPr>
                              <w:t>parts[</w:t>
                            </w:r>
                            <w:proofErr w:type="gramEnd"/>
                            <w:r w:rsidRPr="00592E57">
                              <w:rPr>
                                <w:rFonts w:ascii="Consolas" w:hAnsi="Consolas" w:cs="Courier New"/>
                                <w:color w:val="116644"/>
                                <w:sz w:val="18"/>
                                <w:szCs w:val="18"/>
                                <w:rPrChange w:id="228" w:author="Ignacio Angulo Martinez" w:date="2024-06-13T11:49:00Z" w16du:dateUtc="2024-06-13T09:49:00Z">
                                  <w:rPr>
                                    <w:rFonts w:ascii="Courier New" w:hAnsi="Courier New" w:cs="Courier New"/>
                                    <w:color w:val="116644"/>
                                    <w:sz w:val="21"/>
                                    <w:szCs w:val="21"/>
                                  </w:rPr>
                                </w:rPrChange>
                              </w:rPr>
                              <w:t>9</w:t>
                            </w:r>
                            <w:r w:rsidRPr="00592E57">
                              <w:rPr>
                                <w:rFonts w:ascii="Consolas" w:hAnsi="Consolas" w:cs="Courier New"/>
                                <w:color w:val="000000"/>
                                <w:sz w:val="18"/>
                                <w:szCs w:val="18"/>
                                <w:rPrChange w:id="229" w:author="Ignacio Angulo Martinez" w:date="2024-06-13T11:49:00Z" w16du:dateUtc="2024-06-13T09:49:00Z">
                                  <w:rPr>
                                    <w:rFonts w:ascii="Courier New" w:hAnsi="Courier New" w:cs="Courier New"/>
                                    <w:color w:val="000000"/>
                                    <w:sz w:val="21"/>
                                    <w:szCs w:val="21"/>
                                  </w:rPr>
                                </w:rPrChange>
                              </w:rPr>
                              <w:t>]  </w:t>
                            </w:r>
                            <w:r w:rsidRPr="00592E57">
                              <w:rPr>
                                <w:rFonts w:ascii="Consolas" w:hAnsi="Consolas" w:cs="Courier New"/>
                                <w:color w:val="008000"/>
                                <w:sz w:val="18"/>
                                <w:szCs w:val="18"/>
                                <w:rPrChange w:id="230" w:author="Ignacio Angulo Martinez" w:date="2024-06-13T11:49:00Z" w16du:dateUtc="2024-06-13T09:49:00Z">
                                  <w:rPr>
                                    <w:rFonts w:ascii="Courier New" w:hAnsi="Courier New" w:cs="Courier New"/>
                                    <w:color w:val="008000"/>
                                    <w:sz w:val="21"/>
                                    <w:szCs w:val="21"/>
                                  </w:rPr>
                                </w:rPrChange>
                              </w:rPr>
                              <w:t># Altitude in meters</w:t>
                            </w:r>
                          </w:p>
                          <w:p w14:paraId="265CA126" w14:textId="77777777" w:rsidR="00765D73" w:rsidRPr="00592E57" w:rsidRDefault="00765D73" w:rsidP="00765D73">
                            <w:pPr>
                              <w:shd w:val="clear" w:color="auto" w:fill="F7F7F7"/>
                              <w:spacing w:before="0" w:line="240" w:lineRule="auto"/>
                              <w:jc w:val="left"/>
                              <w:rPr>
                                <w:rFonts w:ascii="Consolas" w:hAnsi="Consolas" w:cs="Courier New"/>
                                <w:color w:val="000000"/>
                                <w:sz w:val="18"/>
                                <w:szCs w:val="18"/>
                                <w:rPrChange w:id="231" w:author="Ignacio Angulo Martinez" w:date="2024-06-13T11:49:00Z" w16du:dateUtc="2024-06-13T09:49:00Z">
                                  <w:rPr>
                                    <w:rFonts w:ascii="Courier New" w:hAnsi="Courier New" w:cs="Courier New"/>
                                    <w:color w:val="000000"/>
                                    <w:sz w:val="21"/>
                                    <w:szCs w:val="21"/>
                                  </w:rPr>
                                </w:rPrChange>
                              </w:rPr>
                            </w:pPr>
                          </w:p>
                          <w:p w14:paraId="4A9EEFEB" w14:textId="77777777" w:rsidR="00765D73" w:rsidRPr="00592E57" w:rsidRDefault="00765D73" w:rsidP="00765D73">
                            <w:pPr>
                              <w:shd w:val="clear" w:color="auto" w:fill="F7F7F7"/>
                              <w:spacing w:before="0" w:line="240" w:lineRule="auto"/>
                              <w:jc w:val="left"/>
                              <w:rPr>
                                <w:rFonts w:ascii="Consolas" w:hAnsi="Consolas" w:cs="Courier New"/>
                                <w:color w:val="000000"/>
                                <w:sz w:val="18"/>
                                <w:szCs w:val="18"/>
                                <w:rPrChange w:id="232" w:author="Ignacio Angulo Martinez" w:date="2024-06-13T11:49:00Z" w16du:dateUtc="2024-06-13T09:49:00Z">
                                  <w:rPr>
                                    <w:rFonts w:ascii="Courier New" w:hAnsi="Courier New" w:cs="Courier New"/>
                                    <w:color w:val="000000"/>
                                    <w:sz w:val="21"/>
                                    <w:szCs w:val="21"/>
                                  </w:rPr>
                                </w:rPrChange>
                              </w:rPr>
                            </w:pPr>
                            <w:r w:rsidRPr="00592E57">
                              <w:rPr>
                                <w:rFonts w:ascii="Consolas" w:hAnsi="Consolas" w:cs="Courier New"/>
                                <w:color w:val="000000"/>
                                <w:sz w:val="18"/>
                                <w:szCs w:val="18"/>
                                <w:rPrChange w:id="233" w:author="Ignacio Angulo Martinez" w:date="2024-06-13T11:49:00Z" w16du:dateUtc="2024-06-13T09:49:00Z">
                                  <w:rPr>
                                    <w:rFonts w:ascii="Courier New" w:hAnsi="Courier New" w:cs="Courier New"/>
                                    <w:color w:val="000000"/>
                                    <w:sz w:val="21"/>
                                    <w:szCs w:val="21"/>
                                  </w:rPr>
                                </w:rPrChange>
                              </w:rPr>
                              <w:t xml:space="preserve">            </w:t>
                            </w:r>
                            <w:r w:rsidRPr="00592E57">
                              <w:rPr>
                                <w:rFonts w:ascii="Consolas" w:hAnsi="Consolas" w:cs="Courier New"/>
                                <w:color w:val="AF00DB"/>
                                <w:sz w:val="18"/>
                                <w:szCs w:val="18"/>
                                <w:rPrChange w:id="234" w:author="Ignacio Angulo Martinez" w:date="2024-06-13T11:49:00Z" w16du:dateUtc="2024-06-13T09:49:00Z">
                                  <w:rPr>
                                    <w:rFonts w:ascii="Courier New" w:hAnsi="Courier New" w:cs="Courier New"/>
                                    <w:color w:val="AF00DB"/>
                                    <w:sz w:val="21"/>
                                    <w:szCs w:val="21"/>
                                  </w:rPr>
                                </w:rPrChange>
                              </w:rPr>
                              <w:t>return</w:t>
                            </w:r>
                            <w:r w:rsidRPr="00592E57">
                              <w:rPr>
                                <w:rFonts w:ascii="Consolas" w:hAnsi="Consolas" w:cs="Courier New"/>
                                <w:color w:val="000000"/>
                                <w:sz w:val="18"/>
                                <w:szCs w:val="18"/>
                                <w:rPrChange w:id="235" w:author="Ignacio Angulo Martinez" w:date="2024-06-13T11:49:00Z" w16du:dateUtc="2024-06-13T09:49:00Z">
                                  <w:rPr>
                                    <w:rFonts w:ascii="Courier New" w:hAnsi="Courier New" w:cs="Courier New"/>
                                    <w:color w:val="000000"/>
                                    <w:sz w:val="21"/>
                                    <w:szCs w:val="21"/>
                                  </w:rPr>
                                </w:rPrChange>
                              </w:rPr>
                              <w:t xml:space="preserve"> {</w:t>
                            </w:r>
                          </w:p>
                          <w:p w14:paraId="4E66DE4A" w14:textId="77777777" w:rsidR="00765D73" w:rsidRPr="00592E57" w:rsidRDefault="00765D73" w:rsidP="00765D73">
                            <w:pPr>
                              <w:shd w:val="clear" w:color="auto" w:fill="F7F7F7"/>
                              <w:spacing w:before="0" w:line="240" w:lineRule="auto"/>
                              <w:jc w:val="left"/>
                              <w:rPr>
                                <w:rFonts w:ascii="Consolas" w:hAnsi="Consolas" w:cs="Courier New"/>
                                <w:color w:val="000000"/>
                                <w:sz w:val="18"/>
                                <w:szCs w:val="18"/>
                                <w:rPrChange w:id="236" w:author="Ignacio Angulo Martinez" w:date="2024-06-13T11:49:00Z" w16du:dateUtc="2024-06-13T09:49:00Z">
                                  <w:rPr>
                                    <w:rFonts w:ascii="Courier New" w:hAnsi="Courier New" w:cs="Courier New"/>
                                    <w:color w:val="000000"/>
                                    <w:sz w:val="21"/>
                                    <w:szCs w:val="21"/>
                                  </w:rPr>
                                </w:rPrChange>
                              </w:rPr>
                            </w:pPr>
                            <w:r w:rsidRPr="00592E57">
                              <w:rPr>
                                <w:rFonts w:ascii="Consolas" w:hAnsi="Consolas" w:cs="Courier New"/>
                                <w:color w:val="000000"/>
                                <w:sz w:val="18"/>
                                <w:szCs w:val="18"/>
                                <w:rPrChange w:id="237" w:author="Ignacio Angulo Martinez" w:date="2024-06-13T11:49:00Z" w16du:dateUtc="2024-06-13T09:49:00Z">
                                  <w:rPr>
                                    <w:rFonts w:ascii="Courier New" w:hAnsi="Courier New" w:cs="Courier New"/>
                                    <w:color w:val="000000"/>
                                    <w:sz w:val="21"/>
                                    <w:szCs w:val="21"/>
                                  </w:rPr>
                                </w:rPrChange>
                              </w:rPr>
                              <w:t xml:space="preserve">                </w:t>
                            </w:r>
                            <w:r w:rsidRPr="00592E57">
                              <w:rPr>
                                <w:rFonts w:ascii="Consolas" w:hAnsi="Consolas" w:cs="Courier New"/>
                                <w:color w:val="A31515"/>
                                <w:sz w:val="18"/>
                                <w:szCs w:val="18"/>
                                <w:rPrChange w:id="238" w:author="Ignacio Angulo Martinez" w:date="2024-06-13T11:49:00Z" w16du:dateUtc="2024-06-13T09:49:00Z">
                                  <w:rPr>
                                    <w:rFonts w:ascii="Courier New" w:hAnsi="Courier New" w:cs="Courier New"/>
                                    <w:color w:val="A31515"/>
                                    <w:sz w:val="21"/>
                                    <w:szCs w:val="21"/>
                                  </w:rPr>
                                </w:rPrChange>
                              </w:rPr>
                              <w:t>'</w:t>
                            </w:r>
                            <w:proofErr w:type="spellStart"/>
                            <w:proofErr w:type="gramStart"/>
                            <w:r w:rsidRPr="00592E57">
                              <w:rPr>
                                <w:rFonts w:ascii="Consolas" w:hAnsi="Consolas" w:cs="Courier New"/>
                                <w:color w:val="A31515"/>
                                <w:sz w:val="18"/>
                                <w:szCs w:val="18"/>
                                <w:rPrChange w:id="239" w:author="Ignacio Angulo Martinez" w:date="2024-06-13T11:49:00Z" w16du:dateUtc="2024-06-13T09:49:00Z">
                                  <w:rPr>
                                    <w:rFonts w:ascii="Courier New" w:hAnsi="Courier New" w:cs="Courier New"/>
                                    <w:color w:val="A31515"/>
                                    <w:sz w:val="21"/>
                                    <w:szCs w:val="21"/>
                                  </w:rPr>
                                </w:rPrChange>
                              </w:rPr>
                              <w:t>message</w:t>
                            </w:r>
                            <w:proofErr w:type="gramEnd"/>
                            <w:r w:rsidRPr="00592E57">
                              <w:rPr>
                                <w:rFonts w:ascii="Consolas" w:hAnsi="Consolas" w:cs="Courier New"/>
                                <w:color w:val="A31515"/>
                                <w:sz w:val="18"/>
                                <w:szCs w:val="18"/>
                                <w:rPrChange w:id="240" w:author="Ignacio Angulo Martinez" w:date="2024-06-13T11:49:00Z" w16du:dateUtc="2024-06-13T09:49:00Z">
                                  <w:rPr>
                                    <w:rFonts w:ascii="Courier New" w:hAnsi="Courier New" w:cs="Courier New"/>
                                    <w:color w:val="A31515"/>
                                    <w:sz w:val="21"/>
                                    <w:szCs w:val="21"/>
                                  </w:rPr>
                                </w:rPrChange>
                              </w:rPr>
                              <w:t>_type</w:t>
                            </w:r>
                            <w:proofErr w:type="spellEnd"/>
                            <w:r w:rsidRPr="00592E57">
                              <w:rPr>
                                <w:rFonts w:ascii="Consolas" w:hAnsi="Consolas" w:cs="Courier New"/>
                                <w:color w:val="A31515"/>
                                <w:sz w:val="18"/>
                                <w:szCs w:val="18"/>
                                <w:rPrChange w:id="241" w:author="Ignacio Angulo Martinez" w:date="2024-06-13T11:49:00Z" w16du:dateUtc="2024-06-13T09:49:00Z">
                                  <w:rPr>
                                    <w:rFonts w:ascii="Courier New" w:hAnsi="Courier New" w:cs="Courier New"/>
                                    <w:color w:val="A31515"/>
                                    <w:sz w:val="21"/>
                                    <w:szCs w:val="21"/>
                                  </w:rPr>
                                </w:rPrChange>
                              </w:rPr>
                              <w:t>'</w:t>
                            </w:r>
                            <w:r w:rsidRPr="00592E57">
                              <w:rPr>
                                <w:rFonts w:ascii="Consolas" w:hAnsi="Consolas" w:cs="Courier New"/>
                                <w:color w:val="000000"/>
                                <w:sz w:val="18"/>
                                <w:szCs w:val="18"/>
                                <w:rPrChange w:id="242" w:author="Ignacio Angulo Martinez" w:date="2024-06-13T11:49:00Z" w16du:dateUtc="2024-06-13T09:49:00Z">
                                  <w:rPr>
                                    <w:rFonts w:ascii="Courier New" w:hAnsi="Courier New" w:cs="Courier New"/>
                                    <w:color w:val="000000"/>
                                    <w:sz w:val="21"/>
                                    <w:szCs w:val="21"/>
                                  </w:rPr>
                                </w:rPrChange>
                              </w:rPr>
                              <w:t xml:space="preserve">: </w:t>
                            </w:r>
                            <w:proofErr w:type="spellStart"/>
                            <w:r w:rsidRPr="00592E57">
                              <w:rPr>
                                <w:rFonts w:ascii="Consolas" w:hAnsi="Consolas" w:cs="Courier New"/>
                                <w:color w:val="000000"/>
                                <w:sz w:val="18"/>
                                <w:szCs w:val="18"/>
                                <w:rPrChange w:id="243" w:author="Ignacio Angulo Martinez" w:date="2024-06-13T11:49:00Z" w16du:dateUtc="2024-06-13T09:49:00Z">
                                  <w:rPr>
                                    <w:rFonts w:ascii="Courier New" w:hAnsi="Courier New" w:cs="Courier New"/>
                                    <w:color w:val="000000"/>
                                    <w:sz w:val="21"/>
                                    <w:szCs w:val="21"/>
                                  </w:rPr>
                                </w:rPrChange>
                              </w:rPr>
                              <w:t>message_type</w:t>
                            </w:r>
                            <w:proofErr w:type="spellEnd"/>
                            <w:r w:rsidRPr="00592E57">
                              <w:rPr>
                                <w:rFonts w:ascii="Consolas" w:hAnsi="Consolas" w:cs="Courier New"/>
                                <w:color w:val="000000"/>
                                <w:sz w:val="18"/>
                                <w:szCs w:val="18"/>
                                <w:rPrChange w:id="244" w:author="Ignacio Angulo Martinez" w:date="2024-06-13T11:49:00Z" w16du:dateUtc="2024-06-13T09:49:00Z">
                                  <w:rPr>
                                    <w:rFonts w:ascii="Courier New" w:hAnsi="Courier New" w:cs="Courier New"/>
                                    <w:color w:val="000000"/>
                                    <w:sz w:val="21"/>
                                    <w:szCs w:val="21"/>
                                  </w:rPr>
                                </w:rPrChange>
                              </w:rPr>
                              <w:t>,</w:t>
                            </w:r>
                          </w:p>
                          <w:p w14:paraId="5B6AA781" w14:textId="77777777" w:rsidR="00765D73" w:rsidRPr="00592E57" w:rsidRDefault="00765D73" w:rsidP="00765D73">
                            <w:pPr>
                              <w:shd w:val="clear" w:color="auto" w:fill="F7F7F7"/>
                              <w:spacing w:before="0" w:line="240" w:lineRule="auto"/>
                              <w:jc w:val="left"/>
                              <w:rPr>
                                <w:rFonts w:ascii="Consolas" w:hAnsi="Consolas" w:cs="Courier New"/>
                                <w:color w:val="000000"/>
                                <w:sz w:val="18"/>
                                <w:szCs w:val="18"/>
                                <w:rPrChange w:id="245" w:author="Ignacio Angulo Martinez" w:date="2024-06-13T11:49:00Z" w16du:dateUtc="2024-06-13T09:49:00Z">
                                  <w:rPr>
                                    <w:rFonts w:ascii="Courier New" w:hAnsi="Courier New" w:cs="Courier New"/>
                                    <w:color w:val="000000"/>
                                    <w:sz w:val="21"/>
                                    <w:szCs w:val="21"/>
                                  </w:rPr>
                                </w:rPrChange>
                              </w:rPr>
                            </w:pPr>
                            <w:r w:rsidRPr="00592E57">
                              <w:rPr>
                                <w:rFonts w:ascii="Consolas" w:hAnsi="Consolas" w:cs="Courier New"/>
                                <w:color w:val="000000"/>
                                <w:sz w:val="18"/>
                                <w:szCs w:val="18"/>
                                <w:rPrChange w:id="246" w:author="Ignacio Angulo Martinez" w:date="2024-06-13T11:49:00Z" w16du:dateUtc="2024-06-13T09:49:00Z">
                                  <w:rPr>
                                    <w:rFonts w:ascii="Courier New" w:hAnsi="Courier New" w:cs="Courier New"/>
                                    <w:color w:val="000000"/>
                                    <w:sz w:val="21"/>
                                    <w:szCs w:val="21"/>
                                  </w:rPr>
                                </w:rPrChange>
                              </w:rPr>
                              <w:t xml:space="preserve">                </w:t>
                            </w:r>
                            <w:r w:rsidRPr="00592E57">
                              <w:rPr>
                                <w:rFonts w:ascii="Consolas" w:hAnsi="Consolas" w:cs="Courier New"/>
                                <w:color w:val="A31515"/>
                                <w:sz w:val="18"/>
                                <w:szCs w:val="18"/>
                                <w:rPrChange w:id="247" w:author="Ignacio Angulo Martinez" w:date="2024-06-13T11:49:00Z" w16du:dateUtc="2024-06-13T09:49:00Z">
                                  <w:rPr>
                                    <w:rFonts w:ascii="Courier New" w:hAnsi="Courier New" w:cs="Courier New"/>
                                    <w:color w:val="A31515"/>
                                    <w:sz w:val="21"/>
                                    <w:szCs w:val="21"/>
                                  </w:rPr>
                                </w:rPrChange>
                              </w:rPr>
                              <w:t>'</w:t>
                            </w:r>
                            <w:proofErr w:type="spellStart"/>
                            <w:proofErr w:type="gramStart"/>
                            <w:r w:rsidRPr="00592E57">
                              <w:rPr>
                                <w:rFonts w:ascii="Consolas" w:hAnsi="Consolas" w:cs="Courier New"/>
                                <w:color w:val="A31515"/>
                                <w:sz w:val="18"/>
                                <w:szCs w:val="18"/>
                                <w:rPrChange w:id="248" w:author="Ignacio Angulo Martinez" w:date="2024-06-13T11:49:00Z" w16du:dateUtc="2024-06-13T09:49:00Z">
                                  <w:rPr>
                                    <w:rFonts w:ascii="Courier New" w:hAnsi="Courier New" w:cs="Courier New"/>
                                    <w:color w:val="A31515"/>
                                    <w:sz w:val="21"/>
                                    <w:szCs w:val="21"/>
                                  </w:rPr>
                                </w:rPrChange>
                              </w:rPr>
                              <w:t>time</w:t>
                            </w:r>
                            <w:proofErr w:type="gramEnd"/>
                            <w:r w:rsidRPr="00592E57">
                              <w:rPr>
                                <w:rFonts w:ascii="Consolas" w:hAnsi="Consolas" w:cs="Courier New"/>
                                <w:color w:val="A31515"/>
                                <w:sz w:val="18"/>
                                <w:szCs w:val="18"/>
                                <w:rPrChange w:id="249" w:author="Ignacio Angulo Martinez" w:date="2024-06-13T11:49:00Z" w16du:dateUtc="2024-06-13T09:49:00Z">
                                  <w:rPr>
                                    <w:rFonts w:ascii="Courier New" w:hAnsi="Courier New" w:cs="Courier New"/>
                                    <w:color w:val="A31515"/>
                                    <w:sz w:val="21"/>
                                    <w:szCs w:val="21"/>
                                  </w:rPr>
                                </w:rPrChange>
                              </w:rPr>
                              <w:t>_utc</w:t>
                            </w:r>
                            <w:proofErr w:type="spellEnd"/>
                            <w:r w:rsidRPr="00592E57">
                              <w:rPr>
                                <w:rFonts w:ascii="Consolas" w:hAnsi="Consolas" w:cs="Courier New"/>
                                <w:color w:val="A31515"/>
                                <w:sz w:val="18"/>
                                <w:szCs w:val="18"/>
                                <w:rPrChange w:id="250" w:author="Ignacio Angulo Martinez" w:date="2024-06-13T11:49:00Z" w16du:dateUtc="2024-06-13T09:49:00Z">
                                  <w:rPr>
                                    <w:rFonts w:ascii="Courier New" w:hAnsi="Courier New" w:cs="Courier New"/>
                                    <w:color w:val="A31515"/>
                                    <w:sz w:val="21"/>
                                    <w:szCs w:val="21"/>
                                  </w:rPr>
                                </w:rPrChange>
                              </w:rPr>
                              <w:t>'</w:t>
                            </w:r>
                            <w:r w:rsidRPr="00592E57">
                              <w:rPr>
                                <w:rFonts w:ascii="Consolas" w:hAnsi="Consolas" w:cs="Courier New"/>
                                <w:color w:val="000000"/>
                                <w:sz w:val="18"/>
                                <w:szCs w:val="18"/>
                                <w:rPrChange w:id="251" w:author="Ignacio Angulo Martinez" w:date="2024-06-13T11:49:00Z" w16du:dateUtc="2024-06-13T09:49:00Z">
                                  <w:rPr>
                                    <w:rFonts w:ascii="Courier New" w:hAnsi="Courier New" w:cs="Courier New"/>
                                    <w:color w:val="000000"/>
                                    <w:sz w:val="21"/>
                                    <w:szCs w:val="21"/>
                                  </w:rPr>
                                </w:rPrChange>
                              </w:rPr>
                              <w:t xml:space="preserve">: </w:t>
                            </w:r>
                            <w:proofErr w:type="spellStart"/>
                            <w:r w:rsidRPr="00592E57">
                              <w:rPr>
                                <w:rFonts w:ascii="Consolas" w:hAnsi="Consolas" w:cs="Courier New"/>
                                <w:color w:val="000000"/>
                                <w:sz w:val="18"/>
                                <w:szCs w:val="18"/>
                                <w:rPrChange w:id="252" w:author="Ignacio Angulo Martinez" w:date="2024-06-13T11:49:00Z" w16du:dateUtc="2024-06-13T09:49:00Z">
                                  <w:rPr>
                                    <w:rFonts w:ascii="Courier New" w:hAnsi="Courier New" w:cs="Courier New"/>
                                    <w:color w:val="000000"/>
                                    <w:sz w:val="21"/>
                                    <w:szCs w:val="21"/>
                                  </w:rPr>
                                </w:rPrChange>
                              </w:rPr>
                              <w:t>time_utc</w:t>
                            </w:r>
                            <w:proofErr w:type="spellEnd"/>
                            <w:r w:rsidRPr="00592E57">
                              <w:rPr>
                                <w:rFonts w:ascii="Consolas" w:hAnsi="Consolas" w:cs="Courier New"/>
                                <w:color w:val="000000"/>
                                <w:sz w:val="18"/>
                                <w:szCs w:val="18"/>
                                <w:rPrChange w:id="253" w:author="Ignacio Angulo Martinez" w:date="2024-06-13T11:49:00Z" w16du:dateUtc="2024-06-13T09:49:00Z">
                                  <w:rPr>
                                    <w:rFonts w:ascii="Courier New" w:hAnsi="Courier New" w:cs="Courier New"/>
                                    <w:color w:val="000000"/>
                                    <w:sz w:val="21"/>
                                    <w:szCs w:val="21"/>
                                  </w:rPr>
                                </w:rPrChange>
                              </w:rPr>
                              <w:t>,</w:t>
                            </w:r>
                          </w:p>
                          <w:p w14:paraId="25A8EBE9" w14:textId="77777777" w:rsidR="00765D73" w:rsidRPr="00592E57" w:rsidRDefault="00765D73" w:rsidP="00765D73">
                            <w:pPr>
                              <w:shd w:val="clear" w:color="auto" w:fill="F7F7F7"/>
                              <w:spacing w:before="0" w:line="240" w:lineRule="auto"/>
                              <w:jc w:val="left"/>
                              <w:rPr>
                                <w:rFonts w:ascii="Consolas" w:hAnsi="Consolas" w:cs="Courier New"/>
                                <w:color w:val="000000"/>
                                <w:sz w:val="18"/>
                                <w:szCs w:val="18"/>
                                <w:rPrChange w:id="254" w:author="Ignacio Angulo Martinez" w:date="2024-06-13T11:49:00Z" w16du:dateUtc="2024-06-13T09:49:00Z">
                                  <w:rPr>
                                    <w:rFonts w:ascii="Courier New" w:hAnsi="Courier New" w:cs="Courier New"/>
                                    <w:color w:val="000000"/>
                                    <w:sz w:val="21"/>
                                    <w:szCs w:val="21"/>
                                  </w:rPr>
                                </w:rPrChange>
                              </w:rPr>
                            </w:pPr>
                            <w:r w:rsidRPr="00592E57">
                              <w:rPr>
                                <w:rFonts w:ascii="Consolas" w:hAnsi="Consolas" w:cs="Courier New"/>
                                <w:color w:val="000000"/>
                                <w:sz w:val="18"/>
                                <w:szCs w:val="18"/>
                                <w:rPrChange w:id="255" w:author="Ignacio Angulo Martinez" w:date="2024-06-13T11:49:00Z" w16du:dateUtc="2024-06-13T09:49:00Z">
                                  <w:rPr>
                                    <w:rFonts w:ascii="Courier New" w:hAnsi="Courier New" w:cs="Courier New"/>
                                    <w:color w:val="000000"/>
                                    <w:sz w:val="21"/>
                                    <w:szCs w:val="21"/>
                                  </w:rPr>
                                </w:rPrChange>
                              </w:rPr>
                              <w:t xml:space="preserve">                </w:t>
                            </w:r>
                            <w:r w:rsidRPr="00592E57">
                              <w:rPr>
                                <w:rFonts w:ascii="Consolas" w:hAnsi="Consolas" w:cs="Courier New"/>
                                <w:color w:val="A31515"/>
                                <w:sz w:val="18"/>
                                <w:szCs w:val="18"/>
                                <w:rPrChange w:id="256" w:author="Ignacio Angulo Martinez" w:date="2024-06-13T11:49:00Z" w16du:dateUtc="2024-06-13T09:49:00Z">
                                  <w:rPr>
                                    <w:rFonts w:ascii="Courier New" w:hAnsi="Courier New" w:cs="Courier New"/>
                                    <w:color w:val="A31515"/>
                                    <w:sz w:val="21"/>
                                    <w:szCs w:val="21"/>
                                  </w:rPr>
                                </w:rPrChange>
                              </w:rPr>
                              <w:t>'latitude'</w:t>
                            </w:r>
                            <w:r w:rsidRPr="00592E57">
                              <w:rPr>
                                <w:rFonts w:ascii="Consolas" w:hAnsi="Consolas" w:cs="Courier New"/>
                                <w:color w:val="000000"/>
                                <w:sz w:val="18"/>
                                <w:szCs w:val="18"/>
                                <w:rPrChange w:id="257" w:author="Ignacio Angulo Martinez" w:date="2024-06-13T11:49:00Z" w16du:dateUtc="2024-06-13T09:49:00Z">
                                  <w:rPr>
                                    <w:rFonts w:ascii="Courier New" w:hAnsi="Courier New" w:cs="Courier New"/>
                                    <w:color w:val="000000"/>
                                    <w:sz w:val="21"/>
                                    <w:szCs w:val="21"/>
                                  </w:rPr>
                                </w:rPrChange>
                              </w:rPr>
                              <w:t>: latitude,</w:t>
                            </w:r>
                          </w:p>
                          <w:p w14:paraId="5C6F20A3" w14:textId="77777777" w:rsidR="00765D73" w:rsidRPr="00592E57" w:rsidRDefault="00765D73" w:rsidP="00765D73">
                            <w:pPr>
                              <w:shd w:val="clear" w:color="auto" w:fill="F7F7F7"/>
                              <w:spacing w:before="0" w:line="240" w:lineRule="auto"/>
                              <w:jc w:val="left"/>
                              <w:rPr>
                                <w:rFonts w:ascii="Consolas" w:hAnsi="Consolas" w:cs="Courier New"/>
                                <w:color w:val="000000"/>
                                <w:sz w:val="18"/>
                                <w:szCs w:val="18"/>
                                <w:rPrChange w:id="258" w:author="Ignacio Angulo Martinez" w:date="2024-06-13T11:49:00Z" w16du:dateUtc="2024-06-13T09:49:00Z">
                                  <w:rPr>
                                    <w:rFonts w:ascii="Courier New" w:hAnsi="Courier New" w:cs="Courier New"/>
                                    <w:color w:val="000000"/>
                                    <w:sz w:val="21"/>
                                    <w:szCs w:val="21"/>
                                  </w:rPr>
                                </w:rPrChange>
                              </w:rPr>
                            </w:pPr>
                            <w:r w:rsidRPr="00592E57">
                              <w:rPr>
                                <w:rFonts w:ascii="Consolas" w:hAnsi="Consolas" w:cs="Courier New"/>
                                <w:color w:val="000000"/>
                                <w:sz w:val="18"/>
                                <w:szCs w:val="18"/>
                                <w:rPrChange w:id="259" w:author="Ignacio Angulo Martinez" w:date="2024-06-13T11:49:00Z" w16du:dateUtc="2024-06-13T09:49:00Z">
                                  <w:rPr>
                                    <w:rFonts w:ascii="Courier New" w:hAnsi="Courier New" w:cs="Courier New"/>
                                    <w:color w:val="000000"/>
                                    <w:sz w:val="21"/>
                                    <w:szCs w:val="21"/>
                                  </w:rPr>
                                </w:rPrChange>
                              </w:rPr>
                              <w:t xml:space="preserve">                </w:t>
                            </w:r>
                            <w:r w:rsidRPr="00592E57">
                              <w:rPr>
                                <w:rFonts w:ascii="Consolas" w:hAnsi="Consolas" w:cs="Courier New"/>
                                <w:color w:val="A31515"/>
                                <w:sz w:val="18"/>
                                <w:szCs w:val="18"/>
                                <w:rPrChange w:id="260" w:author="Ignacio Angulo Martinez" w:date="2024-06-13T11:49:00Z" w16du:dateUtc="2024-06-13T09:49:00Z">
                                  <w:rPr>
                                    <w:rFonts w:ascii="Courier New" w:hAnsi="Courier New" w:cs="Courier New"/>
                                    <w:color w:val="A31515"/>
                                    <w:sz w:val="21"/>
                                    <w:szCs w:val="21"/>
                                  </w:rPr>
                                </w:rPrChange>
                              </w:rPr>
                              <w:t>'longitude'</w:t>
                            </w:r>
                            <w:r w:rsidRPr="00592E57">
                              <w:rPr>
                                <w:rFonts w:ascii="Consolas" w:hAnsi="Consolas" w:cs="Courier New"/>
                                <w:color w:val="000000"/>
                                <w:sz w:val="18"/>
                                <w:szCs w:val="18"/>
                                <w:rPrChange w:id="261" w:author="Ignacio Angulo Martinez" w:date="2024-06-13T11:49:00Z" w16du:dateUtc="2024-06-13T09:49:00Z">
                                  <w:rPr>
                                    <w:rFonts w:ascii="Courier New" w:hAnsi="Courier New" w:cs="Courier New"/>
                                    <w:color w:val="000000"/>
                                    <w:sz w:val="21"/>
                                    <w:szCs w:val="21"/>
                                  </w:rPr>
                                </w:rPrChange>
                              </w:rPr>
                              <w:t>: longitude,</w:t>
                            </w:r>
                          </w:p>
                          <w:p w14:paraId="2E43E2A2" w14:textId="77777777" w:rsidR="00765D73" w:rsidRPr="00592E57" w:rsidRDefault="00765D73" w:rsidP="00765D73">
                            <w:pPr>
                              <w:shd w:val="clear" w:color="auto" w:fill="F7F7F7"/>
                              <w:spacing w:before="0" w:line="240" w:lineRule="auto"/>
                              <w:jc w:val="left"/>
                              <w:rPr>
                                <w:rFonts w:ascii="Consolas" w:hAnsi="Consolas" w:cs="Courier New"/>
                                <w:color w:val="000000"/>
                                <w:sz w:val="18"/>
                                <w:szCs w:val="18"/>
                                <w:rPrChange w:id="262" w:author="Ignacio Angulo Martinez" w:date="2024-06-13T11:49:00Z" w16du:dateUtc="2024-06-13T09:49:00Z">
                                  <w:rPr>
                                    <w:rFonts w:ascii="Courier New" w:hAnsi="Courier New" w:cs="Courier New"/>
                                    <w:color w:val="000000"/>
                                    <w:sz w:val="21"/>
                                    <w:szCs w:val="21"/>
                                  </w:rPr>
                                </w:rPrChange>
                              </w:rPr>
                            </w:pPr>
                            <w:r w:rsidRPr="00592E57">
                              <w:rPr>
                                <w:rFonts w:ascii="Consolas" w:hAnsi="Consolas" w:cs="Courier New"/>
                                <w:color w:val="000000"/>
                                <w:sz w:val="18"/>
                                <w:szCs w:val="18"/>
                                <w:rPrChange w:id="263" w:author="Ignacio Angulo Martinez" w:date="2024-06-13T11:49:00Z" w16du:dateUtc="2024-06-13T09:49:00Z">
                                  <w:rPr>
                                    <w:rFonts w:ascii="Courier New" w:hAnsi="Courier New" w:cs="Courier New"/>
                                    <w:color w:val="000000"/>
                                    <w:sz w:val="21"/>
                                    <w:szCs w:val="21"/>
                                  </w:rPr>
                                </w:rPrChange>
                              </w:rPr>
                              <w:t xml:space="preserve">                </w:t>
                            </w:r>
                            <w:r w:rsidRPr="00592E57">
                              <w:rPr>
                                <w:rFonts w:ascii="Consolas" w:hAnsi="Consolas" w:cs="Courier New"/>
                                <w:color w:val="A31515"/>
                                <w:sz w:val="18"/>
                                <w:szCs w:val="18"/>
                                <w:rPrChange w:id="264" w:author="Ignacio Angulo Martinez" w:date="2024-06-13T11:49:00Z" w16du:dateUtc="2024-06-13T09:49:00Z">
                                  <w:rPr>
                                    <w:rFonts w:ascii="Courier New" w:hAnsi="Courier New" w:cs="Courier New"/>
                                    <w:color w:val="A31515"/>
                                    <w:sz w:val="21"/>
                                    <w:szCs w:val="21"/>
                                  </w:rPr>
                                </w:rPrChange>
                              </w:rPr>
                              <w:t>'altitude'</w:t>
                            </w:r>
                            <w:r w:rsidRPr="00592E57">
                              <w:rPr>
                                <w:rFonts w:ascii="Consolas" w:hAnsi="Consolas" w:cs="Courier New"/>
                                <w:color w:val="000000"/>
                                <w:sz w:val="18"/>
                                <w:szCs w:val="18"/>
                                <w:rPrChange w:id="265" w:author="Ignacio Angulo Martinez" w:date="2024-06-13T11:49:00Z" w16du:dateUtc="2024-06-13T09:49:00Z">
                                  <w:rPr>
                                    <w:rFonts w:ascii="Courier New" w:hAnsi="Courier New" w:cs="Courier New"/>
                                    <w:color w:val="000000"/>
                                    <w:sz w:val="21"/>
                                    <w:szCs w:val="21"/>
                                  </w:rPr>
                                </w:rPrChange>
                              </w:rPr>
                              <w:t>: altitude</w:t>
                            </w:r>
                          </w:p>
                          <w:p w14:paraId="7D5A3D62" w14:textId="77777777" w:rsidR="00765D73" w:rsidRPr="00592E57" w:rsidRDefault="00765D73" w:rsidP="00765D73">
                            <w:pPr>
                              <w:shd w:val="clear" w:color="auto" w:fill="F7F7F7"/>
                              <w:spacing w:before="0" w:line="240" w:lineRule="auto"/>
                              <w:jc w:val="left"/>
                              <w:rPr>
                                <w:rFonts w:ascii="Consolas" w:hAnsi="Consolas" w:cs="Courier New"/>
                                <w:color w:val="000000"/>
                                <w:sz w:val="18"/>
                                <w:szCs w:val="18"/>
                                <w:rPrChange w:id="266" w:author="Ignacio Angulo Martinez" w:date="2024-06-13T11:49:00Z" w16du:dateUtc="2024-06-13T09:49:00Z">
                                  <w:rPr>
                                    <w:rFonts w:ascii="Courier New" w:hAnsi="Courier New" w:cs="Courier New"/>
                                    <w:color w:val="000000"/>
                                    <w:sz w:val="21"/>
                                    <w:szCs w:val="21"/>
                                  </w:rPr>
                                </w:rPrChange>
                              </w:rPr>
                            </w:pPr>
                            <w:r w:rsidRPr="00592E57">
                              <w:rPr>
                                <w:rFonts w:ascii="Consolas" w:hAnsi="Consolas" w:cs="Courier New"/>
                                <w:color w:val="000000"/>
                                <w:sz w:val="18"/>
                                <w:szCs w:val="18"/>
                                <w:rPrChange w:id="267" w:author="Ignacio Angulo Martinez" w:date="2024-06-13T11:49:00Z" w16du:dateUtc="2024-06-13T09:49:00Z">
                                  <w:rPr>
                                    <w:rFonts w:ascii="Courier New" w:hAnsi="Courier New" w:cs="Courier New"/>
                                    <w:color w:val="000000"/>
                                    <w:sz w:val="21"/>
                                    <w:szCs w:val="21"/>
                                  </w:rPr>
                                </w:rPrChange>
                              </w:rPr>
                              <w:t>            }</w:t>
                            </w:r>
                          </w:p>
                          <w:p w14:paraId="09F1E552" w14:textId="77777777" w:rsidR="00765D73" w:rsidRPr="00592E57" w:rsidRDefault="00765D73" w:rsidP="00765D73">
                            <w:pPr>
                              <w:shd w:val="clear" w:color="auto" w:fill="F7F7F7"/>
                              <w:spacing w:before="0" w:line="240" w:lineRule="auto"/>
                              <w:jc w:val="left"/>
                              <w:rPr>
                                <w:rFonts w:ascii="Consolas" w:hAnsi="Consolas" w:cs="Courier New"/>
                                <w:color w:val="000000"/>
                                <w:sz w:val="18"/>
                                <w:szCs w:val="18"/>
                                <w:rPrChange w:id="268" w:author="Ignacio Angulo Martinez" w:date="2024-06-13T11:49:00Z" w16du:dateUtc="2024-06-13T09:49:00Z">
                                  <w:rPr>
                                    <w:rFonts w:ascii="Courier New" w:hAnsi="Courier New" w:cs="Courier New"/>
                                    <w:color w:val="000000"/>
                                    <w:sz w:val="21"/>
                                    <w:szCs w:val="21"/>
                                  </w:rPr>
                                </w:rPrChange>
                              </w:rPr>
                            </w:pPr>
                            <w:r w:rsidRPr="00592E57">
                              <w:rPr>
                                <w:rFonts w:ascii="Consolas" w:hAnsi="Consolas" w:cs="Courier New"/>
                                <w:color w:val="000000"/>
                                <w:sz w:val="18"/>
                                <w:szCs w:val="18"/>
                                <w:rPrChange w:id="269" w:author="Ignacio Angulo Martinez" w:date="2024-06-13T11:49:00Z" w16du:dateUtc="2024-06-13T09:49:00Z">
                                  <w:rPr>
                                    <w:rFonts w:ascii="Courier New" w:hAnsi="Courier New" w:cs="Courier New"/>
                                    <w:color w:val="000000"/>
                                    <w:sz w:val="21"/>
                                    <w:szCs w:val="21"/>
                                  </w:rPr>
                                </w:rPrChange>
                              </w:rPr>
                              <w:t xml:space="preserve">        </w:t>
                            </w:r>
                            <w:proofErr w:type="spellStart"/>
                            <w:r w:rsidRPr="00592E57">
                              <w:rPr>
                                <w:rFonts w:ascii="Consolas" w:hAnsi="Consolas" w:cs="Courier New"/>
                                <w:color w:val="AF00DB"/>
                                <w:sz w:val="18"/>
                                <w:szCs w:val="18"/>
                                <w:rPrChange w:id="270" w:author="Ignacio Angulo Martinez" w:date="2024-06-13T11:49:00Z" w16du:dateUtc="2024-06-13T09:49:00Z">
                                  <w:rPr>
                                    <w:rFonts w:ascii="Courier New" w:hAnsi="Courier New" w:cs="Courier New"/>
                                    <w:color w:val="AF00DB"/>
                                    <w:sz w:val="21"/>
                                    <w:szCs w:val="21"/>
                                  </w:rPr>
                                </w:rPrChange>
                              </w:rPr>
                              <w:t>elif</w:t>
                            </w:r>
                            <w:proofErr w:type="spellEnd"/>
                            <w:r w:rsidRPr="00592E57">
                              <w:rPr>
                                <w:rFonts w:ascii="Consolas" w:hAnsi="Consolas" w:cs="Courier New"/>
                                <w:color w:val="000000"/>
                                <w:sz w:val="18"/>
                                <w:szCs w:val="18"/>
                                <w:rPrChange w:id="271" w:author="Ignacio Angulo Martinez" w:date="2024-06-13T11:49:00Z" w16du:dateUtc="2024-06-13T09:49:00Z">
                                  <w:rPr>
                                    <w:rFonts w:ascii="Courier New" w:hAnsi="Courier New" w:cs="Courier New"/>
                                    <w:color w:val="000000"/>
                                    <w:sz w:val="21"/>
                                    <w:szCs w:val="21"/>
                                  </w:rPr>
                                </w:rPrChange>
                              </w:rPr>
                              <w:t xml:space="preserve"> </w:t>
                            </w:r>
                            <w:proofErr w:type="spellStart"/>
                            <w:r w:rsidRPr="00592E57">
                              <w:rPr>
                                <w:rFonts w:ascii="Consolas" w:hAnsi="Consolas" w:cs="Courier New"/>
                                <w:color w:val="000000"/>
                                <w:sz w:val="18"/>
                                <w:szCs w:val="18"/>
                                <w:rPrChange w:id="272" w:author="Ignacio Angulo Martinez" w:date="2024-06-13T11:49:00Z" w16du:dateUtc="2024-06-13T09:49:00Z">
                                  <w:rPr>
                                    <w:rFonts w:ascii="Courier New" w:hAnsi="Courier New" w:cs="Courier New"/>
                                    <w:color w:val="000000"/>
                                    <w:sz w:val="21"/>
                                    <w:szCs w:val="21"/>
                                  </w:rPr>
                                </w:rPrChange>
                              </w:rPr>
                              <w:t>message_type</w:t>
                            </w:r>
                            <w:proofErr w:type="spellEnd"/>
                            <w:r w:rsidRPr="00592E57">
                              <w:rPr>
                                <w:rFonts w:ascii="Consolas" w:hAnsi="Consolas" w:cs="Courier New"/>
                                <w:color w:val="000000"/>
                                <w:sz w:val="18"/>
                                <w:szCs w:val="18"/>
                                <w:rPrChange w:id="273" w:author="Ignacio Angulo Martinez" w:date="2024-06-13T11:49:00Z" w16du:dateUtc="2024-06-13T09:49:00Z">
                                  <w:rPr>
                                    <w:rFonts w:ascii="Courier New" w:hAnsi="Courier New" w:cs="Courier New"/>
                                    <w:color w:val="000000"/>
                                    <w:sz w:val="21"/>
                                    <w:szCs w:val="21"/>
                                  </w:rPr>
                                </w:rPrChange>
                              </w:rPr>
                              <w:t xml:space="preserve"> == </w:t>
                            </w:r>
                            <w:r w:rsidRPr="00592E57">
                              <w:rPr>
                                <w:rFonts w:ascii="Consolas" w:hAnsi="Consolas" w:cs="Courier New"/>
                                <w:color w:val="A31515"/>
                                <w:sz w:val="18"/>
                                <w:szCs w:val="18"/>
                                <w:rPrChange w:id="274" w:author="Ignacio Angulo Martinez" w:date="2024-06-13T11:49:00Z" w16du:dateUtc="2024-06-13T09:49:00Z">
                                  <w:rPr>
                                    <w:rFonts w:ascii="Courier New" w:hAnsi="Courier New" w:cs="Courier New"/>
                                    <w:color w:val="A31515"/>
                                    <w:sz w:val="21"/>
                                    <w:szCs w:val="21"/>
                                  </w:rPr>
                                </w:rPrChange>
                              </w:rPr>
                              <w:t>'GPRMC'</w:t>
                            </w:r>
                            <w:r w:rsidRPr="00592E57">
                              <w:rPr>
                                <w:rFonts w:ascii="Consolas" w:hAnsi="Consolas" w:cs="Courier New"/>
                                <w:color w:val="000000"/>
                                <w:sz w:val="18"/>
                                <w:szCs w:val="18"/>
                                <w:rPrChange w:id="275" w:author="Ignacio Angulo Martinez" w:date="2024-06-13T11:49:00Z" w16du:dateUtc="2024-06-13T09:49:00Z">
                                  <w:rPr>
                                    <w:rFonts w:ascii="Courier New" w:hAnsi="Courier New" w:cs="Courier New"/>
                                    <w:color w:val="000000"/>
                                    <w:sz w:val="21"/>
                                    <w:szCs w:val="21"/>
                                  </w:rPr>
                                </w:rPrChange>
                              </w:rPr>
                              <w:t>:</w:t>
                            </w:r>
                          </w:p>
                          <w:p w14:paraId="696EB019" w14:textId="77777777" w:rsidR="00765D73" w:rsidRDefault="00765D73" w:rsidP="00765D73">
                            <w:pPr>
                              <w:shd w:val="clear" w:color="auto" w:fill="F7F7F7"/>
                              <w:spacing w:before="0" w:line="240" w:lineRule="auto"/>
                              <w:jc w:val="left"/>
                              <w:rPr>
                                <w:rFonts w:ascii="Consolas" w:hAnsi="Consolas" w:cs="Courier New"/>
                                <w:color w:val="008000"/>
                                <w:sz w:val="18"/>
                                <w:szCs w:val="18"/>
                              </w:rPr>
                            </w:pPr>
                            <w:r w:rsidRPr="00592E57">
                              <w:rPr>
                                <w:rFonts w:ascii="Consolas" w:hAnsi="Consolas" w:cs="Courier New"/>
                                <w:color w:val="000000"/>
                                <w:sz w:val="18"/>
                                <w:szCs w:val="18"/>
                                <w:rPrChange w:id="276" w:author="Ignacio Angulo Martinez" w:date="2024-06-13T11:49:00Z" w16du:dateUtc="2024-06-13T09:49:00Z">
                                  <w:rPr>
                                    <w:rFonts w:ascii="Courier New" w:hAnsi="Courier New" w:cs="Courier New"/>
                                    <w:color w:val="000000"/>
                                    <w:sz w:val="21"/>
                                    <w:szCs w:val="21"/>
                                  </w:rPr>
                                </w:rPrChange>
                              </w:rPr>
                              <w:t xml:space="preserve">            </w:t>
                            </w:r>
                            <w:proofErr w:type="spellStart"/>
                            <w:r w:rsidRPr="00592E57">
                              <w:rPr>
                                <w:rFonts w:ascii="Consolas" w:hAnsi="Consolas" w:cs="Courier New"/>
                                <w:color w:val="000000"/>
                                <w:sz w:val="18"/>
                                <w:szCs w:val="18"/>
                                <w:rPrChange w:id="277" w:author="Ignacio Angulo Martinez" w:date="2024-06-13T11:49:00Z" w16du:dateUtc="2024-06-13T09:49:00Z">
                                  <w:rPr>
                                    <w:rFonts w:ascii="Courier New" w:hAnsi="Courier New" w:cs="Courier New"/>
                                    <w:color w:val="000000"/>
                                    <w:sz w:val="21"/>
                                    <w:szCs w:val="21"/>
                                  </w:rPr>
                                </w:rPrChange>
                              </w:rPr>
                              <w:t>time_utc</w:t>
                            </w:r>
                            <w:proofErr w:type="spellEnd"/>
                            <w:r w:rsidRPr="00592E57">
                              <w:rPr>
                                <w:rFonts w:ascii="Consolas" w:hAnsi="Consolas" w:cs="Courier New"/>
                                <w:color w:val="000000"/>
                                <w:sz w:val="18"/>
                                <w:szCs w:val="18"/>
                                <w:rPrChange w:id="278" w:author="Ignacio Angulo Martinez" w:date="2024-06-13T11:49:00Z" w16du:dateUtc="2024-06-13T09:49:00Z">
                                  <w:rPr>
                                    <w:rFonts w:ascii="Courier New" w:hAnsi="Courier New" w:cs="Courier New"/>
                                    <w:color w:val="000000"/>
                                    <w:sz w:val="21"/>
                                    <w:szCs w:val="21"/>
                                  </w:rPr>
                                </w:rPrChange>
                              </w:rPr>
                              <w:t xml:space="preserve"> = </w:t>
                            </w:r>
                            <w:proofErr w:type="gramStart"/>
                            <w:r w:rsidRPr="00592E57">
                              <w:rPr>
                                <w:rFonts w:ascii="Consolas" w:hAnsi="Consolas" w:cs="Courier New"/>
                                <w:color w:val="000000"/>
                                <w:sz w:val="18"/>
                                <w:szCs w:val="18"/>
                                <w:rPrChange w:id="279" w:author="Ignacio Angulo Martinez" w:date="2024-06-13T11:49:00Z" w16du:dateUtc="2024-06-13T09:49:00Z">
                                  <w:rPr>
                                    <w:rFonts w:ascii="Courier New" w:hAnsi="Courier New" w:cs="Courier New"/>
                                    <w:color w:val="000000"/>
                                    <w:sz w:val="21"/>
                                    <w:szCs w:val="21"/>
                                  </w:rPr>
                                </w:rPrChange>
                              </w:rPr>
                              <w:t>parts[</w:t>
                            </w:r>
                            <w:proofErr w:type="gramEnd"/>
                            <w:r w:rsidRPr="00592E57">
                              <w:rPr>
                                <w:rFonts w:ascii="Consolas" w:hAnsi="Consolas" w:cs="Courier New"/>
                                <w:color w:val="116644"/>
                                <w:sz w:val="18"/>
                                <w:szCs w:val="18"/>
                                <w:rPrChange w:id="280" w:author="Ignacio Angulo Martinez" w:date="2024-06-13T11:49:00Z" w16du:dateUtc="2024-06-13T09:49:00Z">
                                  <w:rPr>
                                    <w:rFonts w:ascii="Courier New" w:hAnsi="Courier New" w:cs="Courier New"/>
                                    <w:color w:val="116644"/>
                                    <w:sz w:val="21"/>
                                    <w:szCs w:val="21"/>
                                  </w:rPr>
                                </w:rPrChange>
                              </w:rPr>
                              <w:t>1</w:t>
                            </w:r>
                            <w:r w:rsidRPr="00592E57">
                              <w:rPr>
                                <w:rFonts w:ascii="Consolas" w:hAnsi="Consolas" w:cs="Courier New"/>
                                <w:color w:val="000000"/>
                                <w:sz w:val="18"/>
                                <w:szCs w:val="18"/>
                                <w:rPrChange w:id="281" w:author="Ignacio Angulo Martinez" w:date="2024-06-13T11:49:00Z" w16du:dateUtc="2024-06-13T09:49:00Z">
                                  <w:rPr>
                                    <w:rFonts w:ascii="Courier New" w:hAnsi="Courier New" w:cs="Courier New"/>
                                    <w:color w:val="000000"/>
                                    <w:sz w:val="21"/>
                                    <w:szCs w:val="21"/>
                                  </w:rPr>
                                </w:rPrChange>
                              </w:rPr>
                              <w:t>]  </w:t>
                            </w:r>
                            <w:r w:rsidRPr="00592E57">
                              <w:rPr>
                                <w:rFonts w:ascii="Consolas" w:hAnsi="Consolas" w:cs="Courier New"/>
                                <w:color w:val="008000"/>
                                <w:sz w:val="18"/>
                                <w:szCs w:val="18"/>
                                <w:rPrChange w:id="282" w:author="Ignacio Angulo Martinez" w:date="2024-06-13T11:49:00Z" w16du:dateUtc="2024-06-13T09:49:00Z">
                                  <w:rPr>
                                    <w:rFonts w:ascii="Courier New" w:hAnsi="Courier New" w:cs="Courier New"/>
                                    <w:color w:val="008000"/>
                                    <w:sz w:val="21"/>
                                    <w:szCs w:val="21"/>
                                  </w:rPr>
                                </w:rPrChange>
                              </w:rPr>
                              <w:t># Time in UTC format</w:t>
                            </w:r>
                          </w:p>
                          <w:p w14:paraId="1AE365CD" w14:textId="77777777" w:rsidR="003B5FD9" w:rsidRPr="00592E57" w:rsidRDefault="003B5FD9" w:rsidP="00765D73">
                            <w:pPr>
                              <w:shd w:val="clear" w:color="auto" w:fill="F7F7F7"/>
                              <w:spacing w:before="0" w:line="240" w:lineRule="auto"/>
                              <w:jc w:val="left"/>
                              <w:rPr>
                                <w:rFonts w:ascii="Consolas" w:hAnsi="Consolas" w:cs="Courier New"/>
                                <w:color w:val="000000"/>
                                <w:sz w:val="18"/>
                                <w:szCs w:val="18"/>
                                <w:rPrChange w:id="283" w:author="Ignacio Angulo Martinez" w:date="2024-06-13T11:49:00Z" w16du:dateUtc="2024-06-13T09:49:00Z">
                                  <w:rPr>
                                    <w:rFonts w:ascii="Courier New" w:hAnsi="Courier New" w:cs="Courier New"/>
                                    <w:color w:val="000000"/>
                                    <w:sz w:val="21"/>
                                    <w:szCs w:val="21"/>
                                  </w:rPr>
                                </w:rPrChange>
                              </w:rPr>
                            </w:pPr>
                          </w:p>
                          <w:p w14:paraId="56668D44" w14:textId="16107035" w:rsidR="00765D73" w:rsidRDefault="00765D73" w:rsidP="00765D73">
                            <w:pPr>
                              <w:shd w:val="clear" w:color="auto" w:fill="F7F7F7"/>
                              <w:spacing w:before="0" w:line="240" w:lineRule="auto"/>
                              <w:jc w:val="left"/>
                              <w:rPr>
                                <w:rFonts w:ascii="Consolas" w:hAnsi="Consolas" w:cs="Courier New"/>
                                <w:color w:val="008000"/>
                                <w:sz w:val="18"/>
                                <w:szCs w:val="18"/>
                              </w:rPr>
                            </w:pPr>
                            <w:r w:rsidRPr="00592E57">
                              <w:rPr>
                                <w:rFonts w:ascii="Consolas" w:hAnsi="Consolas" w:cs="Courier New"/>
                                <w:color w:val="000000"/>
                                <w:sz w:val="18"/>
                                <w:szCs w:val="18"/>
                                <w:rPrChange w:id="284" w:author="Ignacio Angulo Martinez" w:date="2024-06-13T11:49:00Z" w16du:dateUtc="2024-06-13T09:49:00Z">
                                  <w:rPr>
                                    <w:rFonts w:ascii="Courier New" w:hAnsi="Courier New" w:cs="Courier New"/>
                                    <w:color w:val="000000"/>
                                    <w:sz w:val="21"/>
                                    <w:szCs w:val="21"/>
                                  </w:rPr>
                                </w:rPrChange>
                              </w:rPr>
                              <w:t xml:space="preserve">            latitude = </w:t>
                            </w:r>
                            <w:proofErr w:type="spellStart"/>
                            <w:r w:rsidRPr="00592E57">
                              <w:rPr>
                                <w:rFonts w:ascii="Consolas" w:hAnsi="Consolas" w:cs="Courier New"/>
                                <w:color w:val="000000"/>
                                <w:sz w:val="18"/>
                                <w:szCs w:val="18"/>
                                <w:rPrChange w:id="285" w:author="Ignacio Angulo Martinez" w:date="2024-06-13T11:49:00Z" w16du:dateUtc="2024-06-13T09:49:00Z">
                                  <w:rPr>
                                    <w:rFonts w:ascii="Courier New" w:hAnsi="Courier New" w:cs="Courier New"/>
                                    <w:color w:val="000000"/>
                                    <w:sz w:val="21"/>
                                    <w:szCs w:val="21"/>
                                  </w:rPr>
                                </w:rPrChange>
                              </w:rPr>
                              <w:t>convertir_coordenadas_grados</w:t>
                            </w:r>
                            <w:proofErr w:type="spellEnd"/>
                            <w:r w:rsidRPr="00592E57">
                              <w:rPr>
                                <w:rFonts w:ascii="Consolas" w:hAnsi="Consolas" w:cs="Courier New"/>
                                <w:color w:val="000000"/>
                                <w:sz w:val="18"/>
                                <w:szCs w:val="18"/>
                                <w:rPrChange w:id="286" w:author="Ignacio Angulo Martinez" w:date="2024-06-13T11:49:00Z" w16du:dateUtc="2024-06-13T09:49:00Z">
                                  <w:rPr>
                                    <w:rFonts w:ascii="Courier New" w:hAnsi="Courier New" w:cs="Courier New"/>
                                    <w:color w:val="000000"/>
                                    <w:sz w:val="21"/>
                                    <w:szCs w:val="21"/>
                                  </w:rPr>
                                </w:rPrChange>
                              </w:rPr>
                              <w:t>(</w:t>
                            </w:r>
                            <w:proofErr w:type="gramStart"/>
                            <w:r w:rsidRPr="00592E57">
                              <w:rPr>
                                <w:rFonts w:ascii="Consolas" w:hAnsi="Consolas" w:cs="Courier New"/>
                                <w:color w:val="000000"/>
                                <w:sz w:val="18"/>
                                <w:szCs w:val="18"/>
                                <w:rPrChange w:id="287" w:author="Ignacio Angulo Martinez" w:date="2024-06-13T11:49:00Z" w16du:dateUtc="2024-06-13T09:49:00Z">
                                  <w:rPr>
                                    <w:rFonts w:ascii="Courier New" w:hAnsi="Courier New" w:cs="Courier New"/>
                                    <w:color w:val="000000"/>
                                    <w:sz w:val="21"/>
                                    <w:szCs w:val="21"/>
                                  </w:rPr>
                                </w:rPrChange>
                              </w:rPr>
                              <w:t>parts[</w:t>
                            </w:r>
                            <w:proofErr w:type="gramEnd"/>
                            <w:r w:rsidRPr="00592E57">
                              <w:rPr>
                                <w:rFonts w:ascii="Consolas" w:hAnsi="Consolas" w:cs="Courier New"/>
                                <w:color w:val="116644"/>
                                <w:sz w:val="18"/>
                                <w:szCs w:val="18"/>
                                <w:rPrChange w:id="288" w:author="Ignacio Angulo Martinez" w:date="2024-06-13T11:49:00Z" w16du:dateUtc="2024-06-13T09:49:00Z">
                                  <w:rPr>
                                    <w:rFonts w:ascii="Courier New" w:hAnsi="Courier New" w:cs="Courier New"/>
                                    <w:color w:val="116644"/>
                                    <w:sz w:val="21"/>
                                    <w:szCs w:val="21"/>
                                  </w:rPr>
                                </w:rPrChange>
                              </w:rPr>
                              <w:t>3</w:t>
                            </w:r>
                            <w:r w:rsidRPr="00592E57">
                              <w:rPr>
                                <w:rFonts w:ascii="Consolas" w:hAnsi="Consolas" w:cs="Courier New"/>
                                <w:color w:val="000000"/>
                                <w:sz w:val="18"/>
                                <w:szCs w:val="18"/>
                                <w:rPrChange w:id="289" w:author="Ignacio Angulo Martinez" w:date="2024-06-13T11:49:00Z" w16du:dateUtc="2024-06-13T09:49:00Z">
                                  <w:rPr>
                                    <w:rFonts w:ascii="Courier New" w:hAnsi="Courier New" w:cs="Courier New"/>
                                    <w:color w:val="000000"/>
                                    <w:sz w:val="21"/>
                                    <w:szCs w:val="21"/>
                                  </w:rPr>
                                </w:rPrChange>
                              </w:rPr>
                              <w:t>], parts[</w:t>
                            </w:r>
                            <w:r w:rsidRPr="00592E57">
                              <w:rPr>
                                <w:rFonts w:ascii="Consolas" w:hAnsi="Consolas" w:cs="Courier New"/>
                                <w:color w:val="116644"/>
                                <w:sz w:val="18"/>
                                <w:szCs w:val="18"/>
                                <w:rPrChange w:id="290" w:author="Ignacio Angulo Martinez" w:date="2024-06-13T11:49:00Z" w16du:dateUtc="2024-06-13T09:49:00Z">
                                  <w:rPr>
                                    <w:rFonts w:ascii="Courier New" w:hAnsi="Courier New" w:cs="Courier New"/>
                                    <w:color w:val="116644"/>
                                    <w:sz w:val="21"/>
                                    <w:szCs w:val="21"/>
                                  </w:rPr>
                                </w:rPrChange>
                              </w:rPr>
                              <w:t>4</w:t>
                            </w:r>
                            <w:r w:rsidRPr="00592E57">
                              <w:rPr>
                                <w:rFonts w:ascii="Consolas" w:hAnsi="Consolas" w:cs="Courier New"/>
                                <w:color w:val="000000"/>
                                <w:sz w:val="18"/>
                                <w:szCs w:val="18"/>
                                <w:rPrChange w:id="291" w:author="Ignacio Angulo Martinez" w:date="2024-06-13T11:49:00Z" w16du:dateUtc="2024-06-13T09:49:00Z">
                                  <w:rPr>
                                    <w:rFonts w:ascii="Courier New" w:hAnsi="Courier New" w:cs="Courier New"/>
                                    <w:color w:val="000000"/>
                                    <w:sz w:val="21"/>
                                    <w:szCs w:val="21"/>
                                  </w:rPr>
                                </w:rPrChange>
                              </w:rPr>
                              <w:t>])  </w:t>
                            </w:r>
                            <w:ins w:id="292" w:author="Ignacio Angulo Martinez" w:date="2024-06-13T11:49:00Z" w16du:dateUtc="2024-06-13T09:49:00Z">
                              <w:r w:rsidR="00592E57">
                                <w:rPr>
                                  <w:rFonts w:ascii="Consolas" w:hAnsi="Consolas" w:cs="Courier New"/>
                                  <w:color w:val="000000"/>
                                  <w:sz w:val="18"/>
                                  <w:szCs w:val="18"/>
                                </w:rPr>
                                <w:br/>
                              </w:r>
                            </w:ins>
                            <w:r w:rsidRPr="00592E57">
                              <w:rPr>
                                <w:rFonts w:ascii="Consolas" w:hAnsi="Consolas" w:cs="Courier New"/>
                                <w:color w:val="008000"/>
                                <w:sz w:val="18"/>
                                <w:szCs w:val="18"/>
                                <w:rPrChange w:id="293" w:author="Ignacio Angulo Martinez" w:date="2024-06-13T11:49:00Z" w16du:dateUtc="2024-06-13T09:49:00Z">
                                  <w:rPr>
                                    <w:rFonts w:ascii="Courier New" w:hAnsi="Courier New" w:cs="Courier New"/>
                                    <w:color w:val="008000"/>
                                    <w:sz w:val="21"/>
                                    <w:szCs w:val="21"/>
                                  </w:rPr>
                                </w:rPrChange>
                              </w:rPr>
                              <w:t># Latitude in degrees</w:t>
                            </w:r>
                          </w:p>
                          <w:p w14:paraId="46F9D0AC" w14:textId="77777777" w:rsidR="003B5FD9" w:rsidRPr="00592E57" w:rsidRDefault="003B5FD9" w:rsidP="00765D73">
                            <w:pPr>
                              <w:shd w:val="clear" w:color="auto" w:fill="F7F7F7"/>
                              <w:spacing w:before="0" w:line="240" w:lineRule="auto"/>
                              <w:jc w:val="left"/>
                              <w:rPr>
                                <w:rFonts w:ascii="Consolas" w:hAnsi="Consolas" w:cs="Courier New"/>
                                <w:color w:val="000000"/>
                                <w:sz w:val="18"/>
                                <w:szCs w:val="18"/>
                                <w:rPrChange w:id="294" w:author="Ignacio Angulo Martinez" w:date="2024-06-13T11:49:00Z" w16du:dateUtc="2024-06-13T09:49:00Z">
                                  <w:rPr>
                                    <w:rFonts w:ascii="Courier New" w:hAnsi="Courier New" w:cs="Courier New"/>
                                    <w:color w:val="000000"/>
                                    <w:sz w:val="21"/>
                                    <w:szCs w:val="21"/>
                                  </w:rPr>
                                </w:rPrChange>
                              </w:rPr>
                            </w:pPr>
                          </w:p>
                          <w:p w14:paraId="37464FE8" w14:textId="3D8B5941" w:rsidR="00765D73" w:rsidRDefault="00765D73" w:rsidP="00765D73">
                            <w:pPr>
                              <w:shd w:val="clear" w:color="auto" w:fill="F7F7F7"/>
                              <w:spacing w:before="0" w:line="240" w:lineRule="auto"/>
                              <w:jc w:val="left"/>
                              <w:rPr>
                                <w:rFonts w:ascii="Consolas" w:hAnsi="Consolas" w:cs="Courier New"/>
                                <w:color w:val="008000"/>
                                <w:sz w:val="18"/>
                                <w:szCs w:val="18"/>
                              </w:rPr>
                            </w:pPr>
                            <w:r w:rsidRPr="00592E57">
                              <w:rPr>
                                <w:rFonts w:ascii="Consolas" w:hAnsi="Consolas" w:cs="Courier New"/>
                                <w:color w:val="000000"/>
                                <w:sz w:val="18"/>
                                <w:szCs w:val="18"/>
                                <w:rPrChange w:id="295" w:author="Ignacio Angulo Martinez" w:date="2024-06-13T11:49:00Z" w16du:dateUtc="2024-06-13T09:49:00Z">
                                  <w:rPr>
                                    <w:rFonts w:ascii="Courier New" w:hAnsi="Courier New" w:cs="Courier New"/>
                                    <w:color w:val="000000"/>
                                    <w:sz w:val="21"/>
                                    <w:szCs w:val="21"/>
                                  </w:rPr>
                                </w:rPrChange>
                              </w:rPr>
                              <w:t xml:space="preserve">            longitude = </w:t>
                            </w:r>
                            <w:proofErr w:type="spellStart"/>
                            <w:r w:rsidRPr="00592E57">
                              <w:rPr>
                                <w:rFonts w:ascii="Consolas" w:hAnsi="Consolas" w:cs="Courier New"/>
                                <w:color w:val="000000"/>
                                <w:sz w:val="18"/>
                                <w:szCs w:val="18"/>
                                <w:rPrChange w:id="296" w:author="Ignacio Angulo Martinez" w:date="2024-06-13T11:49:00Z" w16du:dateUtc="2024-06-13T09:49:00Z">
                                  <w:rPr>
                                    <w:rFonts w:ascii="Courier New" w:hAnsi="Courier New" w:cs="Courier New"/>
                                    <w:color w:val="000000"/>
                                    <w:sz w:val="21"/>
                                    <w:szCs w:val="21"/>
                                  </w:rPr>
                                </w:rPrChange>
                              </w:rPr>
                              <w:t>convertir_coordenadas_grados</w:t>
                            </w:r>
                            <w:proofErr w:type="spellEnd"/>
                            <w:r w:rsidRPr="00592E57">
                              <w:rPr>
                                <w:rFonts w:ascii="Consolas" w:hAnsi="Consolas" w:cs="Courier New"/>
                                <w:color w:val="000000"/>
                                <w:sz w:val="18"/>
                                <w:szCs w:val="18"/>
                                <w:rPrChange w:id="297" w:author="Ignacio Angulo Martinez" w:date="2024-06-13T11:49:00Z" w16du:dateUtc="2024-06-13T09:49:00Z">
                                  <w:rPr>
                                    <w:rFonts w:ascii="Courier New" w:hAnsi="Courier New" w:cs="Courier New"/>
                                    <w:color w:val="000000"/>
                                    <w:sz w:val="21"/>
                                    <w:szCs w:val="21"/>
                                  </w:rPr>
                                </w:rPrChange>
                              </w:rPr>
                              <w:t>(</w:t>
                            </w:r>
                            <w:proofErr w:type="gramStart"/>
                            <w:r w:rsidRPr="00592E57">
                              <w:rPr>
                                <w:rFonts w:ascii="Consolas" w:hAnsi="Consolas" w:cs="Courier New"/>
                                <w:color w:val="000000"/>
                                <w:sz w:val="18"/>
                                <w:szCs w:val="18"/>
                                <w:rPrChange w:id="298" w:author="Ignacio Angulo Martinez" w:date="2024-06-13T11:49:00Z" w16du:dateUtc="2024-06-13T09:49:00Z">
                                  <w:rPr>
                                    <w:rFonts w:ascii="Courier New" w:hAnsi="Courier New" w:cs="Courier New"/>
                                    <w:color w:val="000000"/>
                                    <w:sz w:val="21"/>
                                    <w:szCs w:val="21"/>
                                  </w:rPr>
                                </w:rPrChange>
                              </w:rPr>
                              <w:t>parts[</w:t>
                            </w:r>
                            <w:proofErr w:type="gramEnd"/>
                            <w:r w:rsidRPr="00592E57">
                              <w:rPr>
                                <w:rFonts w:ascii="Consolas" w:hAnsi="Consolas" w:cs="Courier New"/>
                                <w:color w:val="116644"/>
                                <w:sz w:val="18"/>
                                <w:szCs w:val="18"/>
                                <w:rPrChange w:id="299" w:author="Ignacio Angulo Martinez" w:date="2024-06-13T11:49:00Z" w16du:dateUtc="2024-06-13T09:49:00Z">
                                  <w:rPr>
                                    <w:rFonts w:ascii="Courier New" w:hAnsi="Courier New" w:cs="Courier New"/>
                                    <w:color w:val="116644"/>
                                    <w:sz w:val="21"/>
                                    <w:szCs w:val="21"/>
                                  </w:rPr>
                                </w:rPrChange>
                              </w:rPr>
                              <w:t>5</w:t>
                            </w:r>
                            <w:r w:rsidRPr="00592E57">
                              <w:rPr>
                                <w:rFonts w:ascii="Consolas" w:hAnsi="Consolas" w:cs="Courier New"/>
                                <w:color w:val="000000"/>
                                <w:sz w:val="18"/>
                                <w:szCs w:val="18"/>
                                <w:rPrChange w:id="300" w:author="Ignacio Angulo Martinez" w:date="2024-06-13T11:49:00Z" w16du:dateUtc="2024-06-13T09:49:00Z">
                                  <w:rPr>
                                    <w:rFonts w:ascii="Courier New" w:hAnsi="Courier New" w:cs="Courier New"/>
                                    <w:color w:val="000000"/>
                                    <w:sz w:val="21"/>
                                    <w:szCs w:val="21"/>
                                  </w:rPr>
                                </w:rPrChange>
                              </w:rPr>
                              <w:t>], parts[</w:t>
                            </w:r>
                            <w:r w:rsidRPr="00592E57">
                              <w:rPr>
                                <w:rFonts w:ascii="Consolas" w:hAnsi="Consolas" w:cs="Courier New"/>
                                <w:color w:val="116644"/>
                                <w:sz w:val="18"/>
                                <w:szCs w:val="18"/>
                                <w:rPrChange w:id="301" w:author="Ignacio Angulo Martinez" w:date="2024-06-13T11:49:00Z" w16du:dateUtc="2024-06-13T09:49:00Z">
                                  <w:rPr>
                                    <w:rFonts w:ascii="Courier New" w:hAnsi="Courier New" w:cs="Courier New"/>
                                    <w:color w:val="116644"/>
                                    <w:sz w:val="21"/>
                                    <w:szCs w:val="21"/>
                                  </w:rPr>
                                </w:rPrChange>
                              </w:rPr>
                              <w:t>6</w:t>
                            </w:r>
                            <w:r w:rsidRPr="00592E57">
                              <w:rPr>
                                <w:rFonts w:ascii="Consolas" w:hAnsi="Consolas" w:cs="Courier New"/>
                                <w:color w:val="000000"/>
                                <w:sz w:val="18"/>
                                <w:szCs w:val="18"/>
                                <w:rPrChange w:id="302" w:author="Ignacio Angulo Martinez" w:date="2024-06-13T11:49:00Z" w16du:dateUtc="2024-06-13T09:49:00Z">
                                  <w:rPr>
                                    <w:rFonts w:ascii="Courier New" w:hAnsi="Courier New" w:cs="Courier New"/>
                                    <w:color w:val="000000"/>
                                    <w:sz w:val="21"/>
                                    <w:szCs w:val="21"/>
                                  </w:rPr>
                                </w:rPrChange>
                              </w:rPr>
                              <w:t>])  </w:t>
                            </w:r>
                            <w:ins w:id="303" w:author="Ignacio Angulo Martinez" w:date="2024-06-13T11:50:00Z" w16du:dateUtc="2024-06-13T09:50:00Z">
                              <w:r w:rsidR="00592E57">
                                <w:rPr>
                                  <w:rFonts w:ascii="Consolas" w:hAnsi="Consolas" w:cs="Courier New"/>
                                  <w:color w:val="000000"/>
                                  <w:sz w:val="18"/>
                                  <w:szCs w:val="18"/>
                                </w:rPr>
                                <w:br/>
                              </w:r>
                            </w:ins>
                            <w:r w:rsidRPr="00592E57">
                              <w:rPr>
                                <w:rFonts w:ascii="Consolas" w:hAnsi="Consolas" w:cs="Courier New"/>
                                <w:color w:val="008000"/>
                                <w:sz w:val="18"/>
                                <w:szCs w:val="18"/>
                                <w:rPrChange w:id="304" w:author="Ignacio Angulo Martinez" w:date="2024-06-13T11:49:00Z" w16du:dateUtc="2024-06-13T09:49:00Z">
                                  <w:rPr>
                                    <w:rFonts w:ascii="Courier New" w:hAnsi="Courier New" w:cs="Courier New"/>
                                    <w:color w:val="008000"/>
                                    <w:sz w:val="21"/>
                                    <w:szCs w:val="21"/>
                                  </w:rPr>
                                </w:rPrChange>
                              </w:rPr>
                              <w:t># Longitude in degrees</w:t>
                            </w:r>
                          </w:p>
                          <w:p w14:paraId="0A9608D9" w14:textId="77777777" w:rsidR="003B5FD9" w:rsidRPr="00592E57" w:rsidRDefault="003B5FD9" w:rsidP="00765D73">
                            <w:pPr>
                              <w:shd w:val="clear" w:color="auto" w:fill="F7F7F7"/>
                              <w:spacing w:before="0" w:line="240" w:lineRule="auto"/>
                              <w:jc w:val="left"/>
                              <w:rPr>
                                <w:rFonts w:ascii="Consolas" w:hAnsi="Consolas" w:cs="Courier New"/>
                                <w:color w:val="000000"/>
                                <w:sz w:val="18"/>
                                <w:szCs w:val="18"/>
                                <w:rPrChange w:id="305" w:author="Ignacio Angulo Martinez" w:date="2024-06-13T11:49:00Z" w16du:dateUtc="2024-06-13T09:49:00Z">
                                  <w:rPr>
                                    <w:rFonts w:ascii="Courier New" w:hAnsi="Courier New" w:cs="Courier New"/>
                                    <w:color w:val="000000"/>
                                    <w:sz w:val="21"/>
                                    <w:szCs w:val="21"/>
                                  </w:rPr>
                                </w:rPrChange>
                              </w:rPr>
                            </w:pPr>
                          </w:p>
                          <w:p w14:paraId="1F7447D5" w14:textId="77777777" w:rsidR="00765D73" w:rsidRPr="00592E57" w:rsidRDefault="00765D73" w:rsidP="00765D73">
                            <w:pPr>
                              <w:shd w:val="clear" w:color="auto" w:fill="F7F7F7"/>
                              <w:spacing w:before="0" w:line="240" w:lineRule="auto"/>
                              <w:jc w:val="left"/>
                              <w:rPr>
                                <w:rFonts w:ascii="Consolas" w:hAnsi="Consolas" w:cs="Courier New"/>
                                <w:color w:val="000000"/>
                                <w:sz w:val="18"/>
                                <w:szCs w:val="18"/>
                                <w:rPrChange w:id="306" w:author="Ignacio Angulo Martinez" w:date="2024-06-13T11:49:00Z" w16du:dateUtc="2024-06-13T09:49:00Z">
                                  <w:rPr>
                                    <w:rFonts w:ascii="Courier New" w:hAnsi="Courier New" w:cs="Courier New"/>
                                    <w:color w:val="000000"/>
                                    <w:sz w:val="21"/>
                                    <w:szCs w:val="21"/>
                                  </w:rPr>
                                </w:rPrChange>
                              </w:rPr>
                            </w:pPr>
                            <w:r w:rsidRPr="00592E57">
                              <w:rPr>
                                <w:rFonts w:ascii="Consolas" w:hAnsi="Consolas" w:cs="Courier New"/>
                                <w:color w:val="000000"/>
                                <w:sz w:val="18"/>
                                <w:szCs w:val="18"/>
                                <w:rPrChange w:id="307" w:author="Ignacio Angulo Martinez" w:date="2024-06-13T11:49:00Z" w16du:dateUtc="2024-06-13T09:49:00Z">
                                  <w:rPr>
                                    <w:rFonts w:ascii="Courier New" w:hAnsi="Courier New" w:cs="Courier New"/>
                                    <w:color w:val="000000"/>
                                    <w:sz w:val="21"/>
                                    <w:szCs w:val="21"/>
                                  </w:rPr>
                                </w:rPrChange>
                              </w:rPr>
                              <w:t xml:space="preserve">            speed = </w:t>
                            </w:r>
                            <w:proofErr w:type="gramStart"/>
                            <w:r w:rsidRPr="00592E57">
                              <w:rPr>
                                <w:rFonts w:ascii="Consolas" w:hAnsi="Consolas" w:cs="Courier New"/>
                                <w:color w:val="000000"/>
                                <w:sz w:val="18"/>
                                <w:szCs w:val="18"/>
                                <w:rPrChange w:id="308" w:author="Ignacio Angulo Martinez" w:date="2024-06-13T11:49:00Z" w16du:dateUtc="2024-06-13T09:49:00Z">
                                  <w:rPr>
                                    <w:rFonts w:ascii="Courier New" w:hAnsi="Courier New" w:cs="Courier New"/>
                                    <w:color w:val="000000"/>
                                    <w:sz w:val="21"/>
                                    <w:szCs w:val="21"/>
                                  </w:rPr>
                                </w:rPrChange>
                              </w:rPr>
                              <w:t>parts[</w:t>
                            </w:r>
                            <w:proofErr w:type="gramEnd"/>
                            <w:r w:rsidRPr="00592E57">
                              <w:rPr>
                                <w:rFonts w:ascii="Consolas" w:hAnsi="Consolas" w:cs="Courier New"/>
                                <w:color w:val="116644"/>
                                <w:sz w:val="18"/>
                                <w:szCs w:val="18"/>
                                <w:rPrChange w:id="309" w:author="Ignacio Angulo Martinez" w:date="2024-06-13T11:49:00Z" w16du:dateUtc="2024-06-13T09:49:00Z">
                                  <w:rPr>
                                    <w:rFonts w:ascii="Courier New" w:hAnsi="Courier New" w:cs="Courier New"/>
                                    <w:color w:val="116644"/>
                                    <w:sz w:val="21"/>
                                    <w:szCs w:val="21"/>
                                  </w:rPr>
                                </w:rPrChange>
                              </w:rPr>
                              <w:t>7</w:t>
                            </w:r>
                            <w:r w:rsidRPr="00592E57">
                              <w:rPr>
                                <w:rFonts w:ascii="Consolas" w:hAnsi="Consolas" w:cs="Courier New"/>
                                <w:color w:val="000000"/>
                                <w:sz w:val="18"/>
                                <w:szCs w:val="18"/>
                                <w:rPrChange w:id="310" w:author="Ignacio Angulo Martinez" w:date="2024-06-13T11:49:00Z" w16du:dateUtc="2024-06-13T09:49:00Z">
                                  <w:rPr>
                                    <w:rFonts w:ascii="Courier New" w:hAnsi="Courier New" w:cs="Courier New"/>
                                    <w:color w:val="000000"/>
                                    <w:sz w:val="21"/>
                                    <w:szCs w:val="21"/>
                                  </w:rPr>
                                </w:rPrChange>
                              </w:rPr>
                              <w:t>]  </w:t>
                            </w:r>
                            <w:r w:rsidRPr="00592E57">
                              <w:rPr>
                                <w:rFonts w:ascii="Consolas" w:hAnsi="Consolas" w:cs="Courier New"/>
                                <w:color w:val="008000"/>
                                <w:sz w:val="18"/>
                                <w:szCs w:val="18"/>
                                <w:rPrChange w:id="311" w:author="Ignacio Angulo Martinez" w:date="2024-06-13T11:49:00Z" w16du:dateUtc="2024-06-13T09:49:00Z">
                                  <w:rPr>
                                    <w:rFonts w:ascii="Courier New" w:hAnsi="Courier New" w:cs="Courier New"/>
                                    <w:color w:val="008000"/>
                                    <w:sz w:val="21"/>
                                    <w:szCs w:val="21"/>
                                  </w:rPr>
                                </w:rPrChange>
                              </w:rPr>
                              <w:t># Speed in knots</w:t>
                            </w:r>
                          </w:p>
                          <w:p w14:paraId="4AF473F8" w14:textId="77777777" w:rsidR="00765D73" w:rsidRPr="00592E57" w:rsidRDefault="00765D73" w:rsidP="00765D73">
                            <w:pPr>
                              <w:shd w:val="clear" w:color="auto" w:fill="F7F7F7"/>
                              <w:spacing w:before="0" w:line="240" w:lineRule="auto"/>
                              <w:jc w:val="left"/>
                              <w:rPr>
                                <w:rFonts w:ascii="Consolas" w:hAnsi="Consolas" w:cs="Courier New"/>
                                <w:color w:val="000000"/>
                                <w:sz w:val="18"/>
                                <w:szCs w:val="18"/>
                                <w:rPrChange w:id="312" w:author="Ignacio Angulo Martinez" w:date="2024-06-13T11:49:00Z" w16du:dateUtc="2024-06-13T09:49:00Z">
                                  <w:rPr>
                                    <w:rFonts w:ascii="Courier New" w:hAnsi="Courier New" w:cs="Courier New"/>
                                    <w:color w:val="000000"/>
                                    <w:sz w:val="21"/>
                                    <w:szCs w:val="21"/>
                                  </w:rPr>
                                </w:rPrChange>
                              </w:rPr>
                            </w:pPr>
                            <w:r w:rsidRPr="00592E57">
                              <w:rPr>
                                <w:rFonts w:ascii="Consolas" w:hAnsi="Consolas" w:cs="Courier New"/>
                                <w:color w:val="000000"/>
                                <w:sz w:val="18"/>
                                <w:szCs w:val="18"/>
                                <w:rPrChange w:id="313" w:author="Ignacio Angulo Martinez" w:date="2024-06-13T11:49:00Z" w16du:dateUtc="2024-06-13T09:49:00Z">
                                  <w:rPr>
                                    <w:rFonts w:ascii="Courier New" w:hAnsi="Courier New" w:cs="Courier New"/>
                                    <w:color w:val="000000"/>
                                    <w:sz w:val="21"/>
                                    <w:szCs w:val="21"/>
                                  </w:rPr>
                                </w:rPrChange>
                              </w:rPr>
                              <w:t xml:space="preserve">            </w:t>
                            </w:r>
                            <w:proofErr w:type="spellStart"/>
                            <w:r w:rsidRPr="00592E57">
                              <w:rPr>
                                <w:rFonts w:ascii="Consolas" w:hAnsi="Consolas" w:cs="Courier New"/>
                                <w:color w:val="000000"/>
                                <w:sz w:val="18"/>
                                <w:szCs w:val="18"/>
                                <w:rPrChange w:id="314" w:author="Ignacio Angulo Martinez" w:date="2024-06-13T11:49:00Z" w16du:dateUtc="2024-06-13T09:49:00Z">
                                  <w:rPr>
                                    <w:rFonts w:ascii="Courier New" w:hAnsi="Courier New" w:cs="Courier New"/>
                                    <w:color w:val="000000"/>
                                    <w:sz w:val="21"/>
                                    <w:szCs w:val="21"/>
                                  </w:rPr>
                                </w:rPrChange>
                              </w:rPr>
                              <w:t>track_angle</w:t>
                            </w:r>
                            <w:proofErr w:type="spellEnd"/>
                            <w:r w:rsidRPr="00592E57">
                              <w:rPr>
                                <w:rFonts w:ascii="Consolas" w:hAnsi="Consolas" w:cs="Courier New"/>
                                <w:color w:val="000000"/>
                                <w:sz w:val="18"/>
                                <w:szCs w:val="18"/>
                                <w:rPrChange w:id="315" w:author="Ignacio Angulo Martinez" w:date="2024-06-13T11:49:00Z" w16du:dateUtc="2024-06-13T09:49:00Z">
                                  <w:rPr>
                                    <w:rFonts w:ascii="Courier New" w:hAnsi="Courier New" w:cs="Courier New"/>
                                    <w:color w:val="000000"/>
                                    <w:sz w:val="21"/>
                                    <w:szCs w:val="21"/>
                                  </w:rPr>
                                </w:rPrChange>
                              </w:rPr>
                              <w:t xml:space="preserve"> = </w:t>
                            </w:r>
                            <w:proofErr w:type="gramStart"/>
                            <w:r w:rsidRPr="00592E57">
                              <w:rPr>
                                <w:rFonts w:ascii="Consolas" w:hAnsi="Consolas" w:cs="Courier New"/>
                                <w:color w:val="000000"/>
                                <w:sz w:val="18"/>
                                <w:szCs w:val="18"/>
                                <w:rPrChange w:id="316" w:author="Ignacio Angulo Martinez" w:date="2024-06-13T11:49:00Z" w16du:dateUtc="2024-06-13T09:49:00Z">
                                  <w:rPr>
                                    <w:rFonts w:ascii="Courier New" w:hAnsi="Courier New" w:cs="Courier New"/>
                                    <w:color w:val="000000"/>
                                    <w:sz w:val="21"/>
                                    <w:szCs w:val="21"/>
                                  </w:rPr>
                                </w:rPrChange>
                              </w:rPr>
                              <w:t>parts[</w:t>
                            </w:r>
                            <w:proofErr w:type="gramEnd"/>
                            <w:r w:rsidRPr="00592E57">
                              <w:rPr>
                                <w:rFonts w:ascii="Consolas" w:hAnsi="Consolas" w:cs="Courier New"/>
                                <w:color w:val="116644"/>
                                <w:sz w:val="18"/>
                                <w:szCs w:val="18"/>
                                <w:rPrChange w:id="317" w:author="Ignacio Angulo Martinez" w:date="2024-06-13T11:49:00Z" w16du:dateUtc="2024-06-13T09:49:00Z">
                                  <w:rPr>
                                    <w:rFonts w:ascii="Courier New" w:hAnsi="Courier New" w:cs="Courier New"/>
                                    <w:color w:val="116644"/>
                                    <w:sz w:val="21"/>
                                    <w:szCs w:val="21"/>
                                  </w:rPr>
                                </w:rPrChange>
                              </w:rPr>
                              <w:t>8</w:t>
                            </w:r>
                            <w:r w:rsidRPr="00592E57">
                              <w:rPr>
                                <w:rFonts w:ascii="Consolas" w:hAnsi="Consolas" w:cs="Courier New"/>
                                <w:color w:val="000000"/>
                                <w:sz w:val="18"/>
                                <w:szCs w:val="18"/>
                                <w:rPrChange w:id="318" w:author="Ignacio Angulo Martinez" w:date="2024-06-13T11:49:00Z" w16du:dateUtc="2024-06-13T09:49:00Z">
                                  <w:rPr>
                                    <w:rFonts w:ascii="Courier New" w:hAnsi="Courier New" w:cs="Courier New"/>
                                    <w:color w:val="000000"/>
                                    <w:sz w:val="21"/>
                                    <w:szCs w:val="21"/>
                                  </w:rPr>
                                </w:rPrChange>
                              </w:rPr>
                              <w:t>]  </w:t>
                            </w:r>
                            <w:r w:rsidRPr="00592E57">
                              <w:rPr>
                                <w:rFonts w:ascii="Consolas" w:hAnsi="Consolas" w:cs="Courier New"/>
                                <w:color w:val="008000"/>
                                <w:sz w:val="18"/>
                                <w:szCs w:val="18"/>
                                <w:rPrChange w:id="319" w:author="Ignacio Angulo Martinez" w:date="2024-06-13T11:49:00Z" w16du:dateUtc="2024-06-13T09:49:00Z">
                                  <w:rPr>
                                    <w:rFonts w:ascii="Courier New" w:hAnsi="Courier New" w:cs="Courier New"/>
                                    <w:color w:val="008000"/>
                                    <w:sz w:val="21"/>
                                    <w:szCs w:val="21"/>
                                  </w:rPr>
                                </w:rPrChange>
                              </w:rPr>
                              <w:t># Track angle</w:t>
                            </w:r>
                          </w:p>
                          <w:p w14:paraId="1F11D6C6" w14:textId="77777777" w:rsidR="00765D73" w:rsidRPr="00592E57" w:rsidRDefault="00765D73" w:rsidP="00765D73">
                            <w:pPr>
                              <w:shd w:val="clear" w:color="auto" w:fill="F7F7F7"/>
                              <w:spacing w:before="0" w:line="240" w:lineRule="auto"/>
                              <w:jc w:val="left"/>
                              <w:rPr>
                                <w:rFonts w:ascii="Consolas" w:hAnsi="Consolas" w:cs="Courier New"/>
                                <w:color w:val="000000"/>
                                <w:sz w:val="18"/>
                                <w:szCs w:val="18"/>
                                <w:rPrChange w:id="320" w:author="Ignacio Angulo Martinez" w:date="2024-06-13T11:49:00Z" w16du:dateUtc="2024-06-13T09:49:00Z">
                                  <w:rPr>
                                    <w:rFonts w:ascii="Courier New" w:hAnsi="Courier New" w:cs="Courier New"/>
                                    <w:color w:val="000000"/>
                                    <w:sz w:val="21"/>
                                    <w:szCs w:val="21"/>
                                  </w:rPr>
                                </w:rPrChange>
                              </w:rPr>
                            </w:pPr>
                          </w:p>
                          <w:p w14:paraId="0A693011" w14:textId="77777777" w:rsidR="00765D73" w:rsidRPr="00592E57" w:rsidRDefault="00765D73" w:rsidP="00765D73">
                            <w:pPr>
                              <w:shd w:val="clear" w:color="auto" w:fill="F7F7F7"/>
                              <w:spacing w:before="0" w:line="240" w:lineRule="auto"/>
                              <w:jc w:val="left"/>
                              <w:rPr>
                                <w:rFonts w:ascii="Consolas" w:hAnsi="Consolas" w:cs="Courier New"/>
                                <w:color w:val="000000"/>
                                <w:sz w:val="18"/>
                                <w:szCs w:val="18"/>
                                <w:rPrChange w:id="321" w:author="Ignacio Angulo Martinez" w:date="2024-06-13T11:49:00Z" w16du:dateUtc="2024-06-13T09:49:00Z">
                                  <w:rPr>
                                    <w:rFonts w:ascii="Courier New" w:hAnsi="Courier New" w:cs="Courier New"/>
                                    <w:color w:val="000000"/>
                                    <w:sz w:val="21"/>
                                    <w:szCs w:val="21"/>
                                  </w:rPr>
                                </w:rPrChange>
                              </w:rPr>
                            </w:pPr>
                            <w:r w:rsidRPr="00592E57">
                              <w:rPr>
                                <w:rFonts w:ascii="Consolas" w:hAnsi="Consolas" w:cs="Courier New"/>
                                <w:color w:val="000000"/>
                                <w:sz w:val="18"/>
                                <w:szCs w:val="18"/>
                                <w:rPrChange w:id="322" w:author="Ignacio Angulo Martinez" w:date="2024-06-13T11:49:00Z" w16du:dateUtc="2024-06-13T09:49:00Z">
                                  <w:rPr>
                                    <w:rFonts w:ascii="Courier New" w:hAnsi="Courier New" w:cs="Courier New"/>
                                    <w:color w:val="000000"/>
                                    <w:sz w:val="21"/>
                                    <w:szCs w:val="21"/>
                                  </w:rPr>
                                </w:rPrChange>
                              </w:rPr>
                              <w:t xml:space="preserve">            </w:t>
                            </w:r>
                            <w:r w:rsidRPr="00592E57">
                              <w:rPr>
                                <w:rFonts w:ascii="Consolas" w:hAnsi="Consolas" w:cs="Courier New"/>
                                <w:color w:val="AF00DB"/>
                                <w:sz w:val="18"/>
                                <w:szCs w:val="18"/>
                                <w:rPrChange w:id="323" w:author="Ignacio Angulo Martinez" w:date="2024-06-13T11:49:00Z" w16du:dateUtc="2024-06-13T09:49:00Z">
                                  <w:rPr>
                                    <w:rFonts w:ascii="Courier New" w:hAnsi="Courier New" w:cs="Courier New"/>
                                    <w:color w:val="AF00DB"/>
                                    <w:sz w:val="21"/>
                                    <w:szCs w:val="21"/>
                                  </w:rPr>
                                </w:rPrChange>
                              </w:rPr>
                              <w:t>return</w:t>
                            </w:r>
                            <w:r w:rsidRPr="00592E57">
                              <w:rPr>
                                <w:rFonts w:ascii="Consolas" w:hAnsi="Consolas" w:cs="Courier New"/>
                                <w:color w:val="000000"/>
                                <w:sz w:val="18"/>
                                <w:szCs w:val="18"/>
                                <w:rPrChange w:id="324" w:author="Ignacio Angulo Martinez" w:date="2024-06-13T11:49:00Z" w16du:dateUtc="2024-06-13T09:49:00Z">
                                  <w:rPr>
                                    <w:rFonts w:ascii="Courier New" w:hAnsi="Courier New" w:cs="Courier New"/>
                                    <w:color w:val="000000"/>
                                    <w:sz w:val="21"/>
                                    <w:szCs w:val="21"/>
                                  </w:rPr>
                                </w:rPrChange>
                              </w:rPr>
                              <w:t xml:space="preserve"> {</w:t>
                            </w:r>
                          </w:p>
                          <w:p w14:paraId="0065B041" w14:textId="77777777" w:rsidR="00765D73" w:rsidRPr="00592E57" w:rsidRDefault="00765D73" w:rsidP="00765D73">
                            <w:pPr>
                              <w:shd w:val="clear" w:color="auto" w:fill="F7F7F7"/>
                              <w:spacing w:before="0" w:line="285" w:lineRule="atLeast"/>
                              <w:jc w:val="left"/>
                              <w:rPr>
                                <w:rFonts w:ascii="Consolas" w:hAnsi="Consolas" w:cs="Courier New"/>
                                <w:color w:val="000000"/>
                                <w:sz w:val="18"/>
                                <w:szCs w:val="18"/>
                                <w:rPrChange w:id="325" w:author="Ignacio Angulo Martinez" w:date="2024-06-13T11:49:00Z" w16du:dateUtc="2024-06-13T09:49:00Z">
                                  <w:rPr>
                                    <w:rFonts w:ascii="Courier New" w:hAnsi="Courier New" w:cs="Courier New"/>
                                    <w:color w:val="000000"/>
                                    <w:sz w:val="21"/>
                                    <w:szCs w:val="21"/>
                                  </w:rPr>
                                </w:rPrChange>
                              </w:rPr>
                            </w:pPr>
                            <w:r w:rsidRPr="00592E57">
                              <w:rPr>
                                <w:rFonts w:ascii="Consolas" w:hAnsi="Consolas" w:cs="Courier New"/>
                                <w:color w:val="000000"/>
                                <w:sz w:val="18"/>
                                <w:szCs w:val="18"/>
                                <w:rPrChange w:id="326" w:author="Ignacio Angulo Martinez" w:date="2024-06-13T11:49:00Z" w16du:dateUtc="2024-06-13T09:49:00Z">
                                  <w:rPr>
                                    <w:rFonts w:ascii="Courier New" w:hAnsi="Courier New" w:cs="Courier New"/>
                                    <w:color w:val="000000"/>
                                    <w:sz w:val="21"/>
                                    <w:szCs w:val="21"/>
                                  </w:rPr>
                                </w:rPrChange>
                              </w:rPr>
                              <w:t xml:space="preserve">                </w:t>
                            </w:r>
                            <w:r w:rsidRPr="00592E57">
                              <w:rPr>
                                <w:rFonts w:ascii="Consolas" w:hAnsi="Consolas" w:cs="Courier New"/>
                                <w:color w:val="A31515"/>
                                <w:sz w:val="18"/>
                                <w:szCs w:val="18"/>
                                <w:rPrChange w:id="327" w:author="Ignacio Angulo Martinez" w:date="2024-06-13T11:49:00Z" w16du:dateUtc="2024-06-13T09:49:00Z">
                                  <w:rPr>
                                    <w:rFonts w:ascii="Courier New" w:hAnsi="Courier New" w:cs="Courier New"/>
                                    <w:color w:val="A31515"/>
                                    <w:sz w:val="21"/>
                                    <w:szCs w:val="21"/>
                                  </w:rPr>
                                </w:rPrChange>
                              </w:rPr>
                              <w:t>'</w:t>
                            </w:r>
                            <w:proofErr w:type="spellStart"/>
                            <w:proofErr w:type="gramStart"/>
                            <w:r w:rsidRPr="00592E57">
                              <w:rPr>
                                <w:rFonts w:ascii="Consolas" w:hAnsi="Consolas" w:cs="Courier New"/>
                                <w:color w:val="A31515"/>
                                <w:sz w:val="18"/>
                                <w:szCs w:val="18"/>
                                <w:rPrChange w:id="328" w:author="Ignacio Angulo Martinez" w:date="2024-06-13T11:49:00Z" w16du:dateUtc="2024-06-13T09:49:00Z">
                                  <w:rPr>
                                    <w:rFonts w:ascii="Courier New" w:hAnsi="Courier New" w:cs="Courier New"/>
                                    <w:color w:val="A31515"/>
                                    <w:sz w:val="21"/>
                                    <w:szCs w:val="21"/>
                                  </w:rPr>
                                </w:rPrChange>
                              </w:rPr>
                              <w:t>message</w:t>
                            </w:r>
                            <w:proofErr w:type="gramEnd"/>
                            <w:r w:rsidRPr="00592E57">
                              <w:rPr>
                                <w:rFonts w:ascii="Consolas" w:hAnsi="Consolas" w:cs="Courier New"/>
                                <w:color w:val="A31515"/>
                                <w:sz w:val="18"/>
                                <w:szCs w:val="18"/>
                                <w:rPrChange w:id="329" w:author="Ignacio Angulo Martinez" w:date="2024-06-13T11:49:00Z" w16du:dateUtc="2024-06-13T09:49:00Z">
                                  <w:rPr>
                                    <w:rFonts w:ascii="Courier New" w:hAnsi="Courier New" w:cs="Courier New"/>
                                    <w:color w:val="A31515"/>
                                    <w:sz w:val="21"/>
                                    <w:szCs w:val="21"/>
                                  </w:rPr>
                                </w:rPrChange>
                              </w:rPr>
                              <w:t>_type</w:t>
                            </w:r>
                            <w:proofErr w:type="spellEnd"/>
                            <w:r w:rsidRPr="00592E57">
                              <w:rPr>
                                <w:rFonts w:ascii="Consolas" w:hAnsi="Consolas" w:cs="Courier New"/>
                                <w:color w:val="A31515"/>
                                <w:sz w:val="18"/>
                                <w:szCs w:val="18"/>
                                <w:rPrChange w:id="330" w:author="Ignacio Angulo Martinez" w:date="2024-06-13T11:49:00Z" w16du:dateUtc="2024-06-13T09:49:00Z">
                                  <w:rPr>
                                    <w:rFonts w:ascii="Courier New" w:hAnsi="Courier New" w:cs="Courier New"/>
                                    <w:color w:val="A31515"/>
                                    <w:sz w:val="21"/>
                                    <w:szCs w:val="21"/>
                                  </w:rPr>
                                </w:rPrChange>
                              </w:rPr>
                              <w:t>'</w:t>
                            </w:r>
                            <w:r w:rsidRPr="00592E57">
                              <w:rPr>
                                <w:rFonts w:ascii="Consolas" w:hAnsi="Consolas" w:cs="Courier New"/>
                                <w:color w:val="000000"/>
                                <w:sz w:val="18"/>
                                <w:szCs w:val="18"/>
                                <w:rPrChange w:id="331" w:author="Ignacio Angulo Martinez" w:date="2024-06-13T11:49:00Z" w16du:dateUtc="2024-06-13T09:49:00Z">
                                  <w:rPr>
                                    <w:rFonts w:ascii="Courier New" w:hAnsi="Courier New" w:cs="Courier New"/>
                                    <w:color w:val="000000"/>
                                    <w:sz w:val="21"/>
                                    <w:szCs w:val="21"/>
                                  </w:rPr>
                                </w:rPrChange>
                              </w:rPr>
                              <w:t xml:space="preserve">: </w:t>
                            </w:r>
                            <w:proofErr w:type="spellStart"/>
                            <w:r w:rsidRPr="00592E57">
                              <w:rPr>
                                <w:rFonts w:ascii="Consolas" w:hAnsi="Consolas" w:cs="Courier New"/>
                                <w:color w:val="000000"/>
                                <w:sz w:val="18"/>
                                <w:szCs w:val="18"/>
                                <w:rPrChange w:id="332" w:author="Ignacio Angulo Martinez" w:date="2024-06-13T11:49:00Z" w16du:dateUtc="2024-06-13T09:49:00Z">
                                  <w:rPr>
                                    <w:rFonts w:ascii="Courier New" w:hAnsi="Courier New" w:cs="Courier New"/>
                                    <w:color w:val="000000"/>
                                    <w:sz w:val="21"/>
                                    <w:szCs w:val="21"/>
                                  </w:rPr>
                                </w:rPrChange>
                              </w:rPr>
                              <w:t>message_type</w:t>
                            </w:r>
                            <w:proofErr w:type="spellEnd"/>
                            <w:r w:rsidRPr="00592E57">
                              <w:rPr>
                                <w:rFonts w:ascii="Consolas" w:hAnsi="Consolas" w:cs="Courier New"/>
                                <w:color w:val="000000"/>
                                <w:sz w:val="18"/>
                                <w:szCs w:val="18"/>
                                <w:rPrChange w:id="333" w:author="Ignacio Angulo Martinez" w:date="2024-06-13T11:49:00Z" w16du:dateUtc="2024-06-13T09:49:00Z">
                                  <w:rPr>
                                    <w:rFonts w:ascii="Courier New" w:hAnsi="Courier New" w:cs="Courier New"/>
                                    <w:color w:val="000000"/>
                                    <w:sz w:val="21"/>
                                    <w:szCs w:val="21"/>
                                  </w:rPr>
                                </w:rPrChange>
                              </w:rPr>
                              <w:t>,</w:t>
                            </w:r>
                          </w:p>
                          <w:p w14:paraId="58276A4E" w14:textId="77777777" w:rsidR="00765D73" w:rsidRPr="00592E57" w:rsidRDefault="00765D73" w:rsidP="00765D73">
                            <w:pPr>
                              <w:shd w:val="clear" w:color="auto" w:fill="F7F7F7"/>
                              <w:spacing w:before="0" w:line="285" w:lineRule="atLeast"/>
                              <w:jc w:val="left"/>
                              <w:rPr>
                                <w:rFonts w:ascii="Consolas" w:hAnsi="Consolas" w:cs="Courier New"/>
                                <w:color w:val="000000"/>
                                <w:sz w:val="18"/>
                                <w:szCs w:val="18"/>
                                <w:rPrChange w:id="334" w:author="Ignacio Angulo Martinez" w:date="2024-06-13T11:49:00Z" w16du:dateUtc="2024-06-13T09:49:00Z">
                                  <w:rPr>
                                    <w:rFonts w:ascii="Courier New" w:hAnsi="Courier New" w:cs="Courier New"/>
                                    <w:color w:val="000000"/>
                                    <w:sz w:val="21"/>
                                    <w:szCs w:val="21"/>
                                  </w:rPr>
                                </w:rPrChange>
                              </w:rPr>
                            </w:pPr>
                            <w:r w:rsidRPr="00592E57">
                              <w:rPr>
                                <w:rFonts w:ascii="Consolas" w:hAnsi="Consolas" w:cs="Courier New"/>
                                <w:color w:val="000000"/>
                                <w:sz w:val="18"/>
                                <w:szCs w:val="18"/>
                                <w:rPrChange w:id="335" w:author="Ignacio Angulo Martinez" w:date="2024-06-13T11:49:00Z" w16du:dateUtc="2024-06-13T09:49:00Z">
                                  <w:rPr>
                                    <w:rFonts w:ascii="Courier New" w:hAnsi="Courier New" w:cs="Courier New"/>
                                    <w:color w:val="000000"/>
                                    <w:sz w:val="21"/>
                                    <w:szCs w:val="21"/>
                                  </w:rPr>
                                </w:rPrChange>
                              </w:rPr>
                              <w:t xml:space="preserve">                </w:t>
                            </w:r>
                            <w:r w:rsidRPr="00592E57">
                              <w:rPr>
                                <w:rFonts w:ascii="Consolas" w:hAnsi="Consolas" w:cs="Courier New"/>
                                <w:color w:val="A31515"/>
                                <w:sz w:val="18"/>
                                <w:szCs w:val="18"/>
                                <w:rPrChange w:id="336" w:author="Ignacio Angulo Martinez" w:date="2024-06-13T11:49:00Z" w16du:dateUtc="2024-06-13T09:49:00Z">
                                  <w:rPr>
                                    <w:rFonts w:ascii="Courier New" w:hAnsi="Courier New" w:cs="Courier New"/>
                                    <w:color w:val="A31515"/>
                                    <w:sz w:val="21"/>
                                    <w:szCs w:val="21"/>
                                  </w:rPr>
                                </w:rPrChange>
                              </w:rPr>
                              <w:t>'</w:t>
                            </w:r>
                            <w:proofErr w:type="spellStart"/>
                            <w:proofErr w:type="gramStart"/>
                            <w:r w:rsidRPr="00592E57">
                              <w:rPr>
                                <w:rFonts w:ascii="Consolas" w:hAnsi="Consolas" w:cs="Courier New"/>
                                <w:color w:val="A31515"/>
                                <w:sz w:val="18"/>
                                <w:szCs w:val="18"/>
                                <w:rPrChange w:id="337" w:author="Ignacio Angulo Martinez" w:date="2024-06-13T11:49:00Z" w16du:dateUtc="2024-06-13T09:49:00Z">
                                  <w:rPr>
                                    <w:rFonts w:ascii="Courier New" w:hAnsi="Courier New" w:cs="Courier New"/>
                                    <w:color w:val="A31515"/>
                                    <w:sz w:val="21"/>
                                    <w:szCs w:val="21"/>
                                  </w:rPr>
                                </w:rPrChange>
                              </w:rPr>
                              <w:t>time</w:t>
                            </w:r>
                            <w:proofErr w:type="gramEnd"/>
                            <w:r w:rsidRPr="00592E57">
                              <w:rPr>
                                <w:rFonts w:ascii="Consolas" w:hAnsi="Consolas" w:cs="Courier New"/>
                                <w:color w:val="A31515"/>
                                <w:sz w:val="18"/>
                                <w:szCs w:val="18"/>
                                <w:rPrChange w:id="338" w:author="Ignacio Angulo Martinez" w:date="2024-06-13T11:49:00Z" w16du:dateUtc="2024-06-13T09:49:00Z">
                                  <w:rPr>
                                    <w:rFonts w:ascii="Courier New" w:hAnsi="Courier New" w:cs="Courier New"/>
                                    <w:color w:val="A31515"/>
                                    <w:sz w:val="21"/>
                                    <w:szCs w:val="21"/>
                                  </w:rPr>
                                </w:rPrChange>
                              </w:rPr>
                              <w:t>_utc</w:t>
                            </w:r>
                            <w:proofErr w:type="spellEnd"/>
                            <w:r w:rsidRPr="00592E57">
                              <w:rPr>
                                <w:rFonts w:ascii="Consolas" w:hAnsi="Consolas" w:cs="Courier New"/>
                                <w:color w:val="A31515"/>
                                <w:sz w:val="18"/>
                                <w:szCs w:val="18"/>
                                <w:rPrChange w:id="339" w:author="Ignacio Angulo Martinez" w:date="2024-06-13T11:49:00Z" w16du:dateUtc="2024-06-13T09:49:00Z">
                                  <w:rPr>
                                    <w:rFonts w:ascii="Courier New" w:hAnsi="Courier New" w:cs="Courier New"/>
                                    <w:color w:val="A31515"/>
                                    <w:sz w:val="21"/>
                                    <w:szCs w:val="21"/>
                                  </w:rPr>
                                </w:rPrChange>
                              </w:rPr>
                              <w:t>'</w:t>
                            </w:r>
                            <w:r w:rsidRPr="00592E57">
                              <w:rPr>
                                <w:rFonts w:ascii="Consolas" w:hAnsi="Consolas" w:cs="Courier New"/>
                                <w:color w:val="000000"/>
                                <w:sz w:val="18"/>
                                <w:szCs w:val="18"/>
                                <w:rPrChange w:id="340" w:author="Ignacio Angulo Martinez" w:date="2024-06-13T11:49:00Z" w16du:dateUtc="2024-06-13T09:49:00Z">
                                  <w:rPr>
                                    <w:rFonts w:ascii="Courier New" w:hAnsi="Courier New" w:cs="Courier New"/>
                                    <w:color w:val="000000"/>
                                    <w:sz w:val="21"/>
                                    <w:szCs w:val="21"/>
                                  </w:rPr>
                                </w:rPrChange>
                              </w:rPr>
                              <w:t xml:space="preserve">: </w:t>
                            </w:r>
                            <w:proofErr w:type="spellStart"/>
                            <w:r w:rsidRPr="00592E57">
                              <w:rPr>
                                <w:rFonts w:ascii="Consolas" w:hAnsi="Consolas" w:cs="Courier New"/>
                                <w:color w:val="000000"/>
                                <w:sz w:val="18"/>
                                <w:szCs w:val="18"/>
                                <w:rPrChange w:id="341" w:author="Ignacio Angulo Martinez" w:date="2024-06-13T11:49:00Z" w16du:dateUtc="2024-06-13T09:49:00Z">
                                  <w:rPr>
                                    <w:rFonts w:ascii="Courier New" w:hAnsi="Courier New" w:cs="Courier New"/>
                                    <w:color w:val="000000"/>
                                    <w:sz w:val="21"/>
                                    <w:szCs w:val="21"/>
                                  </w:rPr>
                                </w:rPrChange>
                              </w:rPr>
                              <w:t>time_utc</w:t>
                            </w:r>
                            <w:proofErr w:type="spellEnd"/>
                            <w:r w:rsidRPr="00592E57">
                              <w:rPr>
                                <w:rFonts w:ascii="Consolas" w:hAnsi="Consolas" w:cs="Courier New"/>
                                <w:color w:val="000000"/>
                                <w:sz w:val="18"/>
                                <w:szCs w:val="18"/>
                                <w:rPrChange w:id="342" w:author="Ignacio Angulo Martinez" w:date="2024-06-13T11:49:00Z" w16du:dateUtc="2024-06-13T09:49:00Z">
                                  <w:rPr>
                                    <w:rFonts w:ascii="Courier New" w:hAnsi="Courier New" w:cs="Courier New"/>
                                    <w:color w:val="000000"/>
                                    <w:sz w:val="21"/>
                                    <w:szCs w:val="21"/>
                                  </w:rPr>
                                </w:rPrChange>
                              </w:rPr>
                              <w:t>,</w:t>
                            </w:r>
                          </w:p>
                          <w:p w14:paraId="7B26111E" w14:textId="77777777" w:rsidR="00765D73" w:rsidRPr="00592E57" w:rsidRDefault="00765D73" w:rsidP="00765D73">
                            <w:pPr>
                              <w:shd w:val="clear" w:color="auto" w:fill="F7F7F7"/>
                              <w:spacing w:before="0" w:line="285" w:lineRule="atLeast"/>
                              <w:jc w:val="left"/>
                              <w:rPr>
                                <w:rFonts w:ascii="Consolas" w:hAnsi="Consolas" w:cs="Courier New"/>
                                <w:color w:val="000000"/>
                                <w:sz w:val="18"/>
                                <w:szCs w:val="18"/>
                                <w:rPrChange w:id="343" w:author="Ignacio Angulo Martinez" w:date="2024-06-13T11:49:00Z" w16du:dateUtc="2024-06-13T09:49:00Z">
                                  <w:rPr>
                                    <w:rFonts w:ascii="Courier New" w:hAnsi="Courier New" w:cs="Courier New"/>
                                    <w:color w:val="000000"/>
                                    <w:sz w:val="21"/>
                                    <w:szCs w:val="21"/>
                                  </w:rPr>
                                </w:rPrChange>
                              </w:rPr>
                            </w:pPr>
                            <w:r w:rsidRPr="00592E57">
                              <w:rPr>
                                <w:rFonts w:ascii="Consolas" w:hAnsi="Consolas" w:cs="Courier New"/>
                                <w:color w:val="000000"/>
                                <w:sz w:val="18"/>
                                <w:szCs w:val="18"/>
                                <w:rPrChange w:id="344" w:author="Ignacio Angulo Martinez" w:date="2024-06-13T11:49:00Z" w16du:dateUtc="2024-06-13T09:49:00Z">
                                  <w:rPr>
                                    <w:rFonts w:ascii="Courier New" w:hAnsi="Courier New" w:cs="Courier New"/>
                                    <w:color w:val="000000"/>
                                    <w:sz w:val="21"/>
                                    <w:szCs w:val="21"/>
                                  </w:rPr>
                                </w:rPrChange>
                              </w:rPr>
                              <w:t xml:space="preserve">                </w:t>
                            </w:r>
                            <w:r w:rsidRPr="00592E57">
                              <w:rPr>
                                <w:rFonts w:ascii="Consolas" w:hAnsi="Consolas" w:cs="Courier New"/>
                                <w:color w:val="A31515"/>
                                <w:sz w:val="18"/>
                                <w:szCs w:val="18"/>
                                <w:rPrChange w:id="345" w:author="Ignacio Angulo Martinez" w:date="2024-06-13T11:49:00Z" w16du:dateUtc="2024-06-13T09:49:00Z">
                                  <w:rPr>
                                    <w:rFonts w:ascii="Courier New" w:hAnsi="Courier New" w:cs="Courier New"/>
                                    <w:color w:val="A31515"/>
                                    <w:sz w:val="21"/>
                                    <w:szCs w:val="21"/>
                                  </w:rPr>
                                </w:rPrChange>
                              </w:rPr>
                              <w:t>'latitude'</w:t>
                            </w:r>
                            <w:r w:rsidRPr="00592E57">
                              <w:rPr>
                                <w:rFonts w:ascii="Consolas" w:hAnsi="Consolas" w:cs="Courier New"/>
                                <w:color w:val="000000"/>
                                <w:sz w:val="18"/>
                                <w:szCs w:val="18"/>
                                <w:rPrChange w:id="346" w:author="Ignacio Angulo Martinez" w:date="2024-06-13T11:49:00Z" w16du:dateUtc="2024-06-13T09:49:00Z">
                                  <w:rPr>
                                    <w:rFonts w:ascii="Courier New" w:hAnsi="Courier New" w:cs="Courier New"/>
                                    <w:color w:val="000000"/>
                                    <w:sz w:val="21"/>
                                    <w:szCs w:val="21"/>
                                  </w:rPr>
                                </w:rPrChange>
                              </w:rPr>
                              <w:t>: latitude,</w:t>
                            </w:r>
                          </w:p>
                          <w:p w14:paraId="7E6BB1DE" w14:textId="77777777" w:rsidR="00765D73" w:rsidRPr="00592E57" w:rsidRDefault="00765D73" w:rsidP="00765D73">
                            <w:pPr>
                              <w:shd w:val="clear" w:color="auto" w:fill="F7F7F7"/>
                              <w:spacing w:before="0" w:line="285" w:lineRule="atLeast"/>
                              <w:jc w:val="left"/>
                              <w:rPr>
                                <w:rFonts w:ascii="Consolas" w:hAnsi="Consolas" w:cs="Courier New"/>
                                <w:color w:val="000000"/>
                                <w:sz w:val="18"/>
                                <w:szCs w:val="18"/>
                                <w:rPrChange w:id="347" w:author="Ignacio Angulo Martinez" w:date="2024-06-13T11:49:00Z" w16du:dateUtc="2024-06-13T09:49:00Z">
                                  <w:rPr>
                                    <w:rFonts w:ascii="Courier New" w:hAnsi="Courier New" w:cs="Courier New"/>
                                    <w:color w:val="000000"/>
                                    <w:sz w:val="21"/>
                                    <w:szCs w:val="21"/>
                                  </w:rPr>
                                </w:rPrChange>
                              </w:rPr>
                            </w:pPr>
                            <w:r w:rsidRPr="00592E57">
                              <w:rPr>
                                <w:rFonts w:ascii="Consolas" w:hAnsi="Consolas" w:cs="Courier New"/>
                                <w:color w:val="000000"/>
                                <w:sz w:val="18"/>
                                <w:szCs w:val="18"/>
                                <w:rPrChange w:id="348" w:author="Ignacio Angulo Martinez" w:date="2024-06-13T11:49:00Z" w16du:dateUtc="2024-06-13T09:49:00Z">
                                  <w:rPr>
                                    <w:rFonts w:ascii="Courier New" w:hAnsi="Courier New" w:cs="Courier New"/>
                                    <w:color w:val="000000"/>
                                    <w:sz w:val="21"/>
                                    <w:szCs w:val="21"/>
                                  </w:rPr>
                                </w:rPrChange>
                              </w:rPr>
                              <w:t xml:space="preserve">                </w:t>
                            </w:r>
                            <w:r w:rsidRPr="00592E57">
                              <w:rPr>
                                <w:rFonts w:ascii="Consolas" w:hAnsi="Consolas" w:cs="Courier New"/>
                                <w:color w:val="A31515"/>
                                <w:sz w:val="18"/>
                                <w:szCs w:val="18"/>
                                <w:rPrChange w:id="349" w:author="Ignacio Angulo Martinez" w:date="2024-06-13T11:49:00Z" w16du:dateUtc="2024-06-13T09:49:00Z">
                                  <w:rPr>
                                    <w:rFonts w:ascii="Courier New" w:hAnsi="Courier New" w:cs="Courier New"/>
                                    <w:color w:val="A31515"/>
                                    <w:sz w:val="21"/>
                                    <w:szCs w:val="21"/>
                                  </w:rPr>
                                </w:rPrChange>
                              </w:rPr>
                              <w:t>'longitude'</w:t>
                            </w:r>
                            <w:r w:rsidRPr="00592E57">
                              <w:rPr>
                                <w:rFonts w:ascii="Consolas" w:hAnsi="Consolas" w:cs="Courier New"/>
                                <w:color w:val="000000"/>
                                <w:sz w:val="18"/>
                                <w:szCs w:val="18"/>
                                <w:rPrChange w:id="350" w:author="Ignacio Angulo Martinez" w:date="2024-06-13T11:49:00Z" w16du:dateUtc="2024-06-13T09:49:00Z">
                                  <w:rPr>
                                    <w:rFonts w:ascii="Courier New" w:hAnsi="Courier New" w:cs="Courier New"/>
                                    <w:color w:val="000000"/>
                                    <w:sz w:val="21"/>
                                    <w:szCs w:val="21"/>
                                  </w:rPr>
                                </w:rPrChange>
                              </w:rPr>
                              <w:t>: longitude,</w:t>
                            </w:r>
                          </w:p>
                          <w:p w14:paraId="0493892A" w14:textId="77777777" w:rsidR="00765D73" w:rsidRPr="00592E57" w:rsidRDefault="00765D73" w:rsidP="00765D73">
                            <w:pPr>
                              <w:shd w:val="clear" w:color="auto" w:fill="F7F7F7"/>
                              <w:spacing w:before="0" w:line="285" w:lineRule="atLeast"/>
                              <w:jc w:val="left"/>
                              <w:rPr>
                                <w:rFonts w:ascii="Consolas" w:hAnsi="Consolas" w:cs="Courier New"/>
                                <w:color w:val="000000"/>
                                <w:sz w:val="18"/>
                                <w:szCs w:val="18"/>
                                <w:rPrChange w:id="351" w:author="Ignacio Angulo Martinez" w:date="2024-06-13T11:49:00Z" w16du:dateUtc="2024-06-13T09:49:00Z">
                                  <w:rPr>
                                    <w:rFonts w:ascii="Courier New" w:hAnsi="Courier New" w:cs="Courier New"/>
                                    <w:color w:val="000000"/>
                                    <w:sz w:val="21"/>
                                    <w:szCs w:val="21"/>
                                  </w:rPr>
                                </w:rPrChange>
                              </w:rPr>
                            </w:pPr>
                            <w:r w:rsidRPr="00592E57">
                              <w:rPr>
                                <w:rFonts w:ascii="Consolas" w:hAnsi="Consolas" w:cs="Courier New"/>
                                <w:color w:val="000000"/>
                                <w:sz w:val="18"/>
                                <w:szCs w:val="18"/>
                                <w:rPrChange w:id="352" w:author="Ignacio Angulo Martinez" w:date="2024-06-13T11:49:00Z" w16du:dateUtc="2024-06-13T09:49:00Z">
                                  <w:rPr>
                                    <w:rFonts w:ascii="Courier New" w:hAnsi="Courier New" w:cs="Courier New"/>
                                    <w:color w:val="000000"/>
                                    <w:sz w:val="21"/>
                                    <w:szCs w:val="21"/>
                                  </w:rPr>
                                </w:rPrChange>
                              </w:rPr>
                              <w:t xml:space="preserve">                </w:t>
                            </w:r>
                            <w:r w:rsidRPr="00592E57">
                              <w:rPr>
                                <w:rFonts w:ascii="Consolas" w:hAnsi="Consolas" w:cs="Courier New"/>
                                <w:color w:val="A31515"/>
                                <w:sz w:val="18"/>
                                <w:szCs w:val="18"/>
                                <w:rPrChange w:id="353" w:author="Ignacio Angulo Martinez" w:date="2024-06-13T11:49:00Z" w16du:dateUtc="2024-06-13T09:49:00Z">
                                  <w:rPr>
                                    <w:rFonts w:ascii="Courier New" w:hAnsi="Courier New" w:cs="Courier New"/>
                                    <w:color w:val="A31515"/>
                                    <w:sz w:val="21"/>
                                    <w:szCs w:val="21"/>
                                  </w:rPr>
                                </w:rPrChange>
                              </w:rPr>
                              <w:t>'speed'</w:t>
                            </w:r>
                            <w:r w:rsidRPr="00592E57">
                              <w:rPr>
                                <w:rFonts w:ascii="Consolas" w:hAnsi="Consolas" w:cs="Courier New"/>
                                <w:color w:val="000000"/>
                                <w:sz w:val="18"/>
                                <w:szCs w:val="18"/>
                                <w:rPrChange w:id="354" w:author="Ignacio Angulo Martinez" w:date="2024-06-13T11:49:00Z" w16du:dateUtc="2024-06-13T09:49:00Z">
                                  <w:rPr>
                                    <w:rFonts w:ascii="Courier New" w:hAnsi="Courier New" w:cs="Courier New"/>
                                    <w:color w:val="000000"/>
                                    <w:sz w:val="21"/>
                                    <w:szCs w:val="21"/>
                                  </w:rPr>
                                </w:rPrChange>
                              </w:rPr>
                              <w:t>: speed,</w:t>
                            </w:r>
                          </w:p>
                          <w:p w14:paraId="2B01B8F2" w14:textId="77777777" w:rsidR="00765D73" w:rsidRPr="00592E57" w:rsidRDefault="00765D73" w:rsidP="00765D73">
                            <w:pPr>
                              <w:shd w:val="clear" w:color="auto" w:fill="F7F7F7"/>
                              <w:spacing w:before="0" w:line="285" w:lineRule="atLeast"/>
                              <w:jc w:val="left"/>
                              <w:rPr>
                                <w:rFonts w:ascii="Consolas" w:hAnsi="Consolas" w:cs="Courier New"/>
                                <w:color w:val="000000"/>
                                <w:sz w:val="18"/>
                                <w:szCs w:val="18"/>
                                <w:rPrChange w:id="355" w:author="Ignacio Angulo Martinez" w:date="2024-06-13T11:49:00Z" w16du:dateUtc="2024-06-13T09:49:00Z">
                                  <w:rPr>
                                    <w:rFonts w:ascii="Courier New" w:hAnsi="Courier New" w:cs="Courier New"/>
                                    <w:color w:val="000000"/>
                                    <w:sz w:val="21"/>
                                    <w:szCs w:val="21"/>
                                  </w:rPr>
                                </w:rPrChange>
                              </w:rPr>
                            </w:pPr>
                            <w:r w:rsidRPr="00592E57">
                              <w:rPr>
                                <w:rFonts w:ascii="Consolas" w:hAnsi="Consolas" w:cs="Courier New"/>
                                <w:color w:val="000000"/>
                                <w:sz w:val="18"/>
                                <w:szCs w:val="18"/>
                                <w:rPrChange w:id="356" w:author="Ignacio Angulo Martinez" w:date="2024-06-13T11:49:00Z" w16du:dateUtc="2024-06-13T09:49:00Z">
                                  <w:rPr>
                                    <w:rFonts w:ascii="Courier New" w:hAnsi="Courier New" w:cs="Courier New"/>
                                    <w:color w:val="000000"/>
                                    <w:sz w:val="21"/>
                                    <w:szCs w:val="21"/>
                                  </w:rPr>
                                </w:rPrChange>
                              </w:rPr>
                              <w:t xml:space="preserve">                </w:t>
                            </w:r>
                            <w:r w:rsidRPr="00592E57">
                              <w:rPr>
                                <w:rFonts w:ascii="Consolas" w:hAnsi="Consolas" w:cs="Courier New"/>
                                <w:color w:val="A31515"/>
                                <w:sz w:val="18"/>
                                <w:szCs w:val="18"/>
                                <w:rPrChange w:id="357" w:author="Ignacio Angulo Martinez" w:date="2024-06-13T11:49:00Z" w16du:dateUtc="2024-06-13T09:49:00Z">
                                  <w:rPr>
                                    <w:rFonts w:ascii="Courier New" w:hAnsi="Courier New" w:cs="Courier New"/>
                                    <w:color w:val="A31515"/>
                                    <w:sz w:val="21"/>
                                    <w:szCs w:val="21"/>
                                  </w:rPr>
                                </w:rPrChange>
                              </w:rPr>
                              <w:t>'</w:t>
                            </w:r>
                            <w:proofErr w:type="spellStart"/>
                            <w:proofErr w:type="gramStart"/>
                            <w:r w:rsidRPr="00592E57">
                              <w:rPr>
                                <w:rFonts w:ascii="Consolas" w:hAnsi="Consolas" w:cs="Courier New"/>
                                <w:color w:val="A31515"/>
                                <w:sz w:val="18"/>
                                <w:szCs w:val="18"/>
                                <w:rPrChange w:id="358" w:author="Ignacio Angulo Martinez" w:date="2024-06-13T11:49:00Z" w16du:dateUtc="2024-06-13T09:49:00Z">
                                  <w:rPr>
                                    <w:rFonts w:ascii="Courier New" w:hAnsi="Courier New" w:cs="Courier New"/>
                                    <w:color w:val="A31515"/>
                                    <w:sz w:val="21"/>
                                    <w:szCs w:val="21"/>
                                  </w:rPr>
                                </w:rPrChange>
                              </w:rPr>
                              <w:t>track</w:t>
                            </w:r>
                            <w:proofErr w:type="gramEnd"/>
                            <w:r w:rsidRPr="00592E57">
                              <w:rPr>
                                <w:rFonts w:ascii="Consolas" w:hAnsi="Consolas" w:cs="Courier New"/>
                                <w:color w:val="A31515"/>
                                <w:sz w:val="18"/>
                                <w:szCs w:val="18"/>
                                <w:rPrChange w:id="359" w:author="Ignacio Angulo Martinez" w:date="2024-06-13T11:49:00Z" w16du:dateUtc="2024-06-13T09:49:00Z">
                                  <w:rPr>
                                    <w:rFonts w:ascii="Courier New" w:hAnsi="Courier New" w:cs="Courier New"/>
                                    <w:color w:val="A31515"/>
                                    <w:sz w:val="21"/>
                                    <w:szCs w:val="21"/>
                                  </w:rPr>
                                </w:rPrChange>
                              </w:rPr>
                              <w:t>_angle</w:t>
                            </w:r>
                            <w:proofErr w:type="spellEnd"/>
                            <w:r w:rsidRPr="00592E57">
                              <w:rPr>
                                <w:rFonts w:ascii="Consolas" w:hAnsi="Consolas" w:cs="Courier New"/>
                                <w:color w:val="A31515"/>
                                <w:sz w:val="18"/>
                                <w:szCs w:val="18"/>
                                <w:rPrChange w:id="360" w:author="Ignacio Angulo Martinez" w:date="2024-06-13T11:49:00Z" w16du:dateUtc="2024-06-13T09:49:00Z">
                                  <w:rPr>
                                    <w:rFonts w:ascii="Courier New" w:hAnsi="Courier New" w:cs="Courier New"/>
                                    <w:color w:val="A31515"/>
                                    <w:sz w:val="21"/>
                                    <w:szCs w:val="21"/>
                                  </w:rPr>
                                </w:rPrChange>
                              </w:rPr>
                              <w:t>'</w:t>
                            </w:r>
                            <w:r w:rsidRPr="00592E57">
                              <w:rPr>
                                <w:rFonts w:ascii="Consolas" w:hAnsi="Consolas" w:cs="Courier New"/>
                                <w:color w:val="000000"/>
                                <w:sz w:val="18"/>
                                <w:szCs w:val="18"/>
                                <w:rPrChange w:id="361" w:author="Ignacio Angulo Martinez" w:date="2024-06-13T11:49:00Z" w16du:dateUtc="2024-06-13T09:49:00Z">
                                  <w:rPr>
                                    <w:rFonts w:ascii="Courier New" w:hAnsi="Courier New" w:cs="Courier New"/>
                                    <w:color w:val="000000"/>
                                    <w:sz w:val="21"/>
                                    <w:szCs w:val="21"/>
                                  </w:rPr>
                                </w:rPrChange>
                              </w:rPr>
                              <w:t xml:space="preserve">: </w:t>
                            </w:r>
                            <w:proofErr w:type="spellStart"/>
                            <w:r w:rsidRPr="00592E57">
                              <w:rPr>
                                <w:rFonts w:ascii="Consolas" w:hAnsi="Consolas" w:cs="Courier New"/>
                                <w:color w:val="000000"/>
                                <w:sz w:val="18"/>
                                <w:szCs w:val="18"/>
                                <w:rPrChange w:id="362" w:author="Ignacio Angulo Martinez" w:date="2024-06-13T11:49:00Z" w16du:dateUtc="2024-06-13T09:49:00Z">
                                  <w:rPr>
                                    <w:rFonts w:ascii="Courier New" w:hAnsi="Courier New" w:cs="Courier New"/>
                                    <w:color w:val="000000"/>
                                    <w:sz w:val="21"/>
                                    <w:szCs w:val="21"/>
                                  </w:rPr>
                                </w:rPrChange>
                              </w:rPr>
                              <w:t>track_angle</w:t>
                            </w:r>
                            <w:proofErr w:type="spellEnd"/>
                          </w:p>
                          <w:p w14:paraId="7C20E797" w14:textId="77777777" w:rsidR="00765D73" w:rsidRPr="00592E57" w:rsidRDefault="00765D73" w:rsidP="00765D73">
                            <w:pPr>
                              <w:shd w:val="clear" w:color="auto" w:fill="F7F7F7"/>
                              <w:spacing w:before="0" w:line="285" w:lineRule="atLeast"/>
                              <w:jc w:val="left"/>
                              <w:rPr>
                                <w:rFonts w:ascii="Consolas" w:hAnsi="Consolas" w:cs="Courier New"/>
                                <w:color w:val="000000"/>
                                <w:sz w:val="18"/>
                                <w:szCs w:val="18"/>
                                <w:rPrChange w:id="363" w:author="Ignacio Angulo Martinez" w:date="2024-06-13T11:49:00Z" w16du:dateUtc="2024-06-13T09:49:00Z">
                                  <w:rPr>
                                    <w:rFonts w:ascii="Courier New" w:hAnsi="Courier New" w:cs="Courier New"/>
                                    <w:color w:val="000000"/>
                                    <w:sz w:val="21"/>
                                    <w:szCs w:val="21"/>
                                  </w:rPr>
                                </w:rPrChange>
                              </w:rPr>
                            </w:pPr>
                            <w:r w:rsidRPr="00592E57">
                              <w:rPr>
                                <w:rFonts w:ascii="Consolas" w:hAnsi="Consolas" w:cs="Courier New"/>
                                <w:color w:val="000000"/>
                                <w:sz w:val="18"/>
                                <w:szCs w:val="18"/>
                                <w:rPrChange w:id="364" w:author="Ignacio Angulo Martinez" w:date="2024-06-13T11:49:00Z" w16du:dateUtc="2024-06-13T09:49:00Z">
                                  <w:rPr>
                                    <w:rFonts w:ascii="Courier New" w:hAnsi="Courier New" w:cs="Courier New"/>
                                    <w:color w:val="000000"/>
                                    <w:sz w:val="21"/>
                                    <w:szCs w:val="21"/>
                                  </w:rPr>
                                </w:rPrChange>
                              </w:rPr>
                              <w:t>            }</w:t>
                            </w:r>
                          </w:p>
                          <w:p w14:paraId="1561773B" w14:textId="77777777" w:rsidR="00765D73" w:rsidRPr="00592E57" w:rsidRDefault="00765D73" w:rsidP="00765D73">
                            <w:pPr>
                              <w:shd w:val="clear" w:color="auto" w:fill="F7F7F7"/>
                              <w:spacing w:before="0" w:line="285" w:lineRule="atLeast"/>
                              <w:jc w:val="left"/>
                              <w:rPr>
                                <w:rFonts w:ascii="Consolas" w:hAnsi="Consolas" w:cs="Courier New"/>
                                <w:color w:val="000000"/>
                                <w:sz w:val="18"/>
                                <w:szCs w:val="18"/>
                                <w:rPrChange w:id="365" w:author="Ignacio Angulo Martinez" w:date="2024-06-13T11:49:00Z" w16du:dateUtc="2024-06-13T09:49:00Z">
                                  <w:rPr>
                                    <w:rFonts w:ascii="Courier New" w:hAnsi="Courier New" w:cs="Courier New"/>
                                    <w:color w:val="000000"/>
                                    <w:sz w:val="21"/>
                                    <w:szCs w:val="21"/>
                                  </w:rPr>
                                </w:rPrChange>
                              </w:rPr>
                            </w:pPr>
                          </w:p>
                          <w:p w14:paraId="5727D126" w14:textId="77777777" w:rsidR="00765D73" w:rsidRDefault="00765D73" w:rsidP="00765D73">
                            <w:pPr>
                              <w:shd w:val="clear" w:color="auto" w:fill="F7F7F7"/>
                              <w:spacing w:before="0" w:line="285" w:lineRule="atLeast"/>
                              <w:jc w:val="left"/>
                              <w:rPr>
                                <w:rFonts w:ascii="Consolas" w:hAnsi="Consolas" w:cs="Courier New"/>
                                <w:color w:val="0000FF"/>
                                <w:sz w:val="18"/>
                                <w:szCs w:val="18"/>
                              </w:rPr>
                            </w:pPr>
                            <w:r w:rsidRPr="00592E57">
                              <w:rPr>
                                <w:rFonts w:ascii="Consolas" w:hAnsi="Consolas" w:cs="Courier New"/>
                                <w:color w:val="000000"/>
                                <w:sz w:val="18"/>
                                <w:szCs w:val="18"/>
                                <w:rPrChange w:id="366" w:author="Ignacio Angulo Martinez" w:date="2024-06-13T11:49:00Z" w16du:dateUtc="2024-06-13T09:49:00Z">
                                  <w:rPr>
                                    <w:rFonts w:ascii="Courier New" w:hAnsi="Courier New" w:cs="Courier New"/>
                                    <w:color w:val="000000"/>
                                    <w:sz w:val="21"/>
                                    <w:szCs w:val="21"/>
                                  </w:rPr>
                                </w:rPrChange>
                              </w:rPr>
                              <w:t xml:space="preserve">    </w:t>
                            </w:r>
                            <w:r w:rsidRPr="00592E57">
                              <w:rPr>
                                <w:rFonts w:ascii="Consolas" w:hAnsi="Consolas" w:cs="Courier New"/>
                                <w:color w:val="AF00DB"/>
                                <w:sz w:val="18"/>
                                <w:szCs w:val="18"/>
                                <w:rPrChange w:id="367" w:author="Ignacio Angulo Martinez" w:date="2024-06-13T11:49:00Z" w16du:dateUtc="2024-06-13T09:49:00Z">
                                  <w:rPr>
                                    <w:rFonts w:ascii="Courier New" w:hAnsi="Courier New" w:cs="Courier New"/>
                                    <w:color w:val="AF00DB"/>
                                    <w:sz w:val="21"/>
                                    <w:szCs w:val="21"/>
                                  </w:rPr>
                                </w:rPrChange>
                              </w:rPr>
                              <w:t>return</w:t>
                            </w:r>
                            <w:r w:rsidRPr="00592E57">
                              <w:rPr>
                                <w:rFonts w:ascii="Consolas" w:hAnsi="Consolas" w:cs="Courier New"/>
                                <w:color w:val="000000"/>
                                <w:sz w:val="18"/>
                                <w:szCs w:val="18"/>
                                <w:rPrChange w:id="368" w:author="Ignacio Angulo Martinez" w:date="2024-06-13T11:49:00Z" w16du:dateUtc="2024-06-13T09:49:00Z">
                                  <w:rPr>
                                    <w:rFonts w:ascii="Courier New" w:hAnsi="Courier New" w:cs="Courier New"/>
                                    <w:color w:val="000000"/>
                                    <w:sz w:val="21"/>
                                    <w:szCs w:val="21"/>
                                  </w:rPr>
                                </w:rPrChange>
                              </w:rPr>
                              <w:t xml:space="preserve"> </w:t>
                            </w:r>
                            <w:r w:rsidRPr="00592E57">
                              <w:rPr>
                                <w:rFonts w:ascii="Consolas" w:hAnsi="Consolas" w:cs="Courier New"/>
                                <w:color w:val="0000FF"/>
                                <w:sz w:val="18"/>
                                <w:szCs w:val="18"/>
                                <w:rPrChange w:id="369" w:author="Ignacio Angulo Martinez" w:date="2024-06-13T11:49:00Z" w16du:dateUtc="2024-06-13T09:49:00Z">
                                  <w:rPr>
                                    <w:rFonts w:ascii="Courier New" w:hAnsi="Courier New" w:cs="Courier New"/>
                                    <w:color w:val="0000FF"/>
                                    <w:sz w:val="21"/>
                                    <w:szCs w:val="21"/>
                                  </w:rPr>
                                </w:rPrChange>
                              </w:rPr>
                              <w:t>None</w:t>
                            </w:r>
                          </w:p>
                          <w:p w14:paraId="36BADEF8" w14:textId="77777777" w:rsidR="00C951F4" w:rsidRPr="00592E57" w:rsidRDefault="00C951F4" w:rsidP="00765D73">
                            <w:pPr>
                              <w:shd w:val="clear" w:color="auto" w:fill="F7F7F7"/>
                              <w:spacing w:before="0" w:line="285" w:lineRule="atLeast"/>
                              <w:jc w:val="left"/>
                              <w:rPr>
                                <w:rFonts w:ascii="Consolas" w:hAnsi="Consolas" w:cs="Courier New"/>
                                <w:color w:val="000000"/>
                                <w:sz w:val="18"/>
                                <w:szCs w:val="18"/>
                                <w:rPrChange w:id="370" w:author="Ignacio Angulo Martinez" w:date="2024-06-13T11:49:00Z" w16du:dateUtc="2024-06-13T09:49:00Z">
                                  <w:rPr>
                                    <w:rFonts w:ascii="Courier New" w:hAnsi="Courier New" w:cs="Courier New"/>
                                    <w:color w:val="000000"/>
                                    <w:sz w:val="21"/>
                                    <w:szCs w:val="21"/>
                                  </w:rPr>
                                </w:rPrChange>
                              </w:rPr>
                            </w:pPr>
                          </w:p>
                          <w:p w14:paraId="69EFDC17" w14:textId="77777777" w:rsidR="00C021B9" w:rsidRPr="007C5B83" w:rsidRDefault="00C021B9" w:rsidP="00C021B9"/>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66D7D3D" id="Cuadro de texto 34" o:spid="_x0000_s1067" type="#_x0000_t202" style="position:absolute;margin-left:-1.3pt;margin-top:41.75pt;width:444.75pt;height:549.6pt;z-index:-2516172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">
                <v:textbox>
                  <w:txbxContent>
                    <w:p w14:paraId="156A3C06" w14:textId="77777777" w:rsidR="00765D73" w:rsidRPr="00765D73" w:rsidRDefault="00765D73" w:rsidP="00765D73">
                      <w:pPr>
                        <w:shd w:val="clear" w:color="auto" w:fill="F7F7F7"/>
                        <w:spacing w:before="0" w:line="240" w:lineRule="auto"/>
                        <w:jc w:val="left"/>
                        <w:rPr>
                          <w:rFonts w:ascii="Courier New" w:hAnsi="Courier New" w:cs="Courier New"/>
                          <w:color w:val="000000"/>
                          <w:sz w:val="21"/>
                          <w:szCs w:val="21"/>
                        </w:rPr>
                      </w:pPr>
                    </w:p>
                    <w:p w14:paraId="278D6A3A" w14:textId="77777777" w:rsidR="00765D73" w:rsidRDefault="00765D73" w:rsidP="00765D73">
                      <w:pPr>
                        <w:shd w:val="clear" w:color="auto" w:fill="F7F7F7"/>
                        <w:spacing w:before="0" w:line="240" w:lineRule="auto"/>
                        <w:jc w:val="left"/>
                        <w:rPr>
                          <w:rFonts w:ascii="Consolas" w:hAnsi="Consolas" w:cs="Courier New"/>
                          <w:color w:val="000000"/>
                          <w:sz w:val="18"/>
                          <w:szCs w:val="18"/>
                        </w:rPr>
                      </w:pPr>
                      <w:r w:rsidRPr="00592E57">
                        <w:rPr>
                          <w:rFonts w:ascii="Consolas" w:hAnsi="Consolas" w:cs="Courier New"/>
                          <w:color w:val="0000FF"/>
                          <w:sz w:val="18"/>
                          <w:szCs w:val="18"/>
                          <w:rPrChange w:id="371" w:author="Ignacio Angulo Martinez" w:date="2024-06-13T11:49:00Z" w16du:dateUtc="2024-06-13T09:49:00Z">
                            <w:rPr>
                              <w:rFonts w:ascii="Courier New" w:hAnsi="Courier New" w:cs="Courier New"/>
                              <w:color w:val="0000FF"/>
                              <w:sz w:val="21"/>
                              <w:szCs w:val="21"/>
                            </w:rPr>
                          </w:rPrChange>
                        </w:rPr>
                        <w:t>def</w:t>
                      </w:r>
                      <w:r w:rsidRPr="00592E57">
                        <w:rPr>
                          <w:rFonts w:ascii="Consolas" w:hAnsi="Consolas" w:cs="Courier New"/>
                          <w:color w:val="000000"/>
                          <w:sz w:val="18"/>
                          <w:szCs w:val="18"/>
                          <w:rPrChange w:id="372" w:author="Ignacio Angulo Martinez" w:date="2024-06-13T11:49:00Z" w16du:dateUtc="2024-06-13T09:49:00Z">
                            <w:rPr>
                              <w:rFonts w:ascii="Courier New" w:hAnsi="Courier New" w:cs="Courier New"/>
                              <w:color w:val="000000"/>
                              <w:sz w:val="21"/>
                              <w:szCs w:val="21"/>
                            </w:rPr>
                          </w:rPrChange>
                        </w:rPr>
                        <w:t xml:space="preserve"> </w:t>
                      </w:r>
                      <w:r w:rsidRPr="00592E57">
                        <w:rPr>
                          <w:rFonts w:ascii="Consolas" w:hAnsi="Consolas" w:cs="Courier New"/>
                          <w:color w:val="795E26"/>
                          <w:sz w:val="18"/>
                          <w:szCs w:val="18"/>
                          <w:rPrChange w:id="373" w:author="Ignacio Angulo Martinez" w:date="2024-06-13T11:49:00Z" w16du:dateUtc="2024-06-13T09:49:00Z">
                            <w:rPr>
                              <w:rFonts w:ascii="Courier New" w:hAnsi="Courier New" w:cs="Courier New"/>
                              <w:color w:val="795E26"/>
                              <w:sz w:val="21"/>
                              <w:szCs w:val="21"/>
                            </w:rPr>
                          </w:rPrChange>
                        </w:rPr>
                        <w:t>decode_nmea0183</w:t>
                      </w:r>
                      <w:r w:rsidRPr="00592E57">
                        <w:rPr>
                          <w:rFonts w:ascii="Consolas" w:hAnsi="Consolas" w:cs="Courier New"/>
                          <w:color w:val="000000"/>
                          <w:sz w:val="18"/>
                          <w:szCs w:val="18"/>
                          <w:rPrChange w:id="374" w:author="Ignacio Angulo Martinez" w:date="2024-06-13T11:49:00Z" w16du:dateUtc="2024-06-13T09:49:00Z">
                            <w:rPr>
                              <w:rFonts w:ascii="Courier New" w:hAnsi="Courier New" w:cs="Courier New"/>
                              <w:color w:val="000000"/>
                              <w:sz w:val="21"/>
                              <w:szCs w:val="21"/>
                            </w:rPr>
                          </w:rPrChange>
                        </w:rPr>
                        <w:t>(</w:t>
                      </w:r>
                      <w:r w:rsidRPr="00592E57">
                        <w:rPr>
                          <w:rFonts w:ascii="Consolas" w:hAnsi="Consolas" w:cs="Courier New"/>
                          <w:color w:val="001080"/>
                          <w:sz w:val="18"/>
                          <w:szCs w:val="18"/>
                          <w:rPrChange w:id="375" w:author="Ignacio Angulo Martinez" w:date="2024-06-13T11:49:00Z" w16du:dateUtc="2024-06-13T09:49:00Z">
                            <w:rPr>
                              <w:rFonts w:ascii="Courier New" w:hAnsi="Courier New" w:cs="Courier New"/>
                              <w:color w:val="001080"/>
                              <w:sz w:val="21"/>
                              <w:szCs w:val="21"/>
                            </w:rPr>
                          </w:rPrChange>
                        </w:rPr>
                        <w:t>message</w:t>
                      </w:r>
                      <w:r w:rsidRPr="00592E57">
                        <w:rPr>
                          <w:rFonts w:ascii="Consolas" w:hAnsi="Consolas" w:cs="Courier New"/>
                          <w:color w:val="000000"/>
                          <w:sz w:val="18"/>
                          <w:szCs w:val="18"/>
                          <w:rPrChange w:id="376" w:author="Ignacio Angulo Martinez" w:date="2024-06-13T11:49:00Z" w16du:dateUtc="2024-06-13T09:49:00Z">
                            <w:rPr>
                              <w:rFonts w:ascii="Courier New" w:hAnsi="Courier New" w:cs="Courier New"/>
                              <w:color w:val="000000"/>
                              <w:sz w:val="21"/>
                              <w:szCs w:val="21"/>
                            </w:rPr>
                          </w:rPrChange>
                        </w:rPr>
                        <w:t>):</w:t>
                      </w:r>
                    </w:p>
                    <w:p w14:paraId="09751A59" w14:textId="77777777" w:rsidR="003B5FD9" w:rsidRPr="00592E57" w:rsidRDefault="003B5FD9" w:rsidP="00765D73">
                      <w:pPr>
                        <w:shd w:val="clear" w:color="auto" w:fill="F7F7F7"/>
                        <w:spacing w:before="0" w:line="240" w:lineRule="auto"/>
                        <w:jc w:val="left"/>
                        <w:rPr>
                          <w:rFonts w:ascii="Consolas" w:hAnsi="Consolas" w:cs="Courier New"/>
                          <w:color w:val="000000"/>
                          <w:sz w:val="18"/>
                          <w:szCs w:val="18"/>
                          <w:rPrChange w:id="377" w:author="Ignacio Angulo Martinez" w:date="2024-06-13T11:49:00Z" w16du:dateUtc="2024-06-13T09:49:00Z">
                            <w:rPr>
                              <w:rFonts w:ascii="Courier New" w:hAnsi="Courier New" w:cs="Courier New"/>
                              <w:color w:val="000000"/>
                              <w:sz w:val="21"/>
                              <w:szCs w:val="21"/>
                            </w:rPr>
                          </w:rPrChange>
                        </w:rPr>
                      </w:pPr>
                    </w:p>
                    <w:p w14:paraId="2F05369D" w14:textId="0ACF3E7D" w:rsidR="00765D73" w:rsidRPr="00592E57" w:rsidRDefault="00765D73" w:rsidP="00765D73">
                      <w:pPr>
                        <w:shd w:val="clear" w:color="auto" w:fill="F7F7F7"/>
                        <w:spacing w:before="0" w:line="240" w:lineRule="auto"/>
                        <w:jc w:val="left"/>
                        <w:rPr>
                          <w:rFonts w:ascii="Consolas" w:hAnsi="Consolas" w:cs="Courier New"/>
                          <w:color w:val="000000"/>
                          <w:sz w:val="18"/>
                          <w:szCs w:val="18"/>
                          <w:rPrChange w:id="378" w:author="Ignacio Angulo Martinez" w:date="2024-06-13T11:49:00Z" w16du:dateUtc="2024-06-13T09:49:00Z">
                            <w:rPr>
                              <w:rFonts w:ascii="Courier New" w:hAnsi="Courier New" w:cs="Courier New"/>
                              <w:color w:val="000000"/>
                              <w:sz w:val="21"/>
                              <w:szCs w:val="21"/>
                            </w:rPr>
                          </w:rPrChange>
                        </w:rPr>
                      </w:pPr>
                      <w:r w:rsidRPr="00592E57">
                        <w:rPr>
                          <w:rFonts w:ascii="Consolas" w:hAnsi="Consolas" w:cs="Courier New"/>
                          <w:color w:val="000000"/>
                          <w:sz w:val="18"/>
                          <w:szCs w:val="18"/>
                          <w:rPrChange w:id="379" w:author="Ignacio Angulo Martinez" w:date="2024-06-13T11:49:00Z" w16du:dateUtc="2024-06-13T09:49:00Z">
                            <w:rPr>
                              <w:rFonts w:ascii="Courier New" w:hAnsi="Courier New" w:cs="Courier New"/>
                              <w:color w:val="000000"/>
                              <w:sz w:val="21"/>
                              <w:szCs w:val="21"/>
                            </w:rPr>
                          </w:rPrChange>
                        </w:rPr>
                        <w:t xml:space="preserve">    parts = </w:t>
                      </w:r>
                      <w:proofErr w:type="spellStart"/>
                      <w:proofErr w:type="gramStart"/>
                      <w:r w:rsidRPr="00592E57">
                        <w:rPr>
                          <w:rFonts w:ascii="Consolas" w:hAnsi="Consolas" w:cs="Courier New"/>
                          <w:color w:val="000000"/>
                          <w:sz w:val="18"/>
                          <w:szCs w:val="18"/>
                          <w:rPrChange w:id="380" w:author="Ignacio Angulo Martinez" w:date="2024-06-13T11:49:00Z" w16du:dateUtc="2024-06-13T09:49:00Z">
                            <w:rPr>
                              <w:rFonts w:ascii="Courier New" w:hAnsi="Courier New" w:cs="Courier New"/>
                              <w:color w:val="000000"/>
                              <w:sz w:val="21"/>
                              <w:szCs w:val="21"/>
                            </w:rPr>
                          </w:rPrChange>
                        </w:rPr>
                        <w:t>message.split</w:t>
                      </w:r>
                      <w:proofErr w:type="spellEnd"/>
                      <w:proofErr w:type="gramEnd"/>
                      <w:r w:rsidRPr="00592E57">
                        <w:rPr>
                          <w:rFonts w:ascii="Consolas" w:hAnsi="Consolas" w:cs="Courier New"/>
                          <w:color w:val="000000"/>
                          <w:sz w:val="18"/>
                          <w:szCs w:val="18"/>
                          <w:rPrChange w:id="381" w:author="Ignacio Angulo Martinez" w:date="2024-06-13T11:49:00Z" w16du:dateUtc="2024-06-13T09:49:00Z">
                            <w:rPr>
                              <w:rFonts w:ascii="Courier New" w:hAnsi="Courier New" w:cs="Courier New"/>
                              <w:color w:val="000000"/>
                              <w:sz w:val="21"/>
                              <w:szCs w:val="21"/>
                            </w:rPr>
                          </w:rPrChange>
                        </w:rPr>
                        <w:t>(</w:t>
                      </w:r>
                      <w:r w:rsidRPr="00592E57">
                        <w:rPr>
                          <w:rFonts w:ascii="Consolas" w:hAnsi="Consolas" w:cs="Courier New"/>
                          <w:color w:val="A31515"/>
                          <w:sz w:val="18"/>
                          <w:szCs w:val="18"/>
                          <w:rPrChange w:id="382" w:author="Ignacio Angulo Martinez" w:date="2024-06-13T11:49:00Z" w16du:dateUtc="2024-06-13T09:49:00Z">
                            <w:rPr>
                              <w:rFonts w:ascii="Courier New" w:hAnsi="Courier New" w:cs="Courier New"/>
                              <w:color w:val="A31515"/>
                              <w:sz w:val="21"/>
                              <w:szCs w:val="21"/>
                            </w:rPr>
                          </w:rPrChange>
                        </w:rPr>
                        <w:t>','</w:t>
                      </w:r>
                      <w:r w:rsidRPr="00592E57">
                        <w:rPr>
                          <w:rFonts w:ascii="Consolas" w:hAnsi="Consolas" w:cs="Courier New"/>
                          <w:color w:val="000000"/>
                          <w:sz w:val="18"/>
                          <w:szCs w:val="18"/>
                          <w:rPrChange w:id="383" w:author="Ignacio Angulo Martinez" w:date="2024-06-13T11:49:00Z" w16du:dateUtc="2024-06-13T09:49:00Z">
                            <w:rPr>
                              <w:rFonts w:ascii="Courier New" w:hAnsi="Courier New" w:cs="Courier New"/>
                              <w:color w:val="000000"/>
                              <w:sz w:val="21"/>
                              <w:szCs w:val="21"/>
                            </w:rPr>
                          </w:rPrChange>
                        </w:rPr>
                        <w:t>)  </w:t>
                      </w:r>
                      <w:r w:rsidRPr="00592E57">
                        <w:rPr>
                          <w:rFonts w:ascii="Consolas" w:hAnsi="Consolas" w:cs="Courier New"/>
                          <w:color w:val="008000"/>
                          <w:sz w:val="18"/>
                          <w:szCs w:val="18"/>
                          <w:rPrChange w:id="384" w:author="Ignacio Angulo Martinez" w:date="2024-06-13T11:49:00Z" w16du:dateUtc="2024-06-13T09:49:00Z">
                            <w:rPr>
                              <w:rFonts w:ascii="Courier New" w:hAnsi="Courier New" w:cs="Courier New"/>
                              <w:color w:val="008000"/>
                              <w:sz w:val="21"/>
                              <w:szCs w:val="21"/>
                            </w:rPr>
                          </w:rPrChange>
                        </w:rPr>
                        <w:t># Split message into parts</w:t>
                      </w:r>
                    </w:p>
                    <w:p w14:paraId="760CDF7A" w14:textId="77777777" w:rsidR="00765D73" w:rsidRPr="00592E57" w:rsidRDefault="00765D73" w:rsidP="00765D73">
                      <w:pPr>
                        <w:shd w:val="clear" w:color="auto" w:fill="F7F7F7"/>
                        <w:spacing w:before="0" w:line="240" w:lineRule="auto"/>
                        <w:jc w:val="left"/>
                        <w:rPr>
                          <w:rFonts w:ascii="Consolas" w:hAnsi="Consolas" w:cs="Courier New"/>
                          <w:color w:val="000000"/>
                          <w:sz w:val="18"/>
                          <w:szCs w:val="18"/>
                          <w:rPrChange w:id="385" w:author="Ignacio Angulo Martinez" w:date="2024-06-13T11:49:00Z" w16du:dateUtc="2024-06-13T09:49:00Z">
                            <w:rPr>
                              <w:rFonts w:ascii="Courier New" w:hAnsi="Courier New" w:cs="Courier New"/>
                              <w:color w:val="000000"/>
                              <w:sz w:val="21"/>
                              <w:szCs w:val="21"/>
                            </w:rPr>
                          </w:rPrChange>
                        </w:rPr>
                      </w:pPr>
                      <w:r w:rsidRPr="00592E57">
                        <w:rPr>
                          <w:rFonts w:ascii="Consolas" w:hAnsi="Consolas" w:cs="Courier New"/>
                          <w:color w:val="000000"/>
                          <w:sz w:val="18"/>
                          <w:szCs w:val="18"/>
                          <w:rPrChange w:id="386" w:author="Ignacio Angulo Martinez" w:date="2024-06-13T11:49:00Z" w16du:dateUtc="2024-06-13T09:49:00Z">
                            <w:rPr>
                              <w:rFonts w:ascii="Courier New" w:hAnsi="Courier New" w:cs="Courier New"/>
                              <w:color w:val="000000"/>
                              <w:sz w:val="21"/>
                              <w:szCs w:val="21"/>
                            </w:rPr>
                          </w:rPrChange>
                        </w:rPr>
                        <w:t xml:space="preserve">    </w:t>
                      </w:r>
                      <w:r w:rsidRPr="00592E57">
                        <w:rPr>
                          <w:rFonts w:ascii="Consolas" w:hAnsi="Consolas" w:cs="Courier New"/>
                          <w:color w:val="AF00DB"/>
                          <w:sz w:val="18"/>
                          <w:szCs w:val="18"/>
                          <w:rPrChange w:id="387" w:author="Ignacio Angulo Martinez" w:date="2024-06-13T11:49:00Z" w16du:dateUtc="2024-06-13T09:49:00Z">
                            <w:rPr>
                              <w:rFonts w:ascii="Courier New" w:hAnsi="Courier New" w:cs="Courier New"/>
                              <w:color w:val="AF00DB"/>
                              <w:sz w:val="21"/>
                              <w:szCs w:val="21"/>
                            </w:rPr>
                          </w:rPrChange>
                        </w:rPr>
                        <w:t>if</w:t>
                      </w:r>
                      <w:r w:rsidRPr="00592E57">
                        <w:rPr>
                          <w:rFonts w:ascii="Consolas" w:hAnsi="Consolas" w:cs="Courier New"/>
                          <w:color w:val="000000"/>
                          <w:sz w:val="18"/>
                          <w:szCs w:val="18"/>
                          <w:rPrChange w:id="388" w:author="Ignacio Angulo Martinez" w:date="2024-06-13T11:49:00Z" w16du:dateUtc="2024-06-13T09:49:00Z">
                            <w:rPr>
                              <w:rFonts w:ascii="Courier New" w:hAnsi="Courier New" w:cs="Courier New"/>
                              <w:color w:val="000000"/>
                              <w:sz w:val="21"/>
                              <w:szCs w:val="21"/>
                            </w:rPr>
                          </w:rPrChange>
                        </w:rPr>
                        <w:t xml:space="preserve"> </w:t>
                      </w:r>
                      <w:proofErr w:type="spellStart"/>
                      <w:r w:rsidRPr="00592E57">
                        <w:rPr>
                          <w:rFonts w:ascii="Consolas" w:hAnsi="Consolas" w:cs="Courier New"/>
                          <w:color w:val="795E26"/>
                          <w:sz w:val="18"/>
                          <w:szCs w:val="18"/>
                          <w:rPrChange w:id="389" w:author="Ignacio Angulo Martinez" w:date="2024-06-13T11:49:00Z" w16du:dateUtc="2024-06-13T09:49:00Z">
                            <w:rPr>
                              <w:rFonts w:ascii="Courier New" w:hAnsi="Courier New" w:cs="Courier New"/>
                              <w:color w:val="795E26"/>
                              <w:sz w:val="21"/>
                              <w:szCs w:val="21"/>
                            </w:rPr>
                          </w:rPrChange>
                        </w:rPr>
                        <w:t>len</w:t>
                      </w:r>
                      <w:proofErr w:type="spellEnd"/>
                      <w:r w:rsidRPr="00592E57">
                        <w:rPr>
                          <w:rFonts w:ascii="Consolas" w:hAnsi="Consolas" w:cs="Courier New"/>
                          <w:color w:val="000000"/>
                          <w:sz w:val="18"/>
                          <w:szCs w:val="18"/>
                          <w:rPrChange w:id="390" w:author="Ignacio Angulo Martinez" w:date="2024-06-13T11:49:00Z" w16du:dateUtc="2024-06-13T09:49:00Z">
                            <w:rPr>
                              <w:rFonts w:ascii="Courier New" w:hAnsi="Courier New" w:cs="Courier New"/>
                              <w:color w:val="000000"/>
                              <w:sz w:val="21"/>
                              <w:szCs w:val="21"/>
                            </w:rPr>
                          </w:rPrChange>
                        </w:rPr>
                        <w:t xml:space="preserve">(parts) &gt;= </w:t>
                      </w:r>
                      <w:r w:rsidRPr="00592E57">
                        <w:rPr>
                          <w:rFonts w:ascii="Consolas" w:hAnsi="Consolas" w:cs="Courier New"/>
                          <w:color w:val="116644"/>
                          <w:sz w:val="18"/>
                          <w:szCs w:val="18"/>
                          <w:rPrChange w:id="391" w:author="Ignacio Angulo Martinez" w:date="2024-06-13T11:49:00Z" w16du:dateUtc="2024-06-13T09:49:00Z">
                            <w:rPr>
                              <w:rFonts w:ascii="Courier New" w:hAnsi="Courier New" w:cs="Courier New"/>
                              <w:color w:val="116644"/>
                              <w:sz w:val="21"/>
                              <w:szCs w:val="21"/>
                            </w:rPr>
                          </w:rPrChange>
                        </w:rPr>
                        <w:t>6</w:t>
                      </w:r>
                      <w:r w:rsidRPr="00592E57">
                        <w:rPr>
                          <w:rFonts w:ascii="Consolas" w:hAnsi="Consolas" w:cs="Courier New"/>
                          <w:color w:val="000000"/>
                          <w:sz w:val="18"/>
                          <w:szCs w:val="18"/>
                          <w:rPrChange w:id="392" w:author="Ignacio Angulo Martinez" w:date="2024-06-13T11:49:00Z" w16du:dateUtc="2024-06-13T09:49:00Z">
                            <w:rPr>
                              <w:rFonts w:ascii="Courier New" w:hAnsi="Courier New" w:cs="Courier New"/>
                              <w:color w:val="000000"/>
                              <w:sz w:val="21"/>
                              <w:szCs w:val="21"/>
                            </w:rPr>
                          </w:rPrChange>
                        </w:rPr>
                        <w:t xml:space="preserve"> </w:t>
                      </w:r>
                      <w:r w:rsidRPr="00592E57">
                        <w:rPr>
                          <w:rFonts w:ascii="Consolas" w:hAnsi="Consolas" w:cs="Courier New"/>
                          <w:color w:val="0000FF"/>
                          <w:sz w:val="18"/>
                          <w:szCs w:val="18"/>
                          <w:rPrChange w:id="393" w:author="Ignacio Angulo Martinez" w:date="2024-06-13T11:49:00Z" w16du:dateUtc="2024-06-13T09:49:00Z">
                            <w:rPr>
                              <w:rFonts w:ascii="Courier New" w:hAnsi="Courier New" w:cs="Courier New"/>
                              <w:color w:val="0000FF"/>
                              <w:sz w:val="21"/>
                              <w:szCs w:val="21"/>
                            </w:rPr>
                          </w:rPrChange>
                        </w:rPr>
                        <w:t>and</w:t>
                      </w:r>
                      <w:r w:rsidRPr="00592E57">
                        <w:rPr>
                          <w:rFonts w:ascii="Consolas" w:hAnsi="Consolas" w:cs="Courier New"/>
                          <w:color w:val="000000"/>
                          <w:sz w:val="18"/>
                          <w:szCs w:val="18"/>
                          <w:rPrChange w:id="394" w:author="Ignacio Angulo Martinez" w:date="2024-06-13T11:49:00Z" w16du:dateUtc="2024-06-13T09:49:00Z">
                            <w:rPr>
                              <w:rFonts w:ascii="Courier New" w:hAnsi="Courier New" w:cs="Courier New"/>
                              <w:color w:val="000000"/>
                              <w:sz w:val="21"/>
                              <w:szCs w:val="21"/>
                            </w:rPr>
                          </w:rPrChange>
                        </w:rPr>
                        <w:t xml:space="preserve"> </w:t>
                      </w:r>
                      <w:proofErr w:type="gramStart"/>
                      <w:r w:rsidRPr="00592E57">
                        <w:rPr>
                          <w:rFonts w:ascii="Consolas" w:hAnsi="Consolas" w:cs="Courier New"/>
                          <w:color w:val="000000"/>
                          <w:sz w:val="18"/>
                          <w:szCs w:val="18"/>
                          <w:rPrChange w:id="395" w:author="Ignacio Angulo Martinez" w:date="2024-06-13T11:49:00Z" w16du:dateUtc="2024-06-13T09:49:00Z">
                            <w:rPr>
                              <w:rFonts w:ascii="Courier New" w:hAnsi="Courier New" w:cs="Courier New"/>
                              <w:color w:val="000000"/>
                              <w:sz w:val="21"/>
                              <w:szCs w:val="21"/>
                            </w:rPr>
                          </w:rPrChange>
                        </w:rPr>
                        <w:t>parts[</w:t>
                      </w:r>
                      <w:proofErr w:type="gramEnd"/>
                      <w:r w:rsidRPr="00592E57">
                        <w:rPr>
                          <w:rFonts w:ascii="Consolas" w:hAnsi="Consolas" w:cs="Courier New"/>
                          <w:color w:val="116644"/>
                          <w:sz w:val="18"/>
                          <w:szCs w:val="18"/>
                          <w:rPrChange w:id="396" w:author="Ignacio Angulo Martinez" w:date="2024-06-13T11:49:00Z" w16du:dateUtc="2024-06-13T09:49:00Z">
                            <w:rPr>
                              <w:rFonts w:ascii="Courier New" w:hAnsi="Courier New" w:cs="Courier New"/>
                              <w:color w:val="116644"/>
                              <w:sz w:val="21"/>
                              <w:szCs w:val="21"/>
                            </w:rPr>
                          </w:rPrChange>
                        </w:rPr>
                        <w:t>0</w:t>
                      </w:r>
                      <w:r w:rsidRPr="00592E57">
                        <w:rPr>
                          <w:rFonts w:ascii="Consolas" w:hAnsi="Consolas" w:cs="Courier New"/>
                          <w:color w:val="000000"/>
                          <w:sz w:val="18"/>
                          <w:szCs w:val="18"/>
                          <w:rPrChange w:id="397" w:author="Ignacio Angulo Martinez" w:date="2024-06-13T11:49:00Z" w16du:dateUtc="2024-06-13T09:49:00Z">
                            <w:rPr>
                              <w:rFonts w:ascii="Courier New" w:hAnsi="Courier New" w:cs="Courier New"/>
                              <w:color w:val="000000"/>
                              <w:sz w:val="21"/>
                              <w:szCs w:val="21"/>
                            </w:rPr>
                          </w:rPrChange>
                        </w:rPr>
                        <w:t>][</w:t>
                      </w:r>
                      <w:r w:rsidRPr="00592E57">
                        <w:rPr>
                          <w:rFonts w:ascii="Consolas" w:hAnsi="Consolas" w:cs="Courier New"/>
                          <w:color w:val="116644"/>
                          <w:sz w:val="18"/>
                          <w:szCs w:val="18"/>
                          <w:rPrChange w:id="398" w:author="Ignacio Angulo Martinez" w:date="2024-06-13T11:49:00Z" w16du:dateUtc="2024-06-13T09:49:00Z">
                            <w:rPr>
                              <w:rFonts w:ascii="Courier New" w:hAnsi="Courier New" w:cs="Courier New"/>
                              <w:color w:val="116644"/>
                              <w:sz w:val="21"/>
                              <w:szCs w:val="21"/>
                            </w:rPr>
                          </w:rPrChange>
                        </w:rPr>
                        <w:t>0</w:t>
                      </w:r>
                      <w:r w:rsidRPr="00592E57">
                        <w:rPr>
                          <w:rFonts w:ascii="Consolas" w:hAnsi="Consolas" w:cs="Courier New"/>
                          <w:color w:val="000000"/>
                          <w:sz w:val="18"/>
                          <w:szCs w:val="18"/>
                          <w:rPrChange w:id="399" w:author="Ignacio Angulo Martinez" w:date="2024-06-13T11:49:00Z" w16du:dateUtc="2024-06-13T09:49:00Z">
                            <w:rPr>
                              <w:rFonts w:ascii="Courier New" w:hAnsi="Courier New" w:cs="Courier New"/>
                              <w:color w:val="000000"/>
                              <w:sz w:val="21"/>
                              <w:szCs w:val="21"/>
                            </w:rPr>
                          </w:rPrChange>
                        </w:rPr>
                        <w:t xml:space="preserve">] == </w:t>
                      </w:r>
                      <w:r w:rsidRPr="00592E57">
                        <w:rPr>
                          <w:rFonts w:ascii="Consolas" w:hAnsi="Consolas" w:cs="Courier New"/>
                          <w:color w:val="A31515"/>
                          <w:sz w:val="18"/>
                          <w:szCs w:val="18"/>
                          <w:rPrChange w:id="400" w:author="Ignacio Angulo Martinez" w:date="2024-06-13T11:49:00Z" w16du:dateUtc="2024-06-13T09:49:00Z">
                            <w:rPr>
                              <w:rFonts w:ascii="Courier New" w:hAnsi="Courier New" w:cs="Courier New"/>
                              <w:color w:val="A31515"/>
                              <w:sz w:val="21"/>
                              <w:szCs w:val="21"/>
                            </w:rPr>
                          </w:rPrChange>
                        </w:rPr>
                        <w:t>'$'</w:t>
                      </w:r>
                      <w:r w:rsidRPr="00592E57">
                        <w:rPr>
                          <w:rFonts w:ascii="Consolas" w:hAnsi="Consolas" w:cs="Courier New"/>
                          <w:color w:val="000000"/>
                          <w:sz w:val="18"/>
                          <w:szCs w:val="18"/>
                          <w:rPrChange w:id="401" w:author="Ignacio Angulo Martinez" w:date="2024-06-13T11:49:00Z" w16du:dateUtc="2024-06-13T09:49:00Z">
                            <w:rPr>
                              <w:rFonts w:ascii="Courier New" w:hAnsi="Courier New" w:cs="Courier New"/>
                              <w:color w:val="000000"/>
                              <w:sz w:val="21"/>
                              <w:szCs w:val="21"/>
                            </w:rPr>
                          </w:rPrChange>
                        </w:rPr>
                        <w:t>:  </w:t>
                      </w:r>
                      <w:r w:rsidRPr="00592E57">
                        <w:rPr>
                          <w:rFonts w:ascii="Consolas" w:hAnsi="Consolas" w:cs="Courier New"/>
                          <w:color w:val="008000"/>
                          <w:sz w:val="18"/>
                          <w:szCs w:val="18"/>
                          <w:rPrChange w:id="402" w:author="Ignacio Angulo Martinez" w:date="2024-06-13T11:49:00Z" w16du:dateUtc="2024-06-13T09:49:00Z">
                            <w:rPr>
                              <w:rFonts w:ascii="Courier New" w:hAnsi="Courier New" w:cs="Courier New"/>
                              <w:color w:val="008000"/>
                              <w:sz w:val="21"/>
                              <w:szCs w:val="21"/>
                            </w:rPr>
                          </w:rPrChange>
                        </w:rPr>
                        <w:t># Verify message</w:t>
                      </w:r>
                    </w:p>
                    <w:p w14:paraId="66E63F3B" w14:textId="77777777" w:rsidR="00765D73" w:rsidRPr="00592E57" w:rsidRDefault="00765D73" w:rsidP="00765D73">
                      <w:pPr>
                        <w:shd w:val="clear" w:color="auto" w:fill="F7F7F7"/>
                        <w:spacing w:before="0" w:line="240" w:lineRule="auto"/>
                        <w:jc w:val="left"/>
                        <w:rPr>
                          <w:rFonts w:ascii="Consolas" w:hAnsi="Consolas" w:cs="Courier New"/>
                          <w:color w:val="000000"/>
                          <w:sz w:val="18"/>
                          <w:szCs w:val="18"/>
                          <w:rPrChange w:id="403" w:author="Ignacio Angulo Martinez" w:date="2024-06-13T11:49:00Z" w16du:dateUtc="2024-06-13T09:49:00Z">
                            <w:rPr>
                              <w:rFonts w:ascii="Courier New" w:hAnsi="Courier New" w:cs="Courier New"/>
                              <w:color w:val="000000"/>
                              <w:sz w:val="21"/>
                              <w:szCs w:val="21"/>
                            </w:rPr>
                          </w:rPrChange>
                        </w:rPr>
                      </w:pPr>
                      <w:r w:rsidRPr="00592E57">
                        <w:rPr>
                          <w:rFonts w:ascii="Consolas" w:hAnsi="Consolas" w:cs="Courier New"/>
                          <w:color w:val="000000"/>
                          <w:sz w:val="18"/>
                          <w:szCs w:val="18"/>
                          <w:rPrChange w:id="404" w:author="Ignacio Angulo Martinez" w:date="2024-06-13T11:49:00Z" w16du:dateUtc="2024-06-13T09:49:00Z">
                            <w:rPr>
                              <w:rFonts w:ascii="Courier New" w:hAnsi="Courier New" w:cs="Courier New"/>
                              <w:color w:val="000000"/>
                              <w:sz w:val="21"/>
                              <w:szCs w:val="21"/>
                            </w:rPr>
                          </w:rPrChange>
                        </w:rPr>
                        <w:t xml:space="preserve">        </w:t>
                      </w:r>
                      <w:proofErr w:type="spellStart"/>
                      <w:r w:rsidRPr="00592E57">
                        <w:rPr>
                          <w:rFonts w:ascii="Consolas" w:hAnsi="Consolas" w:cs="Courier New"/>
                          <w:color w:val="000000"/>
                          <w:sz w:val="18"/>
                          <w:szCs w:val="18"/>
                          <w:rPrChange w:id="405" w:author="Ignacio Angulo Martinez" w:date="2024-06-13T11:49:00Z" w16du:dateUtc="2024-06-13T09:49:00Z">
                            <w:rPr>
                              <w:rFonts w:ascii="Courier New" w:hAnsi="Courier New" w:cs="Courier New"/>
                              <w:color w:val="000000"/>
                              <w:sz w:val="21"/>
                              <w:szCs w:val="21"/>
                            </w:rPr>
                          </w:rPrChange>
                        </w:rPr>
                        <w:t>message_type</w:t>
                      </w:r>
                      <w:proofErr w:type="spellEnd"/>
                      <w:r w:rsidRPr="00592E57">
                        <w:rPr>
                          <w:rFonts w:ascii="Consolas" w:hAnsi="Consolas" w:cs="Courier New"/>
                          <w:color w:val="000000"/>
                          <w:sz w:val="18"/>
                          <w:szCs w:val="18"/>
                          <w:rPrChange w:id="406" w:author="Ignacio Angulo Martinez" w:date="2024-06-13T11:49:00Z" w16du:dateUtc="2024-06-13T09:49:00Z">
                            <w:rPr>
                              <w:rFonts w:ascii="Courier New" w:hAnsi="Courier New" w:cs="Courier New"/>
                              <w:color w:val="000000"/>
                              <w:sz w:val="21"/>
                              <w:szCs w:val="21"/>
                            </w:rPr>
                          </w:rPrChange>
                        </w:rPr>
                        <w:t xml:space="preserve"> = </w:t>
                      </w:r>
                      <w:proofErr w:type="gramStart"/>
                      <w:r w:rsidRPr="00592E57">
                        <w:rPr>
                          <w:rFonts w:ascii="Consolas" w:hAnsi="Consolas" w:cs="Courier New"/>
                          <w:color w:val="000000"/>
                          <w:sz w:val="18"/>
                          <w:szCs w:val="18"/>
                          <w:rPrChange w:id="407" w:author="Ignacio Angulo Martinez" w:date="2024-06-13T11:49:00Z" w16du:dateUtc="2024-06-13T09:49:00Z">
                            <w:rPr>
                              <w:rFonts w:ascii="Courier New" w:hAnsi="Courier New" w:cs="Courier New"/>
                              <w:color w:val="000000"/>
                              <w:sz w:val="21"/>
                              <w:szCs w:val="21"/>
                            </w:rPr>
                          </w:rPrChange>
                        </w:rPr>
                        <w:t>parts[</w:t>
                      </w:r>
                      <w:proofErr w:type="gramEnd"/>
                      <w:r w:rsidRPr="00592E57">
                        <w:rPr>
                          <w:rFonts w:ascii="Consolas" w:hAnsi="Consolas" w:cs="Courier New"/>
                          <w:color w:val="116644"/>
                          <w:sz w:val="18"/>
                          <w:szCs w:val="18"/>
                          <w:rPrChange w:id="408" w:author="Ignacio Angulo Martinez" w:date="2024-06-13T11:49:00Z" w16du:dateUtc="2024-06-13T09:49:00Z">
                            <w:rPr>
                              <w:rFonts w:ascii="Courier New" w:hAnsi="Courier New" w:cs="Courier New"/>
                              <w:color w:val="116644"/>
                              <w:sz w:val="21"/>
                              <w:szCs w:val="21"/>
                            </w:rPr>
                          </w:rPrChange>
                        </w:rPr>
                        <w:t>0</w:t>
                      </w:r>
                      <w:r w:rsidRPr="00592E57">
                        <w:rPr>
                          <w:rFonts w:ascii="Consolas" w:hAnsi="Consolas" w:cs="Courier New"/>
                          <w:color w:val="000000"/>
                          <w:sz w:val="18"/>
                          <w:szCs w:val="18"/>
                          <w:rPrChange w:id="409" w:author="Ignacio Angulo Martinez" w:date="2024-06-13T11:49:00Z" w16du:dateUtc="2024-06-13T09:49:00Z">
                            <w:rPr>
                              <w:rFonts w:ascii="Courier New" w:hAnsi="Courier New" w:cs="Courier New"/>
                              <w:color w:val="000000"/>
                              <w:sz w:val="21"/>
                              <w:szCs w:val="21"/>
                            </w:rPr>
                          </w:rPrChange>
                        </w:rPr>
                        <w:t>][</w:t>
                      </w:r>
                      <w:r w:rsidRPr="00592E57">
                        <w:rPr>
                          <w:rFonts w:ascii="Consolas" w:hAnsi="Consolas" w:cs="Courier New"/>
                          <w:color w:val="116644"/>
                          <w:sz w:val="18"/>
                          <w:szCs w:val="18"/>
                          <w:rPrChange w:id="410" w:author="Ignacio Angulo Martinez" w:date="2024-06-13T11:49:00Z" w16du:dateUtc="2024-06-13T09:49:00Z">
                            <w:rPr>
                              <w:rFonts w:ascii="Courier New" w:hAnsi="Courier New" w:cs="Courier New"/>
                              <w:color w:val="116644"/>
                              <w:sz w:val="21"/>
                              <w:szCs w:val="21"/>
                            </w:rPr>
                          </w:rPrChange>
                        </w:rPr>
                        <w:t>1</w:t>
                      </w:r>
                      <w:r w:rsidRPr="00592E57">
                        <w:rPr>
                          <w:rFonts w:ascii="Consolas" w:hAnsi="Consolas" w:cs="Courier New"/>
                          <w:color w:val="000000"/>
                          <w:sz w:val="18"/>
                          <w:szCs w:val="18"/>
                          <w:rPrChange w:id="411" w:author="Ignacio Angulo Martinez" w:date="2024-06-13T11:49:00Z" w16du:dateUtc="2024-06-13T09:49:00Z">
                            <w:rPr>
                              <w:rFonts w:ascii="Courier New" w:hAnsi="Courier New" w:cs="Courier New"/>
                              <w:color w:val="000000"/>
                              <w:sz w:val="21"/>
                              <w:szCs w:val="21"/>
                            </w:rPr>
                          </w:rPrChange>
                        </w:rPr>
                        <w:t>:]</w:t>
                      </w:r>
                    </w:p>
                    <w:p w14:paraId="2A14BAA3" w14:textId="77777777" w:rsidR="00765D73" w:rsidRPr="00592E57" w:rsidRDefault="00765D73" w:rsidP="00765D73">
                      <w:pPr>
                        <w:shd w:val="clear" w:color="auto" w:fill="F7F7F7"/>
                        <w:spacing w:before="0" w:line="240" w:lineRule="auto"/>
                        <w:jc w:val="left"/>
                        <w:rPr>
                          <w:rFonts w:ascii="Consolas" w:hAnsi="Consolas" w:cs="Courier New"/>
                          <w:color w:val="000000"/>
                          <w:sz w:val="18"/>
                          <w:szCs w:val="18"/>
                          <w:rPrChange w:id="412" w:author="Ignacio Angulo Martinez" w:date="2024-06-13T11:49:00Z" w16du:dateUtc="2024-06-13T09:49:00Z">
                            <w:rPr>
                              <w:rFonts w:ascii="Courier New" w:hAnsi="Courier New" w:cs="Courier New"/>
                              <w:color w:val="000000"/>
                              <w:sz w:val="21"/>
                              <w:szCs w:val="21"/>
                            </w:rPr>
                          </w:rPrChange>
                        </w:rPr>
                      </w:pPr>
                    </w:p>
                    <w:p w14:paraId="7848D0E2" w14:textId="77777777" w:rsidR="00765D73" w:rsidRDefault="00765D73" w:rsidP="00765D73">
                      <w:pPr>
                        <w:shd w:val="clear" w:color="auto" w:fill="F7F7F7"/>
                        <w:spacing w:before="0" w:line="240" w:lineRule="auto"/>
                        <w:jc w:val="left"/>
                        <w:rPr>
                          <w:rFonts w:ascii="Consolas" w:hAnsi="Consolas" w:cs="Courier New"/>
                          <w:color w:val="000000"/>
                          <w:sz w:val="18"/>
                          <w:szCs w:val="18"/>
                        </w:rPr>
                      </w:pPr>
                      <w:r w:rsidRPr="00592E57">
                        <w:rPr>
                          <w:rFonts w:ascii="Consolas" w:hAnsi="Consolas" w:cs="Courier New"/>
                          <w:color w:val="000000"/>
                          <w:sz w:val="18"/>
                          <w:szCs w:val="18"/>
                          <w:rPrChange w:id="413" w:author="Ignacio Angulo Martinez" w:date="2024-06-13T11:49:00Z" w16du:dateUtc="2024-06-13T09:49:00Z">
                            <w:rPr>
                              <w:rFonts w:ascii="Courier New" w:hAnsi="Courier New" w:cs="Courier New"/>
                              <w:color w:val="000000"/>
                              <w:sz w:val="21"/>
                              <w:szCs w:val="21"/>
                            </w:rPr>
                          </w:rPrChange>
                        </w:rPr>
                        <w:t xml:space="preserve">        </w:t>
                      </w:r>
                      <w:r w:rsidRPr="00592E57">
                        <w:rPr>
                          <w:rFonts w:ascii="Consolas" w:hAnsi="Consolas" w:cs="Courier New"/>
                          <w:color w:val="AF00DB"/>
                          <w:sz w:val="18"/>
                          <w:szCs w:val="18"/>
                          <w:rPrChange w:id="414" w:author="Ignacio Angulo Martinez" w:date="2024-06-13T11:49:00Z" w16du:dateUtc="2024-06-13T09:49:00Z">
                            <w:rPr>
                              <w:rFonts w:ascii="Courier New" w:hAnsi="Courier New" w:cs="Courier New"/>
                              <w:color w:val="AF00DB"/>
                              <w:sz w:val="21"/>
                              <w:szCs w:val="21"/>
                            </w:rPr>
                          </w:rPrChange>
                        </w:rPr>
                        <w:t>if</w:t>
                      </w:r>
                      <w:r w:rsidRPr="00592E57">
                        <w:rPr>
                          <w:rFonts w:ascii="Consolas" w:hAnsi="Consolas" w:cs="Courier New"/>
                          <w:color w:val="000000"/>
                          <w:sz w:val="18"/>
                          <w:szCs w:val="18"/>
                          <w:rPrChange w:id="415" w:author="Ignacio Angulo Martinez" w:date="2024-06-13T11:49:00Z" w16du:dateUtc="2024-06-13T09:49:00Z">
                            <w:rPr>
                              <w:rFonts w:ascii="Courier New" w:hAnsi="Courier New" w:cs="Courier New"/>
                              <w:color w:val="000000"/>
                              <w:sz w:val="21"/>
                              <w:szCs w:val="21"/>
                            </w:rPr>
                          </w:rPrChange>
                        </w:rPr>
                        <w:t xml:space="preserve"> </w:t>
                      </w:r>
                      <w:proofErr w:type="spellStart"/>
                      <w:r w:rsidRPr="00592E57">
                        <w:rPr>
                          <w:rFonts w:ascii="Consolas" w:hAnsi="Consolas" w:cs="Courier New"/>
                          <w:color w:val="000000"/>
                          <w:sz w:val="18"/>
                          <w:szCs w:val="18"/>
                          <w:rPrChange w:id="416" w:author="Ignacio Angulo Martinez" w:date="2024-06-13T11:49:00Z" w16du:dateUtc="2024-06-13T09:49:00Z">
                            <w:rPr>
                              <w:rFonts w:ascii="Courier New" w:hAnsi="Courier New" w:cs="Courier New"/>
                              <w:color w:val="000000"/>
                              <w:sz w:val="21"/>
                              <w:szCs w:val="21"/>
                            </w:rPr>
                          </w:rPrChange>
                        </w:rPr>
                        <w:t>message_type</w:t>
                      </w:r>
                      <w:proofErr w:type="spellEnd"/>
                      <w:r w:rsidRPr="00592E57">
                        <w:rPr>
                          <w:rFonts w:ascii="Consolas" w:hAnsi="Consolas" w:cs="Courier New"/>
                          <w:color w:val="000000"/>
                          <w:sz w:val="18"/>
                          <w:szCs w:val="18"/>
                          <w:rPrChange w:id="417" w:author="Ignacio Angulo Martinez" w:date="2024-06-13T11:49:00Z" w16du:dateUtc="2024-06-13T09:49:00Z">
                            <w:rPr>
                              <w:rFonts w:ascii="Courier New" w:hAnsi="Courier New" w:cs="Courier New"/>
                              <w:color w:val="000000"/>
                              <w:sz w:val="21"/>
                              <w:szCs w:val="21"/>
                            </w:rPr>
                          </w:rPrChange>
                        </w:rPr>
                        <w:t xml:space="preserve"> == </w:t>
                      </w:r>
                      <w:r w:rsidRPr="00592E57">
                        <w:rPr>
                          <w:rFonts w:ascii="Consolas" w:hAnsi="Consolas" w:cs="Courier New"/>
                          <w:color w:val="A31515"/>
                          <w:sz w:val="18"/>
                          <w:szCs w:val="18"/>
                          <w:rPrChange w:id="418" w:author="Ignacio Angulo Martinez" w:date="2024-06-13T11:49:00Z" w16du:dateUtc="2024-06-13T09:49:00Z">
                            <w:rPr>
                              <w:rFonts w:ascii="Courier New" w:hAnsi="Courier New" w:cs="Courier New"/>
                              <w:color w:val="A31515"/>
                              <w:sz w:val="21"/>
                              <w:szCs w:val="21"/>
                            </w:rPr>
                          </w:rPrChange>
                        </w:rPr>
                        <w:t>'GPGGA'</w:t>
                      </w:r>
                      <w:r w:rsidRPr="00592E57">
                        <w:rPr>
                          <w:rFonts w:ascii="Consolas" w:hAnsi="Consolas" w:cs="Courier New"/>
                          <w:color w:val="000000"/>
                          <w:sz w:val="18"/>
                          <w:szCs w:val="18"/>
                          <w:rPrChange w:id="419" w:author="Ignacio Angulo Martinez" w:date="2024-06-13T11:49:00Z" w16du:dateUtc="2024-06-13T09:49:00Z">
                            <w:rPr>
                              <w:rFonts w:ascii="Courier New" w:hAnsi="Courier New" w:cs="Courier New"/>
                              <w:color w:val="000000"/>
                              <w:sz w:val="21"/>
                              <w:szCs w:val="21"/>
                            </w:rPr>
                          </w:rPrChange>
                        </w:rPr>
                        <w:t>:</w:t>
                      </w:r>
                    </w:p>
                    <w:p w14:paraId="436E13ED" w14:textId="77777777" w:rsidR="003B5FD9" w:rsidRPr="00592E57" w:rsidRDefault="003B5FD9" w:rsidP="00765D73">
                      <w:pPr>
                        <w:shd w:val="clear" w:color="auto" w:fill="F7F7F7"/>
                        <w:spacing w:before="0" w:line="240" w:lineRule="auto"/>
                        <w:jc w:val="left"/>
                        <w:rPr>
                          <w:rFonts w:ascii="Consolas" w:hAnsi="Consolas" w:cs="Courier New"/>
                          <w:color w:val="000000"/>
                          <w:sz w:val="18"/>
                          <w:szCs w:val="18"/>
                          <w:rPrChange w:id="420" w:author="Ignacio Angulo Martinez" w:date="2024-06-13T11:49:00Z" w16du:dateUtc="2024-06-13T09:49:00Z">
                            <w:rPr>
                              <w:rFonts w:ascii="Courier New" w:hAnsi="Courier New" w:cs="Courier New"/>
                              <w:color w:val="000000"/>
                              <w:sz w:val="21"/>
                              <w:szCs w:val="21"/>
                            </w:rPr>
                          </w:rPrChange>
                        </w:rPr>
                      </w:pPr>
                    </w:p>
                    <w:p w14:paraId="52BD38DC" w14:textId="77777777" w:rsidR="00765D73" w:rsidRDefault="00765D73" w:rsidP="00765D73">
                      <w:pPr>
                        <w:shd w:val="clear" w:color="auto" w:fill="F7F7F7"/>
                        <w:spacing w:before="0" w:line="240" w:lineRule="auto"/>
                        <w:jc w:val="left"/>
                        <w:rPr>
                          <w:rFonts w:ascii="Consolas" w:hAnsi="Consolas" w:cs="Courier New"/>
                          <w:color w:val="008000"/>
                          <w:sz w:val="18"/>
                          <w:szCs w:val="18"/>
                        </w:rPr>
                      </w:pPr>
                      <w:r w:rsidRPr="00592E57">
                        <w:rPr>
                          <w:rFonts w:ascii="Consolas" w:hAnsi="Consolas" w:cs="Courier New"/>
                          <w:color w:val="000000"/>
                          <w:sz w:val="18"/>
                          <w:szCs w:val="18"/>
                          <w:rPrChange w:id="421" w:author="Ignacio Angulo Martinez" w:date="2024-06-13T11:49:00Z" w16du:dateUtc="2024-06-13T09:49:00Z">
                            <w:rPr>
                              <w:rFonts w:ascii="Courier New" w:hAnsi="Courier New" w:cs="Courier New"/>
                              <w:color w:val="000000"/>
                              <w:sz w:val="21"/>
                              <w:szCs w:val="21"/>
                            </w:rPr>
                          </w:rPrChange>
                        </w:rPr>
                        <w:t xml:space="preserve">            </w:t>
                      </w:r>
                      <w:proofErr w:type="spellStart"/>
                      <w:r w:rsidRPr="00592E57">
                        <w:rPr>
                          <w:rFonts w:ascii="Consolas" w:hAnsi="Consolas" w:cs="Courier New"/>
                          <w:color w:val="000000"/>
                          <w:sz w:val="18"/>
                          <w:szCs w:val="18"/>
                          <w:rPrChange w:id="422" w:author="Ignacio Angulo Martinez" w:date="2024-06-13T11:49:00Z" w16du:dateUtc="2024-06-13T09:49:00Z">
                            <w:rPr>
                              <w:rFonts w:ascii="Courier New" w:hAnsi="Courier New" w:cs="Courier New"/>
                              <w:color w:val="000000"/>
                              <w:sz w:val="21"/>
                              <w:szCs w:val="21"/>
                            </w:rPr>
                          </w:rPrChange>
                        </w:rPr>
                        <w:t>time_utc</w:t>
                      </w:r>
                      <w:proofErr w:type="spellEnd"/>
                      <w:r w:rsidRPr="00592E57">
                        <w:rPr>
                          <w:rFonts w:ascii="Consolas" w:hAnsi="Consolas" w:cs="Courier New"/>
                          <w:color w:val="000000"/>
                          <w:sz w:val="18"/>
                          <w:szCs w:val="18"/>
                          <w:rPrChange w:id="423" w:author="Ignacio Angulo Martinez" w:date="2024-06-13T11:49:00Z" w16du:dateUtc="2024-06-13T09:49:00Z">
                            <w:rPr>
                              <w:rFonts w:ascii="Courier New" w:hAnsi="Courier New" w:cs="Courier New"/>
                              <w:color w:val="000000"/>
                              <w:sz w:val="21"/>
                              <w:szCs w:val="21"/>
                            </w:rPr>
                          </w:rPrChange>
                        </w:rPr>
                        <w:t xml:space="preserve"> = </w:t>
                      </w:r>
                      <w:proofErr w:type="gramStart"/>
                      <w:r w:rsidRPr="00592E57">
                        <w:rPr>
                          <w:rFonts w:ascii="Consolas" w:hAnsi="Consolas" w:cs="Courier New"/>
                          <w:color w:val="000000"/>
                          <w:sz w:val="18"/>
                          <w:szCs w:val="18"/>
                          <w:rPrChange w:id="424" w:author="Ignacio Angulo Martinez" w:date="2024-06-13T11:49:00Z" w16du:dateUtc="2024-06-13T09:49:00Z">
                            <w:rPr>
                              <w:rFonts w:ascii="Courier New" w:hAnsi="Courier New" w:cs="Courier New"/>
                              <w:color w:val="000000"/>
                              <w:sz w:val="21"/>
                              <w:szCs w:val="21"/>
                            </w:rPr>
                          </w:rPrChange>
                        </w:rPr>
                        <w:t>parts[</w:t>
                      </w:r>
                      <w:proofErr w:type="gramEnd"/>
                      <w:r w:rsidRPr="00592E57">
                        <w:rPr>
                          <w:rFonts w:ascii="Consolas" w:hAnsi="Consolas" w:cs="Courier New"/>
                          <w:color w:val="116644"/>
                          <w:sz w:val="18"/>
                          <w:szCs w:val="18"/>
                          <w:rPrChange w:id="425" w:author="Ignacio Angulo Martinez" w:date="2024-06-13T11:49:00Z" w16du:dateUtc="2024-06-13T09:49:00Z">
                            <w:rPr>
                              <w:rFonts w:ascii="Courier New" w:hAnsi="Courier New" w:cs="Courier New"/>
                              <w:color w:val="116644"/>
                              <w:sz w:val="21"/>
                              <w:szCs w:val="21"/>
                            </w:rPr>
                          </w:rPrChange>
                        </w:rPr>
                        <w:t>1</w:t>
                      </w:r>
                      <w:r w:rsidRPr="00592E57">
                        <w:rPr>
                          <w:rFonts w:ascii="Consolas" w:hAnsi="Consolas" w:cs="Courier New"/>
                          <w:color w:val="000000"/>
                          <w:sz w:val="18"/>
                          <w:szCs w:val="18"/>
                          <w:rPrChange w:id="426" w:author="Ignacio Angulo Martinez" w:date="2024-06-13T11:49:00Z" w16du:dateUtc="2024-06-13T09:49:00Z">
                            <w:rPr>
                              <w:rFonts w:ascii="Courier New" w:hAnsi="Courier New" w:cs="Courier New"/>
                              <w:color w:val="000000"/>
                              <w:sz w:val="21"/>
                              <w:szCs w:val="21"/>
                            </w:rPr>
                          </w:rPrChange>
                        </w:rPr>
                        <w:t>]  </w:t>
                      </w:r>
                      <w:r w:rsidRPr="00592E57">
                        <w:rPr>
                          <w:rFonts w:ascii="Consolas" w:hAnsi="Consolas" w:cs="Courier New"/>
                          <w:color w:val="008000"/>
                          <w:sz w:val="18"/>
                          <w:szCs w:val="18"/>
                          <w:rPrChange w:id="427" w:author="Ignacio Angulo Martinez" w:date="2024-06-13T11:49:00Z" w16du:dateUtc="2024-06-13T09:49:00Z">
                            <w:rPr>
                              <w:rFonts w:ascii="Courier New" w:hAnsi="Courier New" w:cs="Courier New"/>
                              <w:color w:val="008000"/>
                              <w:sz w:val="21"/>
                              <w:szCs w:val="21"/>
                            </w:rPr>
                          </w:rPrChange>
                        </w:rPr>
                        <w:t># Time in UTC format</w:t>
                      </w:r>
                    </w:p>
                    <w:p w14:paraId="3D2B4121" w14:textId="77777777" w:rsidR="003B5FD9" w:rsidRPr="00592E57" w:rsidRDefault="003B5FD9" w:rsidP="00765D73">
                      <w:pPr>
                        <w:shd w:val="clear" w:color="auto" w:fill="F7F7F7"/>
                        <w:spacing w:before="0" w:line="240" w:lineRule="auto"/>
                        <w:jc w:val="left"/>
                        <w:rPr>
                          <w:rFonts w:ascii="Consolas" w:hAnsi="Consolas" w:cs="Courier New"/>
                          <w:color w:val="000000"/>
                          <w:sz w:val="18"/>
                          <w:szCs w:val="18"/>
                          <w:rPrChange w:id="428" w:author="Ignacio Angulo Martinez" w:date="2024-06-13T11:49:00Z" w16du:dateUtc="2024-06-13T09:49:00Z">
                            <w:rPr>
                              <w:rFonts w:ascii="Courier New" w:hAnsi="Courier New" w:cs="Courier New"/>
                              <w:color w:val="000000"/>
                              <w:sz w:val="21"/>
                              <w:szCs w:val="21"/>
                            </w:rPr>
                          </w:rPrChange>
                        </w:rPr>
                      </w:pPr>
                    </w:p>
                    <w:p w14:paraId="2ECFDB01" w14:textId="77777777" w:rsidR="003B5FD9" w:rsidRDefault="00765D73" w:rsidP="00765D73">
                      <w:pPr>
                        <w:shd w:val="clear" w:color="auto" w:fill="F7F7F7"/>
                        <w:spacing w:before="0" w:line="240" w:lineRule="auto"/>
                        <w:jc w:val="left"/>
                        <w:rPr>
                          <w:rFonts w:ascii="Consolas" w:hAnsi="Consolas" w:cs="Courier New"/>
                          <w:color w:val="000000"/>
                          <w:sz w:val="18"/>
                          <w:szCs w:val="18"/>
                        </w:rPr>
                      </w:pPr>
                      <w:r w:rsidRPr="00592E57">
                        <w:rPr>
                          <w:rFonts w:ascii="Consolas" w:hAnsi="Consolas" w:cs="Courier New"/>
                          <w:color w:val="000000"/>
                          <w:sz w:val="18"/>
                          <w:szCs w:val="18"/>
                          <w:rPrChange w:id="429" w:author="Ignacio Angulo Martinez" w:date="2024-06-13T11:49:00Z" w16du:dateUtc="2024-06-13T09:49:00Z">
                            <w:rPr>
                              <w:rFonts w:ascii="Courier New" w:hAnsi="Courier New" w:cs="Courier New"/>
                              <w:color w:val="000000"/>
                              <w:sz w:val="21"/>
                              <w:szCs w:val="21"/>
                            </w:rPr>
                          </w:rPrChange>
                        </w:rPr>
                        <w:t xml:space="preserve">            latitude = </w:t>
                      </w:r>
                      <w:proofErr w:type="spellStart"/>
                      <w:r w:rsidRPr="00592E57">
                        <w:rPr>
                          <w:rFonts w:ascii="Consolas" w:hAnsi="Consolas" w:cs="Courier New"/>
                          <w:color w:val="000000"/>
                          <w:sz w:val="18"/>
                          <w:szCs w:val="18"/>
                          <w:rPrChange w:id="430" w:author="Ignacio Angulo Martinez" w:date="2024-06-13T11:49:00Z" w16du:dateUtc="2024-06-13T09:49:00Z">
                            <w:rPr>
                              <w:rFonts w:ascii="Courier New" w:hAnsi="Courier New" w:cs="Courier New"/>
                              <w:color w:val="000000"/>
                              <w:sz w:val="21"/>
                              <w:szCs w:val="21"/>
                            </w:rPr>
                          </w:rPrChange>
                        </w:rPr>
                        <w:t>convertir_coordenadas_grados</w:t>
                      </w:r>
                      <w:proofErr w:type="spellEnd"/>
                      <w:r w:rsidRPr="00592E57">
                        <w:rPr>
                          <w:rFonts w:ascii="Consolas" w:hAnsi="Consolas" w:cs="Courier New"/>
                          <w:color w:val="000000"/>
                          <w:sz w:val="18"/>
                          <w:szCs w:val="18"/>
                          <w:rPrChange w:id="431" w:author="Ignacio Angulo Martinez" w:date="2024-06-13T11:49:00Z" w16du:dateUtc="2024-06-13T09:49:00Z">
                            <w:rPr>
                              <w:rFonts w:ascii="Courier New" w:hAnsi="Courier New" w:cs="Courier New"/>
                              <w:color w:val="000000"/>
                              <w:sz w:val="21"/>
                              <w:szCs w:val="21"/>
                            </w:rPr>
                          </w:rPrChange>
                        </w:rPr>
                        <w:t>(</w:t>
                      </w:r>
                      <w:proofErr w:type="gramStart"/>
                      <w:r w:rsidRPr="00592E57">
                        <w:rPr>
                          <w:rFonts w:ascii="Consolas" w:hAnsi="Consolas" w:cs="Courier New"/>
                          <w:color w:val="000000"/>
                          <w:sz w:val="18"/>
                          <w:szCs w:val="18"/>
                          <w:rPrChange w:id="432" w:author="Ignacio Angulo Martinez" w:date="2024-06-13T11:49:00Z" w16du:dateUtc="2024-06-13T09:49:00Z">
                            <w:rPr>
                              <w:rFonts w:ascii="Courier New" w:hAnsi="Courier New" w:cs="Courier New"/>
                              <w:color w:val="000000"/>
                              <w:sz w:val="21"/>
                              <w:szCs w:val="21"/>
                            </w:rPr>
                          </w:rPrChange>
                        </w:rPr>
                        <w:t>parts[</w:t>
                      </w:r>
                      <w:proofErr w:type="gramEnd"/>
                      <w:r w:rsidRPr="00592E57">
                        <w:rPr>
                          <w:rFonts w:ascii="Consolas" w:hAnsi="Consolas" w:cs="Courier New"/>
                          <w:color w:val="116644"/>
                          <w:sz w:val="18"/>
                          <w:szCs w:val="18"/>
                          <w:rPrChange w:id="433" w:author="Ignacio Angulo Martinez" w:date="2024-06-13T11:49:00Z" w16du:dateUtc="2024-06-13T09:49:00Z">
                            <w:rPr>
                              <w:rFonts w:ascii="Courier New" w:hAnsi="Courier New" w:cs="Courier New"/>
                              <w:color w:val="116644"/>
                              <w:sz w:val="21"/>
                              <w:szCs w:val="21"/>
                            </w:rPr>
                          </w:rPrChange>
                        </w:rPr>
                        <w:t>2</w:t>
                      </w:r>
                      <w:r w:rsidRPr="00592E57">
                        <w:rPr>
                          <w:rFonts w:ascii="Consolas" w:hAnsi="Consolas" w:cs="Courier New"/>
                          <w:color w:val="000000"/>
                          <w:sz w:val="18"/>
                          <w:szCs w:val="18"/>
                          <w:rPrChange w:id="434" w:author="Ignacio Angulo Martinez" w:date="2024-06-13T11:49:00Z" w16du:dateUtc="2024-06-13T09:49:00Z">
                            <w:rPr>
                              <w:rFonts w:ascii="Courier New" w:hAnsi="Courier New" w:cs="Courier New"/>
                              <w:color w:val="000000"/>
                              <w:sz w:val="21"/>
                              <w:szCs w:val="21"/>
                            </w:rPr>
                          </w:rPrChange>
                        </w:rPr>
                        <w:t>], parts[</w:t>
                      </w:r>
                      <w:r w:rsidRPr="00592E57">
                        <w:rPr>
                          <w:rFonts w:ascii="Consolas" w:hAnsi="Consolas" w:cs="Courier New"/>
                          <w:color w:val="116644"/>
                          <w:sz w:val="18"/>
                          <w:szCs w:val="18"/>
                          <w:rPrChange w:id="435" w:author="Ignacio Angulo Martinez" w:date="2024-06-13T11:49:00Z" w16du:dateUtc="2024-06-13T09:49:00Z">
                            <w:rPr>
                              <w:rFonts w:ascii="Courier New" w:hAnsi="Courier New" w:cs="Courier New"/>
                              <w:color w:val="116644"/>
                              <w:sz w:val="21"/>
                              <w:szCs w:val="21"/>
                            </w:rPr>
                          </w:rPrChange>
                        </w:rPr>
                        <w:t>3</w:t>
                      </w:r>
                      <w:r w:rsidRPr="00592E57">
                        <w:rPr>
                          <w:rFonts w:ascii="Consolas" w:hAnsi="Consolas" w:cs="Courier New"/>
                          <w:color w:val="000000"/>
                          <w:sz w:val="18"/>
                          <w:szCs w:val="18"/>
                          <w:rPrChange w:id="436" w:author="Ignacio Angulo Martinez" w:date="2024-06-13T11:49:00Z" w16du:dateUtc="2024-06-13T09:49:00Z">
                            <w:rPr>
                              <w:rFonts w:ascii="Courier New" w:hAnsi="Courier New" w:cs="Courier New"/>
                              <w:color w:val="000000"/>
                              <w:sz w:val="21"/>
                              <w:szCs w:val="21"/>
                            </w:rPr>
                          </w:rPrChange>
                        </w:rPr>
                        <w:t>])  </w:t>
                      </w:r>
                    </w:p>
                    <w:p w14:paraId="403B22A5" w14:textId="69B3B912" w:rsidR="00765D73" w:rsidRDefault="00765D73" w:rsidP="00765D73">
                      <w:pPr>
                        <w:shd w:val="clear" w:color="auto" w:fill="F7F7F7"/>
                        <w:spacing w:before="0" w:line="240" w:lineRule="auto"/>
                        <w:jc w:val="left"/>
                        <w:rPr>
                          <w:rFonts w:ascii="Consolas" w:hAnsi="Consolas" w:cs="Courier New"/>
                          <w:color w:val="008000"/>
                          <w:sz w:val="18"/>
                          <w:szCs w:val="18"/>
                        </w:rPr>
                      </w:pPr>
                      <w:r w:rsidRPr="00592E57">
                        <w:rPr>
                          <w:rFonts w:ascii="Consolas" w:hAnsi="Consolas" w:cs="Courier New"/>
                          <w:color w:val="008000"/>
                          <w:sz w:val="18"/>
                          <w:szCs w:val="18"/>
                          <w:rPrChange w:id="437" w:author="Ignacio Angulo Martinez" w:date="2024-06-13T11:49:00Z" w16du:dateUtc="2024-06-13T09:49:00Z">
                            <w:rPr>
                              <w:rFonts w:ascii="Courier New" w:hAnsi="Courier New" w:cs="Courier New"/>
                              <w:color w:val="008000"/>
                              <w:sz w:val="21"/>
                              <w:szCs w:val="21"/>
                            </w:rPr>
                          </w:rPrChange>
                        </w:rPr>
                        <w:t># Latitude in degrees</w:t>
                      </w:r>
                    </w:p>
                    <w:p w14:paraId="09902080" w14:textId="77777777" w:rsidR="003B5FD9" w:rsidRPr="00592E57" w:rsidRDefault="003B5FD9" w:rsidP="00765D73">
                      <w:pPr>
                        <w:shd w:val="clear" w:color="auto" w:fill="F7F7F7"/>
                        <w:spacing w:before="0" w:line="240" w:lineRule="auto"/>
                        <w:jc w:val="left"/>
                        <w:rPr>
                          <w:rFonts w:ascii="Consolas" w:hAnsi="Consolas" w:cs="Courier New"/>
                          <w:color w:val="000000"/>
                          <w:sz w:val="18"/>
                          <w:szCs w:val="18"/>
                          <w:rPrChange w:id="438" w:author="Ignacio Angulo Martinez" w:date="2024-06-13T11:49:00Z" w16du:dateUtc="2024-06-13T09:49:00Z">
                            <w:rPr>
                              <w:rFonts w:ascii="Courier New" w:hAnsi="Courier New" w:cs="Courier New"/>
                              <w:color w:val="000000"/>
                              <w:sz w:val="21"/>
                              <w:szCs w:val="21"/>
                            </w:rPr>
                          </w:rPrChange>
                        </w:rPr>
                      </w:pPr>
                    </w:p>
                    <w:p w14:paraId="772875A3" w14:textId="77777777" w:rsidR="003B5FD9" w:rsidRDefault="00765D73" w:rsidP="00765D73">
                      <w:pPr>
                        <w:shd w:val="clear" w:color="auto" w:fill="F7F7F7"/>
                        <w:spacing w:before="0" w:line="240" w:lineRule="auto"/>
                        <w:jc w:val="left"/>
                        <w:rPr>
                          <w:rFonts w:ascii="Consolas" w:hAnsi="Consolas" w:cs="Courier New"/>
                          <w:color w:val="000000"/>
                          <w:sz w:val="18"/>
                          <w:szCs w:val="18"/>
                        </w:rPr>
                      </w:pPr>
                      <w:r w:rsidRPr="00592E57">
                        <w:rPr>
                          <w:rFonts w:ascii="Consolas" w:hAnsi="Consolas" w:cs="Courier New"/>
                          <w:color w:val="000000"/>
                          <w:sz w:val="18"/>
                          <w:szCs w:val="18"/>
                          <w:rPrChange w:id="439" w:author="Ignacio Angulo Martinez" w:date="2024-06-13T11:49:00Z" w16du:dateUtc="2024-06-13T09:49:00Z">
                            <w:rPr>
                              <w:rFonts w:ascii="Courier New" w:hAnsi="Courier New" w:cs="Courier New"/>
                              <w:color w:val="000000"/>
                              <w:sz w:val="21"/>
                              <w:szCs w:val="21"/>
                            </w:rPr>
                          </w:rPrChange>
                        </w:rPr>
                        <w:t xml:space="preserve">            longitude = </w:t>
                      </w:r>
                      <w:proofErr w:type="spellStart"/>
                      <w:r w:rsidRPr="00592E57">
                        <w:rPr>
                          <w:rFonts w:ascii="Consolas" w:hAnsi="Consolas" w:cs="Courier New"/>
                          <w:color w:val="000000"/>
                          <w:sz w:val="18"/>
                          <w:szCs w:val="18"/>
                          <w:rPrChange w:id="440" w:author="Ignacio Angulo Martinez" w:date="2024-06-13T11:49:00Z" w16du:dateUtc="2024-06-13T09:49:00Z">
                            <w:rPr>
                              <w:rFonts w:ascii="Courier New" w:hAnsi="Courier New" w:cs="Courier New"/>
                              <w:color w:val="000000"/>
                              <w:sz w:val="21"/>
                              <w:szCs w:val="21"/>
                            </w:rPr>
                          </w:rPrChange>
                        </w:rPr>
                        <w:t>convertir_coordenadas_grados</w:t>
                      </w:r>
                      <w:proofErr w:type="spellEnd"/>
                      <w:r w:rsidRPr="00592E57">
                        <w:rPr>
                          <w:rFonts w:ascii="Consolas" w:hAnsi="Consolas" w:cs="Courier New"/>
                          <w:color w:val="000000"/>
                          <w:sz w:val="18"/>
                          <w:szCs w:val="18"/>
                          <w:rPrChange w:id="441" w:author="Ignacio Angulo Martinez" w:date="2024-06-13T11:49:00Z" w16du:dateUtc="2024-06-13T09:49:00Z">
                            <w:rPr>
                              <w:rFonts w:ascii="Courier New" w:hAnsi="Courier New" w:cs="Courier New"/>
                              <w:color w:val="000000"/>
                              <w:sz w:val="21"/>
                              <w:szCs w:val="21"/>
                            </w:rPr>
                          </w:rPrChange>
                        </w:rPr>
                        <w:t>(</w:t>
                      </w:r>
                      <w:proofErr w:type="gramStart"/>
                      <w:r w:rsidRPr="00592E57">
                        <w:rPr>
                          <w:rFonts w:ascii="Consolas" w:hAnsi="Consolas" w:cs="Courier New"/>
                          <w:color w:val="000000"/>
                          <w:sz w:val="18"/>
                          <w:szCs w:val="18"/>
                          <w:rPrChange w:id="442" w:author="Ignacio Angulo Martinez" w:date="2024-06-13T11:49:00Z" w16du:dateUtc="2024-06-13T09:49:00Z">
                            <w:rPr>
                              <w:rFonts w:ascii="Courier New" w:hAnsi="Courier New" w:cs="Courier New"/>
                              <w:color w:val="000000"/>
                              <w:sz w:val="21"/>
                              <w:szCs w:val="21"/>
                            </w:rPr>
                          </w:rPrChange>
                        </w:rPr>
                        <w:t>parts[</w:t>
                      </w:r>
                      <w:proofErr w:type="gramEnd"/>
                      <w:r w:rsidRPr="00592E57">
                        <w:rPr>
                          <w:rFonts w:ascii="Consolas" w:hAnsi="Consolas" w:cs="Courier New"/>
                          <w:color w:val="116644"/>
                          <w:sz w:val="18"/>
                          <w:szCs w:val="18"/>
                          <w:rPrChange w:id="443" w:author="Ignacio Angulo Martinez" w:date="2024-06-13T11:49:00Z" w16du:dateUtc="2024-06-13T09:49:00Z">
                            <w:rPr>
                              <w:rFonts w:ascii="Courier New" w:hAnsi="Courier New" w:cs="Courier New"/>
                              <w:color w:val="116644"/>
                              <w:sz w:val="21"/>
                              <w:szCs w:val="21"/>
                            </w:rPr>
                          </w:rPrChange>
                        </w:rPr>
                        <w:t>4</w:t>
                      </w:r>
                      <w:r w:rsidRPr="00592E57">
                        <w:rPr>
                          <w:rFonts w:ascii="Consolas" w:hAnsi="Consolas" w:cs="Courier New"/>
                          <w:color w:val="000000"/>
                          <w:sz w:val="18"/>
                          <w:szCs w:val="18"/>
                          <w:rPrChange w:id="444" w:author="Ignacio Angulo Martinez" w:date="2024-06-13T11:49:00Z" w16du:dateUtc="2024-06-13T09:49:00Z">
                            <w:rPr>
                              <w:rFonts w:ascii="Courier New" w:hAnsi="Courier New" w:cs="Courier New"/>
                              <w:color w:val="000000"/>
                              <w:sz w:val="21"/>
                              <w:szCs w:val="21"/>
                            </w:rPr>
                          </w:rPrChange>
                        </w:rPr>
                        <w:t>], parts[</w:t>
                      </w:r>
                      <w:r w:rsidRPr="00592E57">
                        <w:rPr>
                          <w:rFonts w:ascii="Consolas" w:hAnsi="Consolas" w:cs="Courier New"/>
                          <w:color w:val="116644"/>
                          <w:sz w:val="18"/>
                          <w:szCs w:val="18"/>
                          <w:rPrChange w:id="445" w:author="Ignacio Angulo Martinez" w:date="2024-06-13T11:49:00Z" w16du:dateUtc="2024-06-13T09:49:00Z">
                            <w:rPr>
                              <w:rFonts w:ascii="Courier New" w:hAnsi="Courier New" w:cs="Courier New"/>
                              <w:color w:val="116644"/>
                              <w:sz w:val="21"/>
                              <w:szCs w:val="21"/>
                            </w:rPr>
                          </w:rPrChange>
                        </w:rPr>
                        <w:t>5</w:t>
                      </w:r>
                      <w:r w:rsidRPr="00592E57">
                        <w:rPr>
                          <w:rFonts w:ascii="Consolas" w:hAnsi="Consolas" w:cs="Courier New"/>
                          <w:color w:val="000000"/>
                          <w:sz w:val="18"/>
                          <w:szCs w:val="18"/>
                          <w:rPrChange w:id="446" w:author="Ignacio Angulo Martinez" w:date="2024-06-13T11:49:00Z" w16du:dateUtc="2024-06-13T09:49:00Z">
                            <w:rPr>
                              <w:rFonts w:ascii="Courier New" w:hAnsi="Courier New" w:cs="Courier New"/>
                              <w:color w:val="000000"/>
                              <w:sz w:val="21"/>
                              <w:szCs w:val="21"/>
                            </w:rPr>
                          </w:rPrChange>
                        </w:rPr>
                        <w:t>])  </w:t>
                      </w:r>
                    </w:p>
                    <w:p w14:paraId="37ACDBCC" w14:textId="77118BAD" w:rsidR="00765D73" w:rsidRPr="00592E57" w:rsidRDefault="00765D73" w:rsidP="00765D73">
                      <w:pPr>
                        <w:shd w:val="clear" w:color="auto" w:fill="F7F7F7"/>
                        <w:spacing w:before="0" w:line="240" w:lineRule="auto"/>
                        <w:jc w:val="left"/>
                        <w:rPr>
                          <w:rFonts w:ascii="Consolas" w:hAnsi="Consolas" w:cs="Courier New"/>
                          <w:color w:val="000000"/>
                          <w:sz w:val="18"/>
                          <w:szCs w:val="18"/>
                          <w:rPrChange w:id="447" w:author="Ignacio Angulo Martinez" w:date="2024-06-13T11:49:00Z" w16du:dateUtc="2024-06-13T09:49:00Z">
                            <w:rPr>
                              <w:rFonts w:ascii="Courier New" w:hAnsi="Courier New" w:cs="Courier New"/>
                              <w:color w:val="000000"/>
                              <w:sz w:val="21"/>
                              <w:szCs w:val="21"/>
                            </w:rPr>
                          </w:rPrChange>
                        </w:rPr>
                      </w:pPr>
                      <w:r w:rsidRPr="00592E57">
                        <w:rPr>
                          <w:rFonts w:ascii="Consolas" w:hAnsi="Consolas" w:cs="Courier New"/>
                          <w:color w:val="008000"/>
                          <w:sz w:val="18"/>
                          <w:szCs w:val="18"/>
                          <w:rPrChange w:id="448" w:author="Ignacio Angulo Martinez" w:date="2024-06-13T11:49:00Z" w16du:dateUtc="2024-06-13T09:49:00Z">
                            <w:rPr>
                              <w:rFonts w:ascii="Courier New" w:hAnsi="Courier New" w:cs="Courier New"/>
                              <w:color w:val="008000"/>
                              <w:sz w:val="21"/>
                              <w:szCs w:val="21"/>
                            </w:rPr>
                          </w:rPrChange>
                        </w:rPr>
                        <w:t># Longitude in degrees</w:t>
                      </w:r>
                    </w:p>
                    <w:p w14:paraId="7D79025D" w14:textId="77777777" w:rsidR="00765D73" w:rsidRPr="00592E57" w:rsidRDefault="00765D73" w:rsidP="00765D73">
                      <w:pPr>
                        <w:shd w:val="clear" w:color="auto" w:fill="F7F7F7"/>
                        <w:spacing w:before="0" w:line="240" w:lineRule="auto"/>
                        <w:jc w:val="left"/>
                        <w:rPr>
                          <w:rFonts w:ascii="Consolas" w:hAnsi="Consolas" w:cs="Courier New"/>
                          <w:color w:val="000000"/>
                          <w:sz w:val="18"/>
                          <w:szCs w:val="18"/>
                          <w:rPrChange w:id="449" w:author="Ignacio Angulo Martinez" w:date="2024-06-13T11:49:00Z" w16du:dateUtc="2024-06-13T09:49:00Z">
                            <w:rPr>
                              <w:rFonts w:ascii="Courier New" w:hAnsi="Courier New" w:cs="Courier New"/>
                              <w:color w:val="000000"/>
                              <w:sz w:val="21"/>
                              <w:szCs w:val="21"/>
                            </w:rPr>
                          </w:rPrChange>
                        </w:rPr>
                      </w:pPr>
                      <w:r w:rsidRPr="00592E57">
                        <w:rPr>
                          <w:rFonts w:ascii="Consolas" w:hAnsi="Consolas" w:cs="Courier New"/>
                          <w:color w:val="000000"/>
                          <w:sz w:val="18"/>
                          <w:szCs w:val="18"/>
                          <w:rPrChange w:id="450" w:author="Ignacio Angulo Martinez" w:date="2024-06-13T11:49:00Z" w16du:dateUtc="2024-06-13T09:49:00Z">
                            <w:rPr>
                              <w:rFonts w:ascii="Courier New" w:hAnsi="Courier New" w:cs="Courier New"/>
                              <w:color w:val="000000"/>
                              <w:sz w:val="21"/>
                              <w:szCs w:val="21"/>
                            </w:rPr>
                          </w:rPrChange>
                        </w:rPr>
                        <w:t xml:space="preserve">            altitude = </w:t>
                      </w:r>
                      <w:proofErr w:type="gramStart"/>
                      <w:r w:rsidRPr="00592E57">
                        <w:rPr>
                          <w:rFonts w:ascii="Consolas" w:hAnsi="Consolas" w:cs="Courier New"/>
                          <w:color w:val="000000"/>
                          <w:sz w:val="18"/>
                          <w:szCs w:val="18"/>
                          <w:rPrChange w:id="451" w:author="Ignacio Angulo Martinez" w:date="2024-06-13T11:49:00Z" w16du:dateUtc="2024-06-13T09:49:00Z">
                            <w:rPr>
                              <w:rFonts w:ascii="Courier New" w:hAnsi="Courier New" w:cs="Courier New"/>
                              <w:color w:val="000000"/>
                              <w:sz w:val="21"/>
                              <w:szCs w:val="21"/>
                            </w:rPr>
                          </w:rPrChange>
                        </w:rPr>
                        <w:t>parts[</w:t>
                      </w:r>
                      <w:proofErr w:type="gramEnd"/>
                      <w:r w:rsidRPr="00592E57">
                        <w:rPr>
                          <w:rFonts w:ascii="Consolas" w:hAnsi="Consolas" w:cs="Courier New"/>
                          <w:color w:val="116644"/>
                          <w:sz w:val="18"/>
                          <w:szCs w:val="18"/>
                          <w:rPrChange w:id="452" w:author="Ignacio Angulo Martinez" w:date="2024-06-13T11:49:00Z" w16du:dateUtc="2024-06-13T09:49:00Z">
                            <w:rPr>
                              <w:rFonts w:ascii="Courier New" w:hAnsi="Courier New" w:cs="Courier New"/>
                              <w:color w:val="116644"/>
                              <w:sz w:val="21"/>
                              <w:szCs w:val="21"/>
                            </w:rPr>
                          </w:rPrChange>
                        </w:rPr>
                        <w:t>9</w:t>
                      </w:r>
                      <w:r w:rsidRPr="00592E57">
                        <w:rPr>
                          <w:rFonts w:ascii="Consolas" w:hAnsi="Consolas" w:cs="Courier New"/>
                          <w:color w:val="000000"/>
                          <w:sz w:val="18"/>
                          <w:szCs w:val="18"/>
                          <w:rPrChange w:id="453" w:author="Ignacio Angulo Martinez" w:date="2024-06-13T11:49:00Z" w16du:dateUtc="2024-06-13T09:49:00Z">
                            <w:rPr>
                              <w:rFonts w:ascii="Courier New" w:hAnsi="Courier New" w:cs="Courier New"/>
                              <w:color w:val="000000"/>
                              <w:sz w:val="21"/>
                              <w:szCs w:val="21"/>
                            </w:rPr>
                          </w:rPrChange>
                        </w:rPr>
                        <w:t>]  </w:t>
                      </w:r>
                      <w:r w:rsidRPr="00592E57">
                        <w:rPr>
                          <w:rFonts w:ascii="Consolas" w:hAnsi="Consolas" w:cs="Courier New"/>
                          <w:color w:val="008000"/>
                          <w:sz w:val="18"/>
                          <w:szCs w:val="18"/>
                          <w:rPrChange w:id="454" w:author="Ignacio Angulo Martinez" w:date="2024-06-13T11:49:00Z" w16du:dateUtc="2024-06-13T09:49:00Z">
                            <w:rPr>
                              <w:rFonts w:ascii="Courier New" w:hAnsi="Courier New" w:cs="Courier New"/>
                              <w:color w:val="008000"/>
                              <w:sz w:val="21"/>
                              <w:szCs w:val="21"/>
                            </w:rPr>
                          </w:rPrChange>
                        </w:rPr>
                        <w:t># Altitude in meters</w:t>
                      </w:r>
                    </w:p>
                    <w:p w14:paraId="265CA126" w14:textId="77777777" w:rsidR="00765D73" w:rsidRPr="00592E57" w:rsidRDefault="00765D73" w:rsidP="00765D73">
                      <w:pPr>
                        <w:shd w:val="clear" w:color="auto" w:fill="F7F7F7"/>
                        <w:spacing w:before="0" w:line="240" w:lineRule="auto"/>
                        <w:jc w:val="left"/>
                        <w:rPr>
                          <w:rFonts w:ascii="Consolas" w:hAnsi="Consolas" w:cs="Courier New"/>
                          <w:color w:val="000000"/>
                          <w:sz w:val="18"/>
                          <w:szCs w:val="18"/>
                          <w:rPrChange w:id="455" w:author="Ignacio Angulo Martinez" w:date="2024-06-13T11:49:00Z" w16du:dateUtc="2024-06-13T09:49:00Z">
                            <w:rPr>
                              <w:rFonts w:ascii="Courier New" w:hAnsi="Courier New" w:cs="Courier New"/>
                              <w:color w:val="000000"/>
                              <w:sz w:val="21"/>
                              <w:szCs w:val="21"/>
                            </w:rPr>
                          </w:rPrChange>
                        </w:rPr>
                      </w:pPr>
                    </w:p>
                    <w:p w14:paraId="4A9EEFEB" w14:textId="77777777" w:rsidR="00765D73" w:rsidRPr="00592E57" w:rsidRDefault="00765D73" w:rsidP="00765D73">
                      <w:pPr>
                        <w:shd w:val="clear" w:color="auto" w:fill="F7F7F7"/>
                        <w:spacing w:before="0" w:line="240" w:lineRule="auto"/>
                        <w:jc w:val="left"/>
                        <w:rPr>
                          <w:rFonts w:ascii="Consolas" w:hAnsi="Consolas" w:cs="Courier New"/>
                          <w:color w:val="000000"/>
                          <w:sz w:val="18"/>
                          <w:szCs w:val="18"/>
                          <w:rPrChange w:id="456" w:author="Ignacio Angulo Martinez" w:date="2024-06-13T11:49:00Z" w16du:dateUtc="2024-06-13T09:49:00Z">
                            <w:rPr>
                              <w:rFonts w:ascii="Courier New" w:hAnsi="Courier New" w:cs="Courier New"/>
                              <w:color w:val="000000"/>
                              <w:sz w:val="21"/>
                              <w:szCs w:val="21"/>
                            </w:rPr>
                          </w:rPrChange>
                        </w:rPr>
                      </w:pPr>
                      <w:r w:rsidRPr="00592E57">
                        <w:rPr>
                          <w:rFonts w:ascii="Consolas" w:hAnsi="Consolas" w:cs="Courier New"/>
                          <w:color w:val="000000"/>
                          <w:sz w:val="18"/>
                          <w:szCs w:val="18"/>
                          <w:rPrChange w:id="457" w:author="Ignacio Angulo Martinez" w:date="2024-06-13T11:49:00Z" w16du:dateUtc="2024-06-13T09:49:00Z">
                            <w:rPr>
                              <w:rFonts w:ascii="Courier New" w:hAnsi="Courier New" w:cs="Courier New"/>
                              <w:color w:val="000000"/>
                              <w:sz w:val="21"/>
                              <w:szCs w:val="21"/>
                            </w:rPr>
                          </w:rPrChange>
                        </w:rPr>
                        <w:t xml:space="preserve">            </w:t>
                      </w:r>
                      <w:r w:rsidRPr="00592E57">
                        <w:rPr>
                          <w:rFonts w:ascii="Consolas" w:hAnsi="Consolas" w:cs="Courier New"/>
                          <w:color w:val="AF00DB"/>
                          <w:sz w:val="18"/>
                          <w:szCs w:val="18"/>
                          <w:rPrChange w:id="458" w:author="Ignacio Angulo Martinez" w:date="2024-06-13T11:49:00Z" w16du:dateUtc="2024-06-13T09:49:00Z">
                            <w:rPr>
                              <w:rFonts w:ascii="Courier New" w:hAnsi="Courier New" w:cs="Courier New"/>
                              <w:color w:val="AF00DB"/>
                              <w:sz w:val="21"/>
                              <w:szCs w:val="21"/>
                            </w:rPr>
                          </w:rPrChange>
                        </w:rPr>
                        <w:t>return</w:t>
                      </w:r>
                      <w:r w:rsidRPr="00592E57">
                        <w:rPr>
                          <w:rFonts w:ascii="Consolas" w:hAnsi="Consolas" w:cs="Courier New"/>
                          <w:color w:val="000000"/>
                          <w:sz w:val="18"/>
                          <w:szCs w:val="18"/>
                          <w:rPrChange w:id="459" w:author="Ignacio Angulo Martinez" w:date="2024-06-13T11:49:00Z" w16du:dateUtc="2024-06-13T09:49:00Z">
                            <w:rPr>
                              <w:rFonts w:ascii="Courier New" w:hAnsi="Courier New" w:cs="Courier New"/>
                              <w:color w:val="000000"/>
                              <w:sz w:val="21"/>
                              <w:szCs w:val="21"/>
                            </w:rPr>
                          </w:rPrChange>
                        </w:rPr>
                        <w:t xml:space="preserve"> {</w:t>
                      </w:r>
                    </w:p>
                    <w:p w14:paraId="4E66DE4A" w14:textId="77777777" w:rsidR="00765D73" w:rsidRPr="00592E57" w:rsidRDefault="00765D73" w:rsidP="00765D73">
                      <w:pPr>
                        <w:shd w:val="clear" w:color="auto" w:fill="F7F7F7"/>
                        <w:spacing w:before="0" w:line="240" w:lineRule="auto"/>
                        <w:jc w:val="left"/>
                        <w:rPr>
                          <w:rFonts w:ascii="Consolas" w:hAnsi="Consolas" w:cs="Courier New"/>
                          <w:color w:val="000000"/>
                          <w:sz w:val="18"/>
                          <w:szCs w:val="18"/>
                          <w:rPrChange w:id="460" w:author="Ignacio Angulo Martinez" w:date="2024-06-13T11:49:00Z" w16du:dateUtc="2024-06-13T09:49:00Z">
                            <w:rPr>
                              <w:rFonts w:ascii="Courier New" w:hAnsi="Courier New" w:cs="Courier New"/>
                              <w:color w:val="000000"/>
                              <w:sz w:val="21"/>
                              <w:szCs w:val="21"/>
                            </w:rPr>
                          </w:rPrChange>
                        </w:rPr>
                      </w:pPr>
                      <w:r w:rsidRPr="00592E57">
                        <w:rPr>
                          <w:rFonts w:ascii="Consolas" w:hAnsi="Consolas" w:cs="Courier New"/>
                          <w:color w:val="000000"/>
                          <w:sz w:val="18"/>
                          <w:szCs w:val="18"/>
                          <w:rPrChange w:id="461" w:author="Ignacio Angulo Martinez" w:date="2024-06-13T11:49:00Z" w16du:dateUtc="2024-06-13T09:49:00Z">
                            <w:rPr>
                              <w:rFonts w:ascii="Courier New" w:hAnsi="Courier New" w:cs="Courier New"/>
                              <w:color w:val="000000"/>
                              <w:sz w:val="21"/>
                              <w:szCs w:val="21"/>
                            </w:rPr>
                          </w:rPrChange>
                        </w:rPr>
                        <w:t xml:space="preserve">                </w:t>
                      </w:r>
                      <w:r w:rsidRPr="00592E57">
                        <w:rPr>
                          <w:rFonts w:ascii="Consolas" w:hAnsi="Consolas" w:cs="Courier New"/>
                          <w:color w:val="A31515"/>
                          <w:sz w:val="18"/>
                          <w:szCs w:val="18"/>
                          <w:rPrChange w:id="462" w:author="Ignacio Angulo Martinez" w:date="2024-06-13T11:49:00Z" w16du:dateUtc="2024-06-13T09:49:00Z">
                            <w:rPr>
                              <w:rFonts w:ascii="Courier New" w:hAnsi="Courier New" w:cs="Courier New"/>
                              <w:color w:val="A31515"/>
                              <w:sz w:val="21"/>
                              <w:szCs w:val="21"/>
                            </w:rPr>
                          </w:rPrChange>
                        </w:rPr>
                        <w:t>'</w:t>
                      </w:r>
                      <w:proofErr w:type="spellStart"/>
                      <w:proofErr w:type="gramStart"/>
                      <w:r w:rsidRPr="00592E57">
                        <w:rPr>
                          <w:rFonts w:ascii="Consolas" w:hAnsi="Consolas" w:cs="Courier New"/>
                          <w:color w:val="A31515"/>
                          <w:sz w:val="18"/>
                          <w:szCs w:val="18"/>
                          <w:rPrChange w:id="463" w:author="Ignacio Angulo Martinez" w:date="2024-06-13T11:49:00Z" w16du:dateUtc="2024-06-13T09:49:00Z">
                            <w:rPr>
                              <w:rFonts w:ascii="Courier New" w:hAnsi="Courier New" w:cs="Courier New"/>
                              <w:color w:val="A31515"/>
                              <w:sz w:val="21"/>
                              <w:szCs w:val="21"/>
                            </w:rPr>
                          </w:rPrChange>
                        </w:rPr>
                        <w:t>message</w:t>
                      </w:r>
                      <w:proofErr w:type="gramEnd"/>
                      <w:r w:rsidRPr="00592E57">
                        <w:rPr>
                          <w:rFonts w:ascii="Consolas" w:hAnsi="Consolas" w:cs="Courier New"/>
                          <w:color w:val="A31515"/>
                          <w:sz w:val="18"/>
                          <w:szCs w:val="18"/>
                          <w:rPrChange w:id="464" w:author="Ignacio Angulo Martinez" w:date="2024-06-13T11:49:00Z" w16du:dateUtc="2024-06-13T09:49:00Z">
                            <w:rPr>
                              <w:rFonts w:ascii="Courier New" w:hAnsi="Courier New" w:cs="Courier New"/>
                              <w:color w:val="A31515"/>
                              <w:sz w:val="21"/>
                              <w:szCs w:val="21"/>
                            </w:rPr>
                          </w:rPrChange>
                        </w:rPr>
                        <w:t>_type</w:t>
                      </w:r>
                      <w:proofErr w:type="spellEnd"/>
                      <w:r w:rsidRPr="00592E57">
                        <w:rPr>
                          <w:rFonts w:ascii="Consolas" w:hAnsi="Consolas" w:cs="Courier New"/>
                          <w:color w:val="A31515"/>
                          <w:sz w:val="18"/>
                          <w:szCs w:val="18"/>
                          <w:rPrChange w:id="465" w:author="Ignacio Angulo Martinez" w:date="2024-06-13T11:49:00Z" w16du:dateUtc="2024-06-13T09:49:00Z">
                            <w:rPr>
                              <w:rFonts w:ascii="Courier New" w:hAnsi="Courier New" w:cs="Courier New"/>
                              <w:color w:val="A31515"/>
                              <w:sz w:val="21"/>
                              <w:szCs w:val="21"/>
                            </w:rPr>
                          </w:rPrChange>
                        </w:rPr>
                        <w:t>'</w:t>
                      </w:r>
                      <w:r w:rsidRPr="00592E57">
                        <w:rPr>
                          <w:rFonts w:ascii="Consolas" w:hAnsi="Consolas" w:cs="Courier New"/>
                          <w:color w:val="000000"/>
                          <w:sz w:val="18"/>
                          <w:szCs w:val="18"/>
                          <w:rPrChange w:id="466" w:author="Ignacio Angulo Martinez" w:date="2024-06-13T11:49:00Z" w16du:dateUtc="2024-06-13T09:49:00Z">
                            <w:rPr>
                              <w:rFonts w:ascii="Courier New" w:hAnsi="Courier New" w:cs="Courier New"/>
                              <w:color w:val="000000"/>
                              <w:sz w:val="21"/>
                              <w:szCs w:val="21"/>
                            </w:rPr>
                          </w:rPrChange>
                        </w:rPr>
                        <w:t xml:space="preserve">: </w:t>
                      </w:r>
                      <w:proofErr w:type="spellStart"/>
                      <w:r w:rsidRPr="00592E57">
                        <w:rPr>
                          <w:rFonts w:ascii="Consolas" w:hAnsi="Consolas" w:cs="Courier New"/>
                          <w:color w:val="000000"/>
                          <w:sz w:val="18"/>
                          <w:szCs w:val="18"/>
                          <w:rPrChange w:id="467" w:author="Ignacio Angulo Martinez" w:date="2024-06-13T11:49:00Z" w16du:dateUtc="2024-06-13T09:49:00Z">
                            <w:rPr>
                              <w:rFonts w:ascii="Courier New" w:hAnsi="Courier New" w:cs="Courier New"/>
                              <w:color w:val="000000"/>
                              <w:sz w:val="21"/>
                              <w:szCs w:val="21"/>
                            </w:rPr>
                          </w:rPrChange>
                        </w:rPr>
                        <w:t>message_type</w:t>
                      </w:r>
                      <w:proofErr w:type="spellEnd"/>
                      <w:r w:rsidRPr="00592E57">
                        <w:rPr>
                          <w:rFonts w:ascii="Consolas" w:hAnsi="Consolas" w:cs="Courier New"/>
                          <w:color w:val="000000"/>
                          <w:sz w:val="18"/>
                          <w:szCs w:val="18"/>
                          <w:rPrChange w:id="468" w:author="Ignacio Angulo Martinez" w:date="2024-06-13T11:49:00Z" w16du:dateUtc="2024-06-13T09:49:00Z">
                            <w:rPr>
                              <w:rFonts w:ascii="Courier New" w:hAnsi="Courier New" w:cs="Courier New"/>
                              <w:color w:val="000000"/>
                              <w:sz w:val="21"/>
                              <w:szCs w:val="21"/>
                            </w:rPr>
                          </w:rPrChange>
                        </w:rPr>
                        <w:t>,</w:t>
                      </w:r>
                    </w:p>
                    <w:p w14:paraId="5B6AA781" w14:textId="77777777" w:rsidR="00765D73" w:rsidRPr="00592E57" w:rsidRDefault="00765D73" w:rsidP="00765D73">
                      <w:pPr>
                        <w:shd w:val="clear" w:color="auto" w:fill="F7F7F7"/>
                        <w:spacing w:before="0" w:line="240" w:lineRule="auto"/>
                        <w:jc w:val="left"/>
                        <w:rPr>
                          <w:rFonts w:ascii="Consolas" w:hAnsi="Consolas" w:cs="Courier New"/>
                          <w:color w:val="000000"/>
                          <w:sz w:val="18"/>
                          <w:szCs w:val="18"/>
                          <w:rPrChange w:id="469" w:author="Ignacio Angulo Martinez" w:date="2024-06-13T11:49:00Z" w16du:dateUtc="2024-06-13T09:49:00Z">
                            <w:rPr>
                              <w:rFonts w:ascii="Courier New" w:hAnsi="Courier New" w:cs="Courier New"/>
                              <w:color w:val="000000"/>
                              <w:sz w:val="21"/>
                              <w:szCs w:val="21"/>
                            </w:rPr>
                          </w:rPrChange>
                        </w:rPr>
                      </w:pPr>
                      <w:r w:rsidRPr="00592E57">
                        <w:rPr>
                          <w:rFonts w:ascii="Consolas" w:hAnsi="Consolas" w:cs="Courier New"/>
                          <w:color w:val="000000"/>
                          <w:sz w:val="18"/>
                          <w:szCs w:val="18"/>
                          <w:rPrChange w:id="470" w:author="Ignacio Angulo Martinez" w:date="2024-06-13T11:49:00Z" w16du:dateUtc="2024-06-13T09:49:00Z">
                            <w:rPr>
                              <w:rFonts w:ascii="Courier New" w:hAnsi="Courier New" w:cs="Courier New"/>
                              <w:color w:val="000000"/>
                              <w:sz w:val="21"/>
                              <w:szCs w:val="21"/>
                            </w:rPr>
                          </w:rPrChange>
                        </w:rPr>
                        <w:t xml:space="preserve">                </w:t>
                      </w:r>
                      <w:r w:rsidRPr="00592E57">
                        <w:rPr>
                          <w:rFonts w:ascii="Consolas" w:hAnsi="Consolas" w:cs="Courier New"/>
                          <w:color w:val="A31515"/>
                          <w:sz w:val="18"/>
                          <w:szCs w:val="18"/>
                          <w:rPrChange w:id="471" w:author="Ignacio Angulo Martinez" w:date="2024-06-13T11:49:00Z" w16du:dateUtc="2024-06-13T09:49:00Z">
                            <w:rPr>
                              <w:rFonts w:ascii="Courier New" w:hAnsi="Courier New" w:cs="Courier New"/>
                              <w:color w:val="A31515"/>
                              <w:sz w:val="21"/>
                              <w:szCs w:val="21"/>
                            </w:rPr>
                          </w:rPrChange>
                        </w:rPr>
                        <w:t>'</w:t>
                      </w:r>
                      <w:proofErr w:type="spellStart"/>
                      <w:proofErr w:type="gramStart"/>
                      <w:r w:rsidRPr="00592E57">
                        <w:rPr>
                          <w:rFonts w:ascii="Consolas" w:hAnsi="Consolas" w:cs="Courier New"/>
                          <w:color w:val="A31515"/>
                          <w:sz w:val="18"/>
                          <w:szCs w:val="18"/>
                          <w:rPrChange w:id="472" w:author="Ignacio Angulo Martinez" w:date="2024-06-13T11:49:00Z" w16du:dateUtc="2024-06-13T09:49:00Z">
                            <w:rPr>
                              <w:rFonts w:ascii="Courier New" w:hAnsi="Courier New" w:cs="Courier New"/>
                              <w:color w:val="A31515"/>
                              <w:sz w:val="21"/>
                              <w:szCs w:val="21"/>
                            </w:rPr>
                          </w:rPrChange>
                        </w:rPr>
                        <w:t>time</w:t>
                      </w:r>
                      <w:proofErr w:type="gramEnd"/>
                      <w:r w:rsidRPr="00592E57">
                        <w:rPr>
                          <w:rFonts w:ascii="Consolas" w:hAnsi="Consolas" w:cs="Courier New"/>
                          <w:color w:val="A31515"/>
                          <w:sz w:val="18"/>
                          <w:szCs w:val="18"/>
                          <w:rPrChange w:id="473" w:author="Ignacio Angulo Martinez" w:date="2024-06-13T11:49:00Z" w16du:dateUtc="2024-06-13T09:49:00Z">
                            <w:rPr>
                              <w:rFonts w:ascii="Courier New" w:hAnsi="Courier New" w:cs="Courier New"/>
                              <w:color w:val="A31515"/>
                              <w:sz w:val="21"/>
                              <w:szCs w:val="21"/>
                            </w:rPr>
                          </w:rPrChange>
                        </w:rPr>
                        <w:t>_utc</w:t>
                      </w:r>
                      <w:proofErr w:type="spellEnd"/>
                      <w:r w:rsidRPr="00592E57">
                        <w:rPr>
                          <w:rFonts w:ascii="Consolas" w:hAnsi="Consolas" w:cs="Courier New"/>
                          <w:color w:val="A31515"/>
                          <w:sz w:val="18"/>
                          <w:szCs w:val="18"/>
                          <w:rPrChange w:id="474" w:author="Ignacio Angulo Martinez" w:date="2024-06-13T11:49:00Z" w16du:dateUtc="2024-06-13T09:49:00Z">
                            <w:rPr>
                              <w:rFonts w:ascii="Courier New" w:hAnsi="Courier New" w:cs="Courier New"/>
                              <w:color w:val="A31515"/>
                              <w:sz w:val="21"/>
                              <w:szCs w:val="21"/>
                            </w:rPr>
                          </w:rPrChange>
                        </w:rPr>
                        <w:t>'</w:t>
                      </w:r>
                      <w:r w:rsidRPr="00592E57">
                        <w:rPr>
                          <w:rFonts w:ascii="Consolas" w:hAnsi="Consolas" w:cs="Courier New"/>
                          <w:color w:val="000000"/>
                          <w:sz w:val="18"/>
                          <w:szCs w:val="18"/>
                          <w:rPrChange w:id="475" w:author="Ignacio Angulo Martinez" w:date="2024-06-13T11:49:00Z" w16du:dateUtc="2024-06-13T09:49:00Z">
                            <w:rPr>
                              <w:rFonts w:ascii="Courier New" w:hAnsi="Courier New" w:cs="Courier New"/>
                              <w:color w:val="000000"/>
                              <w:sz w:val="21"/>
                              <w:szCs w:val="21"/>
                            </w:rPr>
                          </w:rPrChange>
                        </w:rPr>
                        <w:t xml:space="preserve">: </w:t>
                      </w:r>
                      <w:proofErr w:type="spellStart"/>
                      <w:r w:rsidRPr="00592E57">
                        <w:rPr>
                          <w:rFonts w:ascii="Consolas" w:hAnsi="Consolas" w:cs="Courier New"/>
                          <w:color w:val="000000"/>
                          <w:sz w:val="18"/>
                          <w:szCs w:val="18"/>
                          <w:rPrChange w:id="476" w:author="Ignacio Angulo Martinez" w:date="2024-06-13T11:49:00Z" w16du:dateUtc="2024-06-13T09:49:00Z">
                            <w:rPr>
                              <w:rFonts w:ascii="Courier New" w:hAnsi="Courier New" w:cs="Courier New"/>
                              <w:color w:val="000000"/>
                              <w:sz w:val="21"/>
                              <w:szCs w:val="21"/>
                            </w:rPr>
                          </w:rPrChange>
                        </w:rPr>
                        <w:t>time_utc</w:t>
                      </w:r>
                      <w:proofErr w:type="spellEnd"/>
                      <w:r w:rsidRPr="00592E57">
                        <w:rPr>
                          <w:rFonts w:ascii="Consolas" w:hAnsi="Consolas" w:cs="Courier New"/>
                          <w:color w:val="000000"/>
                          <w:sz w:val="18"/>
                          <w:szCs w:val="18"/>
                          <w:rPrChange w:id="477" w:author="Ignacio Angulo Martinez" w:date="2024-06-13T11:49:00Z" w16du:dateUtc="2024-06-13T09:49:00Z">
                            <w:rPr>
                              <w:rFonts w:ascii="Courier New" w:hAnsi="Courier New" w:cs="Courier New"/>
                              <w:color w:val="000000"/>
                              <w:sz w:val="21"/>
                              <w:szCs w:val="21"/>
                            </w:rPr>
                          </w:rPrChange>
                        </w:rPr>
                        <w:t>,</w:t>
                      </w:r>
                    </w:p>
                    <w:p w14:paraId="25A8EBE9" w14:textId="77777777" w:rsidR="00765D73" w:rsidRPr="00592E57" w:rsidRDefault="00765D73" w:rsidP="00765D73">
                      <w:pPr>
                        <w:shd w:val="clear" w:color="auto" w:fill="F7F7F7"/>
                        <w:spacing w:before="0" w:line="240" w:lineRule="auto"/>
                        <w:jc w:val="left"/>
                        <w:rPr>
                          <w:rFonts w:ascii="Consolas" w:hAnsi="Consolas" w:cs="Courier New"/>
                          <w:color w:val="000000"/>
                          <w:sz w:val="18"/>
                          <w:szCs w:val="18"/>
                          <w:rPrChange w:id="478" w:author="Ignacio Angulo Martinez" w:date="2024-06-13T11:49:00Z" w16du:dateUtc="2024-06-13T09:49:00Z">
                            <w:rPr>
                              <w:rFonts w:ascii="Courier New" w:hAnsi="Courier New" w:cs="Courier New"/>
                              <w:color w:val="000000"/>
                              <w:sz w:val="21"/>
                              <w:szCs w:val="21"/>
                            </w:rPr>
                          </w:rPrChange>
                        </w:rPr>
                      </w:pPr>
                      <w:r w:rsidRPr="00592E57">
                        <w:rPr>
                          <w:rFonts w:ascii="Consolas" w:hAnsi="Consolas" w:cs="Courier New"/>
                          <w:color w:val="000000"/>
                          <w:sz w:val="18"/>
                          <w:szCs w:val="18"/>
                          <w:rPrChange w:id="479" w:author="Ignacio Angulo Martinez" w:date="2024-06-13T11:49:00Z" w16du:dateUtc="2024-06-13T09:49:00Z">
                            <w:rPr>
                              <w:rFonts w:ascii="Courier New" w:hAnsi="Courier New" w:cs="Courier New"/>
                              <w:color w:val="000000"/>
                              <w:sz w:val="21"/>
                              <w:szCs w:val="21"/>
                            </w:rPr>
                          </w:rPrChange>
                        </w:rPr>
                        <w:t xml:space="preserve">                </w:t>
                      </w:r>
                      <w:r w:rsidRPr="00592E57">
                        <w:rPr>
                          <w:rFonts w:ascii="Consolas" w:hAnsi="Consolas" w:cs="Courier New"/>
                          <w:color w:val="A31515"/>
                          <w:sz w:val="18"/>
                          <w:szCs w:val="18"/>
                          <w:rPrChange w:id="480" w:author="Ignacio Angulo Martinez" w:date="2024-06-13T11:49:00Z" w16du:dateUtc="2024-06-13T09:49:00Z">
                            <w:rPr>
                              <w:rFonts w:ascii="Courier New" w:hAnsi="Courier New" w:cs="Courier New"/>
                              <w:color w:val="A31515"/>
                              <w:sz w:val="21"/>
                              <w:szCs w:val="21"/>
                            </w:rPr>
                          </w:rPrChange>
                        </w:rPr>
                        <w:t>'latitude'</w:t>
                      </w:r>
                      <w:r w:rsidRPr="00592E57">
                        <w:rPr>
                          <w:rFonts w:ascii="Consolas" w:hAnsi="Consolas" w:cs="Courier New"/>
                          <w:color w:val="000000"/>
                          <w:sz w:val="18"/>
                          <w:szCs w:val="18"/>
                          <w:rPrChange w:id="481" w:author="Ignacio Angulo Martinez" w:date="2024-06-13T11:49:00Z" w16du:dateUtc="2024-06-13T09:49:00Z">
                            <w:rPr>
                              <w:rFonts w:ascii="Courier New" w:hAnsi="Courier New" w:cs="Courier New"/>
                              <w:color w:val="000000"/>
                              <w:sz w:val="21"/>
                              <w:szCs w:val="21"/>
                            </w:rPr>
                          </w:rPrChange>
                        </w:rPr>
                        <w:t>: latitude,</w:t>
                      </w:r>
                    </w:p>
                    <w:p w14:paraId="5C6F20A3" w14:textId="77777777" w:rsidR="00765D73" w:rsidRPr="00592E57" w:rsidRDefault="00765D73" w:rsidP="00765D73">
                      <w:pPr>
                        <w:shd w:val="clear" w:color="auto" w:fill="F7F7F7"/>
                        <w:spacing w:before="0" w:line="240" w:lineRule="auto"/>
                        <w:jc w:val="left"/>
                        <w:rPr>
                          <w:rFonts w:ascii="Consolas" w:hAnsi="Consolas" w:cs="Courier New"/>
                          <w:color w:val="000000"/>
                          <w:sz w:val="18"/>
                          <w:szCs w:val="18"/>
                          <w:rPrChange w:id="482" w:author="Ignacio Angulo Martinez" w:date="2024-06-13T11:49:00Z" w16du:dateUtc="2024-06-13T09:49:00Z">
                            <w:rPr>
                              <w:rFonts w:ascii="Courier New" w:hAnsi="Courier New" w:cs="Courier New"/>
                              <w:color w:val="000000"/>
                              <w:sz w:val="21"/>
                              <w:szCs w:val="21"/>
                            </w:rPr>
                          </w:rPrChange>
                        </w:rPr>
                      </w:pPr>
                      <w:r w:rsidRPr="00592E57">
                        <w:rPr>
                          <w:rFonts w:ascii="Consolas" w:hAnsi="Consolas" w:cs="Courier New"/>
                          <w:color w:val="000000"/>
                          <w:sz w:val="18"/>
                          <w:szCs w:val="18"/>
                          <w:rPrChange w:id="483" w:author="Ignacio Angulo Martinez" w:date="2024-06-13T11:49:00Z" w16du:dateUtc="2024-06-13T09:49:00Z">
                            <w:rPr>
                              <w:rFonts w:ascii="Courier New" w:hAnsi="Courier New" w:cs="Courier New"/>
                              <w:color w:val="000000"/>
                              <w:sz w:val="21"/>
                              <w:szCs w:val="21"/>
                            </w:rPr>
                          </w:rPrChange>
                        </w:rPr>
                        <w:t xml:space="preserve">                </w:t>
                      </w:r>
                      <w:r w:rsidRPr="00592E57">
                        <w:rPr>
                          <w:rFonts w:ascii="Consolas" w:hAnsi="Consolas" w:cs="Courier New"/>
                          <w:color w:val="A31515"/>
                          <w:sz w:val="18"/>
                          <w:szCs w:val="18"/>
                          <w:rPrChange w:id="484" w:author="Ignacio Angulo Martinez" w:date="2024-06-13T11:49:00Z" w16du:dateUtc="2024-06-13T09:49:00Z">
                            <w:rPr>
                              <w:rFonts w:ascii="Courier New" w:hAnsi="Courier New" w:cs="Courier New"/>
                              <w:color w:val="A31515"/>
                              <w:sz w:val="21"/>
                              <w:szCs w:val="21"/>
                            </w:rPr>
                          </w:rPrChange>
                        </w:rPr>
                        <w:t>'longitude'</w:t>
                      </w:r>
                      <w:r w:rsidRPr="00592E57">
                        <w:rPr>
                          <w:rFonts w:ascii="Consolas" w:hAnsi="Consolas" w:cs="Courier New"/>
                          <w:color w:val="000000"/>
                          <w:sz w:val="18"/>
                          <w:szCs w:val="18"/>
                          <w:rPrChange w:id="485" w:author="Ignacio Angulo Martinez" w:date="2024-06-13T11:49:00Z" w16du:dateUtc="2024-06-13T09:49:00Z">
                            <w:rPr>
                              <w:rFonts w:ascii="Courier New" w:hAnsi="Courier New" w:cs="Courier New"/>
                              <w:color w:val="000000"/>
                              <w:sz w:val="21"/>
                              <w:szCs w:val="21"/>
                            </w:rPr>
                          </w:rPrChange>
                        </w:rPr>
                        <w:t>: longitude,</w:t>
                      </w:r>
                    </w:p>
                    <w:p w14:paraId="2E43E2A2" w14:textId="77777777" w:rsidR="00765D73" w:rsidRPr="00592E57" w:rsidRDefault="00765D73" w:rsidP="00765D73">
                      <w:pPr>
                        <w:shd w:val="clear" w:color="auto" w:fill="F7F7F7"/>
                        <w:spacing w:before="0" w:line="240" w:lineRule="auto"/>
                        <w:jc w:val="left"/>
                        <w:rPr>
                          <w:rFonts w:ascii="Consolas" w:hAnsi="Consolas" w:cs="Courier New"/>
                          <w:color w:val="000000"/>
                          <w:sz w:val="18"/>
                          <w:szCs w:val="18"/>
                          <w:rPrChange w:id="486" w:author="Ignacio Angulo Martinez" w:date="2024-06-13T11:49:00Z" w16du:dateUtc="2024-06-13T09:49:00Z">
                            <w:rPr>
                              <w:rFonts w:ascii="Courier New" w:hAnsi="Courier New" w:cs="Courier New"/>
                              <w:color w:val="000000"/>
                              <w:sz w:val="21"/>
                              <w:szCs w:val="21"/>
                            </w:rPr>
                          </w:rPrChange>
                        </w:rPr>
                      </w:pPr>
                      <w:r w:rsidRPr="00592E57">
                        <w:rPr>
                          <w:rFonts w:ascii="Consolas" w:hAnsi="Consolas" w:cs="Courier New"/>
                          <w:color w:val="000000"/>
                          <w:sz w:val="18"/>
                          <w:szCs w:val="18"/>
                          <w:rPrChange w:id="487" w:author="Ignacio Angulo Martinez" w:date="2024-06-13T11:49:00Z" w16du:dateUtc="2024-06-13T09:49:00Z">
                            <w:rPr>
                              <w:rFonts w:ascii="Courier New" w:hAnsi="Courier New" w:cs="Courier New"/>
                              <w:color w:val="000000"/>
                              <w:sz w:val="21"/>
                              <w:szCs w:val="21"/>
                            </w:rPr>
                          </w:rPrChange>
                        </w:rPr>
                        <w:t xml:space="preserve">                </w:t>
                      </w:r>
                      <w:r w:rsidRPr="00592E57">
                        <w:rPr>
                          <w:rFonts w:ascii="Consolas" w:hAnsi="Consolas" w:cs="Courier New"/>
                          <w:color w:val="A31515"/>
                          <w:sz w:val="18"/>
                          <w:szCs w:val="18"/>
                          <w:rPrChange w:id="488" w:author="Ignacio Angulo Martinez" w:date="2024-06-13T11:49:00Z" w16du:dateUtc="2024-06-13T09:49:00Z">
                            <w:rPr>
                              <w:rFonts w:ascii="Courier New" w:hAnsi="Courier New" w:cs="Courier New"/>
                              <w:color w:val="A31515"/>
                              <w:sz w:val="21"/>
                              <w:szCs w:val="21"/>
                            </w:rPr>
                          </w:rPrChange>
                        </w:rPr>
                        <w:t>'altitude'</w:t>
                      </w:r>
                      <w:r w:rsidRPr="00592E57">
                        <w:rPr>
                          <w:rFonts w:ascii="Consolas" w:hAnsi="Consolas" w:cs="Courier New"/>
                          <w:color w:val="000000"/>
                          <w:sz w:val="18"/>
                          <w:szCs w:val="18"/>
                          <w:rPrChange w:id="489" w:author="Ignacio Angulo Martinez" w:date="2024-06-13T11:49:00Z" w16du:dateUtc="2024-06-13T09:49:00Z">
                            <w:rPr>
                              <w:rFonts w:ascii="Courier New" w:hAnsi="Courier New" w:cs="Courier New"/>
                              <w:color w:val="000000"/>
                              <w:sz w:val="21"/>
                              <w:szCs w:val="21"/>
                            </w:rPr>
                          </w:rPrChange>
                        </w:rPr>
                        <w:t>: altitude</w:t>
                      </w:r>
                    </w:p>
                    <w:p w14:paraId="7D5A3D62" w14:textId="77777777" w:rsidR="00765D73" w:rsidRPr="00592E57" w:rsidRDefault="00765D73" w:rsidP="00765D73">
                      <w:pPr>
                        <w:shd w:val="clear" w:color="auto" w:fill="F7F7F7"/>
                        <w:spacing w:before="0" w:line="240" w:lineRule="auto"/>
                        <w:jc w:val="left"/>
                        <w:rPr>
                          <w:rFonts w:ascii="Consolas" w:hAnsi="Consolas" w:cs="Courier New"/>
                          <w:color w:val="000000"/>
                          <w:sz w:val="18"/>
                          <w:szCs w:val="18"/>
                          <w:rPrChange w:id="490" w:author="Ignacio Angulo Martinez" w:date="2024-06-13T11:49:00Z" w16du:dateUtc="2024-06-13T09:49:00Z">
                            <w:rPr>
                              <w:rFonts w:ascii="Courier New" w:hAnsi="Courier New" w:cs="Courier New"/>
                              <w:color w:val="000000"/>
                              <w:sz w:val="21"/>
                              <w:szCs w:val="21"/>
                            </w:rPr>
                          </w:rPrChange>
                        </w:rPr>
                      </w:pPr>
                      <w:r w:rsidRPr="00592E57">
                        <w:rPr>
                          <w:rFonts w:ascii="Consolas" w:hAnsi="Consolas" w:cs="Courier New"/>
                          <w:color w:val="000000"/>
                          <w:sz w:val="18"/>
                          <w:szCs w:val="18"/>
                          <w:rPrChange w:id="491" w:author="Ignacio Angulo Martinez" w:date="2024-06-13T11:49:00Z" w16du:dateUtc="2024-06-13T09:49:00Z">
                            <w:rPr>
                              <w:rFonts w:ascii="Courier New" w:hAnsi="Courier New" w:cs="Courier New"/>
                              <w:color w:val="000000"/>
                              <w:sz w:val="21"/>
                              <w:szCs w:val="21"/>
                            </w:rPr>
                          </w:rPrChange>
                        </w:rPr>
                        <w:t>            }</w:t>
                      </w:r>
                    </w:p>
                    <w:p w14:paraId="09F1E552" w14:textId="77777777" w:rsidR="00765D73" w:rsidRPr="00592E57" w:rsidRDefault="00765D73" w:rsidP="00765D73">
                      <w:pPr>
                        <w:shd w:val="clear" w:color="auto" w:fill="F7F7F7"/>
                        <w:spacing w:before="0" w:line="240" w:lineRule="auto"/>
                        <w:jc w:val="left"/>
                        <w:rPr>
                          <w:rFonts w:ascii="Consolas" w:hAnsi="Consolas" w:cs="Courier New"/>
                          <w:color w:val="000000"/>
                          <w:sz w:val="18"/>
                          <w:szCs w:val="18"/>
                          <w:rPrChange w:id="492" w:author="Ignacio Angulo Martinez" w:date="2024-06-13T11:49:00Z" w16du:dateUtc="2024-06-13T09:49:00Z">
                            <w:rPr>
                              <w:rFonts w:ascii="Courier New" w:hAnsi="Courier New" w:cs="Courier New"/>
                              <w:color w:val="000000"/>
                              <w:sz w:val="21"/>
                              <w:szCs w:val="21"/>
                            </w:rPr>
                          </w:rPrChange>
                        </w:rPr>
                      </w:pPr>
                      <w:r w:rsidRPr="00592E57">
                        <w:rPr>
                          <w:rFonts w:ascii="Consolas" w:hAnsi="Consolas" w:cs="Courier New"/>
                          <w:color w:val="000000"/>
                          <w:sz w:val="18"/>
                          <w:szCs w:val="18"/>
                          <w:rPrChange w:id="493" w:author="Ignacio Angulo Martinez" w:date="2024-06-13T11:49:00Z" w16du:dateUtc="2024-06-13T09:49:00Z">
                            <w:rPr>
                              <w:rFonts w:ascii="Courier New" w:hAnsi="Courier New" w:cs="Courier New"/>
                              <w:color w:val="000000"/>
                              <w:sz w:val="21"/>
                              <w:szCs w:val="21"/>
                            </w:rPr>
                          </w:rPrChange>
                        </w:rPr>
                        <w:t xml:space="preserve">        </w:t>
                      </w:r>
                      <w:proofErr w:type="spellStart"/>
                      <w:r w:rsidRPr="00592E57">
                        <w:rPr>
                          <w:rFonts w:ascii="Consolas" w:hAnsi="Consolas" w:cs="Courier New"/>
                          <w:color w:val="AF00DB"/>
                          <w:sz w:val="18"/>
                          <w:szCs w:val="18"/>
                          <w:rPrChange w:id="494" w:author="Ignacio Angulo Martinez" w:date="2024-06-13T11:49:00Z" w16du:dateUtc="2024-06-13T09:49:00Z">
                            <w:rPr>
                              <w:rFonts w:ascii="Courier New" w:hAnsi="Courier New" w:cs="Courier New"/>
                              <w:color w:val="AF00DB"/>
                              <w:sz w:val="21"/>
                              <w:szCs w:val="21"/>
                            </w:rPr>
                          </w:rPrChange>
                        </w:rPr>
                        <w:t>elif</w:t>
                      </w:r>
                      <w:proofErr w:type="spellEnd"/>
                      <w:r w:rsidRPr="00592E57">
                        <w:rPr>
                          <w:rFonts w:ascii="Consolas" w:hAnsi="Consolas" w:cs="Courier New"/>
                          <w:color w:val="000000"/>
                          <w:sz w:val="18"/>
                          <w:szCs w:val="18"/>
                          <w:rPrChange w:id="495" w:author="Ignacio Angulo Martinez" w:date="2024-06-13T11:49:00Z" w16du:dateUtc="2024-06-13T09:49:00Z">
                            <w:rPr>
                              <w:rFonts w:ascii="Courier New" w:hAnsi="Courier New" w:cs="Courier New"/>
                              <w:color w:val="000000"/>
                              <w:sz w:val="21"/>
                              <w:szCs w:val="21"/>
                            </w:rPr>
                          </w:rPrChange>
                        </w:rPr>
                        <w:t xml:space="preserve"> </w:t>
                      </w:r>
                      <w:proofErr w:type="spellStart"/>
                      <w:r w:rsidRPr="00592E57">
                        <w:rPr>
                          <w:rFonts w:ascii="Consolas" w:hAnsi="Consolas" w:cs="Courier New"/>
                          <w:color w:val="000000"/>
                          <w:sz w:val="18"/>
                          <w:szCs w:val="18"/>
                          <w:rPrChange w:id="496" w:author="Ignacio Angulo Martinez" w:date="2024-06-13T11:49:00Z" w16du:dateUtc="2024-06-13T09:49:00Z">
                            <w:rPr>
                              <w:rFonts w:ascii="Courier New" w:hAnsi="Courier New" w:cs="Courier New"/>
                              <w:color w:val="000000"/>
                              <w:sz w:val="21"/>
                              <w:szCs w:val="21"/>
                            </w:rPr>
                          </w:rPrChange>
                        </w:rPr>
                        <w:t>message_type</w:t>
                      </w:r>
                      <w:proofErr w:type="spellEnd"/>
                      <w:r w:rsidRPr="00592E57">
                        <w:rPr>
                          <w:rFonts w:ascii="Consolas" w:hAnsi="Consolas" w:cs="Courier New"/>
                          <w:color w:val="000000"/>
                          <w:sz w:val="18"/>
                          <w:szCs w:val="18"/>
                          <w:rPrChange w:id="497" w:author="Ignacio Angulo Martinez" w:date="2024-06-13T11:49:00Z" w16du:dateUtc="2024-06-13T09:49:00Z">
                            <w:rPr>
                              <w:rFonts w:ascii="Courier New" w:hAnsi="Courier New" w:cs="Courier New"/>
                              <w:color w:val="000000"/>
                              <w:sz w:val="21"/>
                              <w:szCs w:val="21"/>
                            </w:rPr>
                          </w:rPrChange>
                        </w:rPr>
                        <w:t xml:space="preserve"> == </w:t>
                      </w:r>
                      <w:r w:rsidRPr="00592E57">
                        <w:rPr>
                          <w:rFonts w:ascii="Consolas" w:hAnsi="Consolas" w:cs="Courier New"/>
                          <w:color w:val="A31515"/>
                          <w:sz w:val="18"/>
                          <w:szCs w:val="18"/>
                          <w:rPrChange w:id="498" w:author="Ignacio Angulo Martinez" w:date="2024-06-13T11:49:00Z" w16du:dateUtc="2024-06-13T09:49:00Z">
                            <w:rPr>
                              <w:rFonts w:ascii="Courier New" w:hAnsi="Courier New" w:cs="Courier New"/>
                              <w:color w:val="A31515"/>
                              <w:sz w:val="21"/>
                              <w:szCs w:val="21"/>
                            </w:rPr>
                          </w:rPrChange>
                        </w:rPr>
                        <w:t>'GPRMC'</w:t>
                      </w:r>
                      <w:r w:rsidRPr="00592E57">
                        <w:rPr>
                          <w:rFonts w:ascii="Consolas" w:hAnsi="Consolas" w:cs="Courier New"/>
                          <w:color w:val="000000"/>
                          <w:sz w:val="18"/>
                          <w:szCs w:val="18"/>
                          <w:rPrChange w:id="499" w:author="Ignacio Angulo Martinez" w:date="2024-06-13T11:49:00Z" w16du:dateUtc="2024-06-13T09:49:00Z">
                            <w:rPr>
                              <w:rFonts w:ascii="Courier New" w:hAnsi="Courier New" w:cs="Courier New"/>
                              <w:color w:val="000000"/>
                              <w:sz w:val="21"/>
                              <w:szCs w:val="21"/>
                            </w:rPr>
                          </w:rPrChange>
                        </w:rPr>
                        <w:t>:</w:t>
                      </w:r>
                    </w:p>
                    <w:p w14:paraId="696EB019" w14:textId="77777777" w:rsidR="00765D73" w:rsidRDefault="00765D73" w:rsidP="00765D73">
                      <w:pPr>
                        <w:shd w:val="clear" w:color="auto" w:fill="F7F7F7"/>
                        <w:spacing w:before="0" w:line="240" w:lineRule="auto"/>
                        <w:jc w:val="left"/>
                        <w:rPr>
                          <w:rFonts w:ascii="Consolas" w:hAnsi="Consolas" w:cs="Courier New"/>
                          <w:color w:val="008000"/>
                          <w:sz w:val="18"/>
                          <w:szCs w:val="18"/>
                        </w:rPr>
                      </w:pPr>
                      <w:r w:rsidRPr="00592E57">
                        <w:rPr>
                          <w:rFonts w:ascii="Consolas" w:hAnsi="Consolas" w:cs="Courier New"/>
                          <w:color w:val="000000"/>
                          <w:sz w:val="18"/>
                          <w:szCs w:val="18"/>
                          <w:rPrChange w:id="500" w:author="Ignacio Angulo Martinez" w:date="2024-06-13T11:49:00Z" w16du:dateUtc="2024-06-13T09:49:00Z">
                            <w:rPr>
                              <w:rFonts w:ascii="Courier New" w:hAnsi="Courier New" w:cs="Courier New"/>
                              <w:color w:val="000000"/>
                              <w:sz w:val="21"/>
                              <w:szCs w:val="21"/>
                            </w:rPr>
                          </w:rPrChange>
                        </w:rPr>
                        <w:t xml:space="preserve">            </w:t>
                      </w:r>
                      <w:proofErr w:type="spellStart"/>
                      <w:r w:rsidRPr="00592E57">
                        <w:rPr>
                          <w:rFonts w:ascii="Consolas" w:hAnsi="Consolas" w:cs="Courier New"/>
                          <w:color w:val="000000"/>
                          <w:sz w:val="18"/>
                          <w:szCs w:val="18"/>
                          <w:rPrChange w:id="501" w:author="Ignacio Angulo Martinez" w:date="2024-06-13T11:49:00Z" w16du:dateUtc="2024-06-13T09:49:00Z">
                            <w:rPr>
                              <w:rFonts w:ascii="Courier New" w:hAnsi="Courier New" w:cs="Courier New"/>
                              <w:color w:val="000000"/>
                              <w:sz w:val="21"/>
                              <w:szCs w:val="21"/>
                            </w:rPr>
                          </w:rPrChange>
                        </w:rPr>
                        <w:t>time_utc</w:t>
                      </w:r>
                      <w:proofErr w:type="spellEnd"/>
                      <w:r w:rsidRPr="00592E57">
                        <w:rPr>
                          <w:rFonts w:ascii="Consolas" w:hAnsi="Consolas" w:cs="Courier New"/>
                          <w:color w:val="000000"/>
                          <w:sz w:val="18"/>
                          <w:szCs w:val="18"/>
                          <w:rPrChange w:id="502" w:author="Ignacio Angulo Martinez" w:date="2024-06-13T11:49:00Z" w16du:dateUtc="2024-06-13T09:49:00Z">
                            <w:rPr>
                              <w:rFonts w:ascii="Courier New" w:hAnsi="Courier New" w:cs="Courier New"/>
                              <w:color w:val="000000"/>
                              <w:sz w:val="21"/>
                              <w:szCs w:val="21"/>
                            </w:rPr>
                          </w:rPrChange>
                        </w:rPr>
                        <w:t xml:space="preserve"> = </w:t>
                      </w:r>
                      <w:proofErr w:type="gramStart"/>
                      <w:r w:rsidRPr="00592E57">
                        <w:rPr>
                          <w:rFonts w:ascii="Consolas" w:hAnsi="Consolas" w:cs="Courier New"/>
                          <w:color w:val="000000"/>
                          <w:sz w:val="18"/>
                          <w:szCs w:val="18"/>
                          <w:rPrChange w:id="503" w:author="Ignacio Angulo Martinez" w:date="2024-06-13T11:49:00Z" w16du:dateUtc="2024-06-13T09:49:00Z">
                            <w:rPr>
                              <w:rFonts w:ascii="Courier New" w:hAnsi="Courier New" w:cs="Courier New"/>
                              <w:color w:val="000000"/>
                              <w:sz w:val="21"/>
                              <w:szCs w:val="21"/>
                            </w:rPr>
                          </w:rPrChange>
                        </w:rPr>
                        <w:t>parts[</w:t>
                      </w:r>
                      <w:proofErr w:type="gramEnd"/>
                      <w:r w:rsidRPr="00592E57">
                        <w:rPr>
                          <w:rFonts w:ascii="Consolas" w:hAnsi="Consolas" w:cs="Courier New"/>
                          <w:color w:val="116644"/>
                          <w:sz w:val="18"/>
                          <w:szCs w:val="18"/>
                          <w:rPrChange w:id="504" w:author="Ignacio Angulo Martinez" w:date="2024-06-13T11:49:00Z" w16du:dateUtc="2024-06-13T09:49:00Z">
                            <w:rPr>
                              <w:rFonts w:ascii="Courier New" w:hAnsi="Courier New" w:cs="Courier New"/>
                              <w:color w:val="116644"/>
                              <w:sz w:val="21"/>
                              <w:szCs w:val="21"/>
                            </w:rPr>
                          </w:rPrChange>
                        </w:rPr>
                        <w:t>1</w:t>
                      </w:r>
                      <w:r w:rsidRPr="00592E57">
                        <w:rPr>
                          <w:rFonts w:ascii="Consolas" w:hAnsi="Consolas" w:cs="Courier New"/>
                          <w:color w:val="000000"/>
                          <w:sz w:val="18"/>
                          <w:szCs w:val="18"/>
                          <w:rPrChange w:id="505" w:author="Ignacio Angulo Martinez" w:date="2024-06-13T11:49:00Z" w16du:dateUtc="2024-06-13T09:49:00Z">
                            <w:rPr>
                              <w:rFonts w:ascii="Courier New" w:hAnsi="Courier New" w:cs="Courier New"/>
                              <w:color w:val="000000"/>
                              <w:sz w:val="21"/>
                              <w:szCs w:val="21"/>
                            </w:rPr>
                          </w:rPrChange>
                        </w:rPr>
                        <w:t>]  </w:t>
                      </w:r>
                      <w:r w:rsidRPr="00592E57">
                        <w:rPr>
                          <w:rFonts w:ascii="Consolas" w:hAnsi="Consolas" w:cs="Courier New"/>
                          <w:color w:val="008000"/>
                          <w:sz w:val="18"/>
                          <w:szCs w:val="18"/>
                          <w:rPrChange w:id="506" w:author="Ignacio Angulo Martinez" w:date="2024-06-13T11:49:00Z" w16du:dateUtc="2024-06-13T09:49:00Z">
                            <w:rPr>
                              <w:rFonts w:ascii="Courier New" w:hAnsi="Courier New" w:cs="Courier New"/>
                              <w:color w:val="008000"/>
                              <w:sz w:val="21"/>
                              <w:szCs w:val="21"/>
                            </w:rPr>
                          </w:rPrChange>
                        </w:rPr>
                        <w:t># Time in UTC format</w:t>
                      </w:r>
                    </w:p>
                    <w:p w14:paraId="1AE365CD" w14:textId="77777777" w:rsidR="003B5FD9" w:rsidRPr="00592E57" w:rsidRDefault="003B5FD9" w:rsidP="00765D73">
                      <w:pPr>
                        <w:shd w:val="clear" w:color="auto" w:fill="F7F7F7"/>
                        <w:spacing w:before="0" w:line="240" w:lineRule="auto"/>
                        <w:jc w:val="left"/>
                        <w:rPr>
                          <w:rFonts w:ascii="Consolas" w:hAnsi="Consolas" w:cs="Courier New"/>
                          <w:color w:val="000000"/>
                          <w:sz w:val="18"/>
                          <w:szCs w:val="18"/>
                          <w:rPrChange w:id="507" w:author="Ignacio Angulo Martinez" w:date="2024-06-13T11:49:00Z" w16du:dateUtc="2024-06-13T09:49:00Z">
                            <w:rPr>
                              <w:rFonts w:ascii="Courier New" w:hAnsi="Courier New" w:cs="Courier New"/>
                              <w:color w:val="000000"/>
                              <w:sz w:val="21"/>
                              <w:szCs w:val="21"/>
                            </w:rPr>
                          </w:rPrChange>
                        </w:rPr>
                      </w:pPr>
                    </w:p>
                    <w:p w14:paraId="56668D44" w14:textId="16107035" w:rsidR="00765D73" w:rsidRDefault="00765D73" w:rsidP="00765D73">
                      <w:pPr>
                        <w:shd w:val="clear" w:color="auto" w:fill="F7F7F7"/>
                        <w:spacing w:before="0" w:line="240" w:lineRule="auto"/>
                        <w:jc w:val="left"/>
                        <w:rPr>
                          <w:rFonts w:ascii="Consolas" w:hAnsi="Consolas" w:cs="Courier New"/>
                          <w:color w:val="008000"/>
                          <w:sz w:val="18"/>
                          <w:szCs w:val="18"/>
                        </w:rPr>
                      </w:pPr>
                      <w:r w:rsidRPr="00592E57">
                        <w:rPr>
                          <w:rFonts w:ascii="Consolas" w:hAnsi="Consolas" w:cs="Courier New"/>
                          <w:color w:val="000000"/>
                          <w:sz w:val="18"/>
                          <w:szCs w:val="18"/>
                          <w:rPrChange w:id="508" w:author="Ignacio Angulo Martinez" w:date="2024-06-13T11:49:00Z" w16du:dateUtc="2024-06-13T09:49:00Z">
                            <w:rPr>
                              <w:rFonts w:ascii="Courier New" w:hAnsi="Courier New" w:cs="Courier New"/>
                              <w:color w:val="000000"/>
                              <w:sz w:val="21"/>
                              <w:szCs w:val="21"/>
                            </w:rPr>
                          </w:rPrChange>
                        </w:rPr>
                        <w:t xml:space="preserve">            latitude = </w:t>
                      </w:r>
                      <w:proofErr w:type="spellStart"/>
                      <w:r w:rsidRPr="00592E57">
                        <w:rPr>
                          <w:rFonts w:ascii="Consolas" w:hAnsi="Consolas" w:cs="Courier New"/>
                          <w:color w:val="000000"/>
                          <w:sz w:val="18"/>
                          <w:szCs w:val="18"/>
                          <w:rPrChange w:id="509" w:author="Ignacio Angulo Martinez" w:date="2024-06-13T11:49:00Z" w16du:dateUtc="2024-06-13T09:49:00Z">
                            <w:rPr>
                              <w:rFonts w:ascii="Courier New" w:hAnsi="Courier New" w:cs="Courier New"/>
                              <w:color w:val="000000"/>
                              <w:sz w:val="21"/>
                              <w:szCs w:val="21"/>
                            </w:rPr>
                          </w:rPrChange>
                        </w:rPr>
                        <w:t>convertir_coordenadas_grados</w:t>
                      </w:r>
                      <w:proofErr w:type="spellEnd"/>
                      <w:r w:rsidRPr="00592E57">
                        <w:rPr>
                          <w:rFonts w:ascii="Consolas" w:hAnsi="Consolas" w:cs="Courier New"/>
                          <w:color w:val="000000"/>
                          <w:sz w:val="18"/>
                          <w:szCs w:val="18"/>
                          <w:rPrChange w:id="510" w:author="Ignacio Angulo Martinez" w:date="2024-06-13T11:49:00Z" w16du:dateUtc="2024-06-13T09:49:00Z">
                            <w:rPr>
                              <w:rFonts w:ascii="Courier New" w:hAnsi="Courier New" w:cs="Courier New"/>
                              <w:color w:val="000000"/>
                              <w:sz w:val="21"/>
                              <w:szCs w:val="21"/>
                            </w:rPr>
                          </w:rPrChange>
                        </w:rPr>
                        <w:t>(</w:t>
                      </w:r>
                      <w:proofErr w:type="gramStart"/>
                      <w:r w:rsidRPr="00592E57">
                        <w:rPr>
                          <w:rFonts w:ascii="Consolas" w:hAnsi="Consolas" w:cs="Courier New"/>
                          <w:color w:val="000000"/>
                          <w:sz w:val="18"/>
                          <w:szCs w:val="18"/>
                          <w:rPrChange w:id="511" w:author="Ignacio Angulo Martinez" w:date="2024-06-13T11:49:00Z" w16du:dateUtc="2024-06-13T09:49:00Z">
                            <w:rPr>
                              <w:rFonts w:ascii="Courier New" w:hAnsi="Courier New" w:cs="Courier New"/>
                              <w:color w:val="000000"/>
                              <w:sz w:val="21"/>
                              <w:szCs w:val="21"/>
                            </w:rPr>
                          </w:rPrChange>
                        </w:rPr>
                        <w:t>parts[</w:t>
                      </w:r>
                      <w:proofErr w:type="gramEnd"/>
                      <w:r w:rsidRPr="00592E57">
                        <w:rPr>
                          <w:rFonts w:ascii="Consolas" w:hAnsi="Consolas" w:cs="Courier New"/>
                          <w:color w:val="116644"/>
                          <w:sz w:val="18"/>
                          <w:szCs w:val="18"/>
                          <w:rPrChange w:id="512" w:author="Ignacio Angulo Martinez" w:date="2024-06-13T11:49:00Z" w16du:dateUtc="2024-06-13T09:49:00Z">
                            <w:rPr>
                              <w:rFonts w:ascii="Courier New" w:hAnsi="Courier New" w:cs="Courier New"/>
                              <w:color w:val="116644"/>
                              <w:sz w:val="21"/>
                              <w:szCs w:val="21"/>
                            </w:rPr>
                          </w:rPrChange>
                        </w:rPr>
                        <w:t>3</w:t>
                      </w:r>
                      <w:r w:rsidRPr="00592E57">
                        <w:rPr>
                          <w:rFonts w:ascii="Consolas" w:hAnsi="Consolas" w:cs="Courier New"/>
                          <w:color w:val="000000"/>
                          <w:sz w:val="18"/>
                          <w:szCs w:val="18"/>
                          <w:rPrChange w:id="513" w:author="Ignacio Angulo Martinez" w:date="2024-06-13T11:49:00Z" w16du:dateUtc="2024-06-13T09:49:00Z">
                            <w:rPr>
                              <w:rFonts w:ascii="Courier New" w:hAnsi="Courier New" w:cs="Courier New"/>
                              <w:color w:val="000000"/>
                              <w:sz w:val="21"/>
                              <w:szCs w:val="21"/>
                            </w:rPr>
                          </w:rPrChange>
                        </w:rPr>
                        <w:t>], parts[</w:t>
                      </w:r>
                      <w:r w:rsidRPr="00592E57">
                        <w:rPr>
                          <w:rFonts w:ascii="Consolas" w:hAnsi="Consolas" w:cs="Courier New"/>
                          <w:color w:val="116644"/>
                          <w:sz w:val="18"/>
                          <w:szCs w:val="18"/>
                          <w:rPrChange w:id="514" w:author="Ignacio Angulo Martinez" w:date="2024-06-13T11:49:00Z" w16du:dateUtc="2024-06-13T09:49:00Z">
                            <w:rPr>
                              <w:rFonts w:ascii="Courier New" w:hAnsi="Courier New" w:cs="Courier New"/>
                              <w:color w:val="116644"/>
                              <w:sz w:val="21"/>
                              <w:szCs w:val="21"/>
                            </w:rPr>
                          </w:rPrChange>
                        </w:rPr>
                        <w:t>4</w:t>
                      </w:r>
                      <w:r w:rsidRPr="00592E57">
                        <w:rPr>
                          <w:rFonts w:ascii="Consolas" w:hAnsi="Consolas" w:cs="Courier New"/>
                          <w:color w:val="000000"/>
                          <w:sz w:val="18"/>
                          <w:szCs w:val="18"/>
                          <w:rPrChange w:id="515" w:author="Ignacio Angulo Martinez" w:date="2024-06-13T11:49:00Z" w16du:dateUtc="2024-06-13T09:49:00Z">
                            <w:rPr>
                              <w:rFonts w:ascii="Courier New" w:hAnsi="Courier New" w:cs="Courier New"/>
                              <w:color w:val="000000"/>
                              <w:sz w:val="21"/>
                              <w:szCs w:val="21"/>
                            </w:rPr>
                          </w:rPrChange>
                        </w:rPr>
                        <w:t>])  </w:t>
                      </w:r>
                      <w:ins w:id="516" w:author="Ignacio Angulo Martinez" w:date="2024-06-13T11:49:00Z" w16du:dateUtc="2024-06-13T09:49:00Z">
                        <w:r w:rsidR="00592E57">
                          <w:rPr>
                            <w:rFonts w:ascii="Consolas" w:hAnsi="Consolas" w:cs="Courier New"/>
                            <w:color w:val="000000"/>
                            <w:sz w:val="18"/>
                            <w:szCs w:val="18"/>
                          </w:rPr>
                          <w:br/>
                        </w:r>
                      </w:ins>
                      <w:r w:rsidRPr="00592E57">
                        <w:rPr>
                          <w:rFonts w:ascii="Consolas" w:hAnsi="Consolas" w:cs="Courier New"/>
                          <w:color w:val="008000"/>
                          <w:sz w:val="18"/>
                          <w:szCs w:val="18"/>
                          <w:rPrChange w:id="517" w:author="Ignacio Angulo Martinez" w:date="2024-06-13T11:49:00Z" w16du:dateUtc="2024-06-13T09:49:00Z">
                            <w:rPr>
                              <w:rFonts w:ascii="Courier New" w:hAnsi="Courier New" w:cs="Courier New"/>
                              <w:color w:val="008000"/>
                              <w:sz w:val="21"/>
                              <w:szCs w:val="21"/>
                            </w:rPr>
                          </w:rPrChange>
                        </w:rPr>
                        <w:t># Latitude in degrees</w:t>
                      </w:r>
                    </w:p>
                    <w:p w14:paraId="46F9D0AC" w14:textId="77777777" w:rsidR="003B5FD9" w:rsidRPr="00592E57" w:rsidRDefault="003B5FD9" w:rsidP="00765D73">
                      <w:pPr>
                        <w:shd w:val="clear" w:color="auto" w:fill="F7F7F7"/>
                        <w:spacing w:before="0" w:line="240" w:lineRule="auto"/>
                        <w:jc w:val="left"/>
                        <w:rPr>
                          <w:rFonts w:ascii="Consolas" w:hAnsi="Consolas" w:cs="Courier New"/>
                          <w:color w:val="000000"/>
                          <w:sz w:val="18"/>
                          <w:szCs w:val="18"/>
                          <w:rPrChange w:id="518" w:author="Ignacio Angulo Martinez" w:date="2024-06-13T11:49:00Z" w16du:dateUtc="2024-06-13T09:49:00Z">
                            <w:rPr>
                              <w:rFonts w:ascii="Courier New" w:hAnsi="Courier New" w:cs="Courier New"/>
                              <w:color w:val="000000"/>
                              <w:sz w:val="21"/>
                              <w:szCs w:val="21"/>
                            </w:rPr>
                          </w:rPrChange>
                        </w:rPr>
                      </w:pPr>
                    </w:p>
                    <w:p w14:paraId="37464FE8" w14:textId="3D8B5941" w:rsidR="00765D73" w:rsidRDefault="00765D73" w:rsidP="00765D73">
                      <w:pPr>
                        <w:shd w:val="clear" w:color="auto" w:fill="F7F7F7"/>
                        <w:spacing w:before="0" w:line="240" w:lineRule="auto"/>
                        <w:jc w:val="left"/>
                        <w:rPr>
                          <w:rFonts w:ascii="Consolas" w:hAnsi="Consolas" w:cs="Courier New"/>
                          <w:color w:val="008000"/>
                          <w:sz w:val="18"/>
                          <w:szCs w:val="18"/>
                        </w:rPr>
                      </w:pPr>
                      <w:r w:rsidRPr="00592E57">
                        <w:rPr>
                          <w:rFonts w:ascii="Consolas" w:hAnsi="Consolas" w:cs="Courier New"/>
                          <w:color w:val="000000"/>
                          <w:sz w:val="18"/>
                          <w:szCs w:val="18"/>
                          <w:rPrChange w:id="519" w:author="Ignacio Angulo Martinez" w:date="2024-06-13T11:49:00Z" w16du:dateUtc="2024-06-13T09:49:00Z">
                            <w:rPr>
                              <w:rFonts w:ascii="Courier New" w:hAnsi="Courier New" w:cs="Courier New"/>
                              <w:color w:val="000000"/>
                              <w:sz w:val="21"/>
                              <w:szCs w:val="21"/>
                            </w:rPr>
                          </w:rPrChange>
                        </w:rPr>
                        <w:t xml:space="preserve">            longitude = </w:t>
                      </w:r>
                      <w:proofErr w:type="spellStart"/>
                      <w:r w:rsidRPr="00592E57">
                        <w:rPr>
                          <w:rFonts w:ascii="Consolas" w:hAnsi="Consolas" w:cs="Courier New"/>
                          <w:color w:val="000000"/>
                          <w:sz w:val="18"/>
                          <w:szCs w:val="18"/>
                          <w:rPrChange w:id="520" w:author="Ignacio Angulo Martinez" w:date="2024-06-13T11:49:00Z" w16du:dateUtc="2024-06-13T09:49:00Z">
                            <w:rPr>
                              <w:rFonts w:ascii="Courier New" w:hAnsi="Courier New" w:cs="Courier New"/>
                              <w:color w:val="000000"/>
                              <w:sz w:val="21"/>
                              <w:szCs w:val="21"/>
                            </w:rPr>
                          </w:rPrChange>
                        </w:rPr>
                        <w:t>convertir_coordenadas_grados</w:t>
                      </w:r>
                      <w:proofErr w:type="spellEnd"/>
                      <w:r w:rsidRPr="00592E57">
                        <w:rPr>
                          <w:rFonts w:ascii="Consolas" w:hAnsi="Consolas" w:cs="Courier New"/>
                          <w:color w:val="000000"/>
                          <w:sz w:val="18"/>
                          <w:szCs w:val="18"/>
                          <w:rPrChange w:id="521" w:author="Ignacio Angulo Martinez" w:date="2024-06-13T11:49:00Z" w16du:dateUtc="2024-06-13T09:49:00Z">
                            <w:rPr>
                              <w:rFonts w:ascii="Courier New" w:hAnsi="Courier New" w:cs="Courier New"/>
                              <w:color w:val="000000"/>
                              <w:sz w:val="21"/>
                              <w:szCs w:val="21"/>
                            </w:rPr>
                          </w:rPrChange>
                        </w:rPr>
                        <w:t>(</w:t>
                      </w:r>
                      <w:proofErr w:type="gramStart"/>
                      <w:r w:rsidRPr="00592E57">
                        <w:rPr>
                          <w:rFonts w:ascii="Consolas" w:hAnsi="Consolas" w:cs="Courier New"/>
                          <w:color w:val="000000"/>
                          <w:sz w:val="18"/>
                          <w:szCs w:val="18"/>
                          <w:rPrChange w:id="522" w:author="Ignacio Angulo Martinez" w:date="2024-06-13T11:49:00Z" w16du:dateUtc="2024-06-13T09:49:00Z">
                            <w:rPr>
                              <w:rFonts w:ascii="Courier New" w:hAnsi="Courier New" w:cs="Courier New"/>
                              <w:color w:val="000000"/>
                              <w:sz w:val="21"/>
                              <w:szCs w:val="21"/>
                            </w:rPr>
                          </w:rPrChange>
                        </w:rPr>
                        <w:t>parts[</w:t>
                      </w:r>
                      <w:proofErr w:type="gramEnd"/>
                      <w:r w:rsidRPr="00592E57">
                        <w:rPr>
                          <w:rFonts w:ascii="Consolas" w:hAnsi="Consolas" w:cs="Courier New"/>
                          <w:color w:val="116644"/>
                          <w:sz w:val="18"/>
                          <w:szCs w:val="18"/>
                          <w:rPrChange w:id="523" w:author="Ignacio Angulo Martinez" w:date="2024-06-13T11:49:00Z" w16du:dateUtc="2024-06-13T09:49:00Z">
                            <w:rPr>
                              <w:rFonts w:ascii="Courier New" w:hAnsi="Courier New" w:cs="Courier New"/>
                              <w:color w:val="116644"/>
                              <w:sz w:val="21"/>
                              <w:szCs w:val="21"/>
                            </w:rPr>
                          </w:rPrChange>
                        </w:rPr>
                        <w:t>5</w:t>
                      </w:r>
                      <w:r w:rsidRPr="00592E57">
                        <w:rPr>
                          <w:rFonts w:ascii="Consolas" w:hAnsi="Consolas" w:cs="Courier New"/>
                          <w:color w:val="000000"/>
                          <w:sz w:val="18"/>
                          <w:szCs w:val="18"/>
                          <w:rPrChange w:id="524" w:author="Ignacio Angulo Martinez" w:date="2024-06-13T11:49:00Z" w16du:dateUtc="2024-06-13T09:49:00Z">
                            <w:rPr>
                              <w:rFonts w:ascii="Courier New" w:hAnsi="Courier New" w:cs="Courier New"/>
                              <w:color w:val="000000"/>
                              <w:sz w:val="21"/>
                              <w:szCs w:val="21"/>
                            </w:rPr>
                          </w:rPrChange>
                        </w:rPr>
                        <w:t>], parts[</w:t>
                      </w:r>
                      <w:r w:rsidRPr="00592E57">
                        <w:rPr>
                          <w:rFonts w:ascii="Consolas" w:hAnsi="Consolas" w:cs="Courier New"/>
                          <w:color w:val="116644"/>
                          <w:sz w:val="18"/>
                          <w:szCs w:val="18"/>
                          <w:rPrChange w:id="525" w:author="Ignacio Angulo Martinez" w:date="2024-06-13T11:49:00Z" w16du:dateUtc="2024-06-13T09:49:00Z">
                            <w:rPr>
                              <w:rFonts w:ascii="Courier New" w:hAnsi="Courier New" w:cs="Courier New"/>
                              <w:color w:val="116644"/>
                              <w:sz w:val="21"/>
                              <w:szCs w:val="21"/>
                            </w:rPr>
                          </w:rPrChange>
                        </w:rPr>
                        <w:t>6</w:t>
                      </w:r>
                      <w:r w:rsidRPr="00592E57">
                        <w:rPr>
                          <w:rFonts w:ascii="Consolas" w:hAnsi="Consolas" w:cs="Courier New"/>
                          <w:color w:val="000000"/>
                          <w:sz w:val="18"/>
                          <w:szCs w:val="18"/>
                          <w:rPrChange w:id="526" w:author="Ignacio Angulo Martinez" w:date="2024-06-13T11:49:00Z" w16du:dateUtc="2024-06-13T09:49:00Z">
                            <w:rPr>
                              <w:rFonts w:ascii="Courier New" w:hAnsi="Courier New" w:cs="Courier New"/>
                              <w:color w:val="000000"/>
                              <w:sz w:val="21"/>
                              <w:szCs w:val="21"/>
                            </w:rPr>
                          </w:rPrChange>
                        </w:rPr>
                        <w:t>])  </w:t>
                      </w:r>
                      <w:ins w:id="527" w:author="Ignacio Angulo Martinez" w:date="2024-06-13T11:50:00Z" w16du:dateUtc="2024-06-13T09:50:00Z">
                        <w:r w:rsidR="00592E57">
                          <w:rPr>
                            <w:rFonts w:ascii="Consolas" w:hAnsi="Consolas" w:cs="Courier New"/>
                            <w:color w:val="000000"/>
                            <w:sz w:val="18"/>
                            <w:szCs w:val="18"/>
                          </w:rPr>
                          <w:br/>
                        </w:r>
                      </w:ins>
                      <w:r w:rsidRPr="00592E57">
                        <w:rPr>
                          <w:rFonts w:ascii="Consolas" w:hAnsi="Consolas" w:cs="Courier New"/>
                          <w:color w:val="008000"/>
                          <w:sz w:val="18"/>
                          <w:szCs w:val="18"/>
                          <w:rPrChange w:id="528" w:author="Ignacio Angulo Martinez" w:date="2024-06-13T11:49:00Z" w16du:dateUtc="2024-06-13T09:49:00Z">
                            <w:rPr>
                              <w:rFonts w:ascii="Courier New" w:hAnsi="Courier New" w:cs="Courier New"/>
                              <w:color w:val="008000"/>
                              <w:sz w:val="21"/>
                              <w:szCs w:val="21"/>
                            </w:rPr>
                          </w:rPrChange>
                        </w:rPr>
                        <w:t># Longitude in degrees</w:t>
                      </w:r>
                    </w:p>
                    <w:p w14:paraId="0A9608D9" w14:textId="77777777" w:rsidR="003B5FD9" w:rsidRPr="00592E57" w:rsidRDefault="003B5FD9" w:rsidP="00765D73">
                      <w:pPr>
                        <w:shd w:val="clear" w:color="auto" w:fill="F7F7F7"/>
                        <w:spacing w:before="0" w:line="240" w:lineRule="auto"/>
                        <w:jc w:val="left"/>
                        <w:rPr>
                          <w:rFonts w:ascii="Consolas" w:hAnsi="Consolas" w:cs="Courier New"/>
                          <w:color w:val="000000"/>
                          <w:sz w:val="18"/>
                          <w:szCs w:val="18"/>
                          <w:rPrChange w:id="529" w:author="Ignacio Angulo Martinez" w:date="2024-06-13T11:49:00Z" w16du:dateUtc="2024-06-13T09:49:00Z">
                            <w:rPr>
                              <w:rFonts w:ascii="Courier New" w:hAnsi="Courier New" w:cs="Courier New"/>
                              <w:color w:val="000000"/>
                              <w:sz w:val="21"/>
                              <w:szCs w:val="21"/>
                            </w:rPr>
                          </w:rPrChange>
                        </w:rPr>
                      </w:pPr>
                    </w:p>
                    <w:p w14:paraId="1F7447D5" w14:textId="77777777" w:rsidR="00765D73" w:rsidRPr="00592E57" w:rsidRDefault="00765D73" w:rsidP="00765D73">
                      <w:pPr>
                        <w:shd w:val="clear" w:color="auto" w:fill="F7F7F7"/>
                        <w:spacing w:before="0" w:line="240" w:lineRule="auto"/>
                        <w:jc w:val="left"/>
                        <w:rPr>
                          <w:rFonts w:ascii="Consolas" w:hAnsi="Consolas" w:cs="Courier New"/>
                          <w:color w:val="000000"/>
                          <w:sz w:val="18"/>
                          <w:szCs w:val="18"/>
                          <w:rPrChange w:id="530" w:author="Ignacio Angulo Martinez" w:date="2024-06-13T11:49:00Z" w16du:dateUtc="2024-06-13T09:49:00Z">
                            <w:rPr>
                              <w:rFonts w:ascii="Courier New" w:hAnsi="Courier New" w:cs="Courier New"/>
                              <w:color w:val="000000"/>
                              <w:sz w:val="21"/>
                              <w:szCs w:val="21"/>
                            </w:rPr>
                          </w:rPrChange>
                        </w:rPr>
                      </w:pPr>
                      <w:r w:rsidRPr="00592E57">
                        <w:rPr>
                          <w:rFonts w:ascii="Consolas" w:hAnsi="Consolas" w:cs="Courier New"/>
                          <w:color w:val="000000"/>
                          <w:sz w:val="18"/>
                          <w:szCs w:val="18"/>
                          <w:rPrChange w:id="531" w:author="Ignacio Angulo Martinez" w:date="2024-06-13T11:49:00Z" w16du:dateUtc="2024-06-13T09:49:00Z">
                            <w:rPr>
                              <w:rFonts w:ascii="Courier New" w:hAnsi="Courier New" w:cs="Courier New"/>
                              <w:color w:val="000000"/>
                              <w:sz w:val="21"/>
                              <w:szCs w:val="21"/>
                            </w:rPr>
                          </w:rPrChange>
                        </w:rPr>
                        <w:t xml:space="preserve">            speed = </w:t>
                      </w:r>
                      <w:proofErr w:type="gramStart"/>
                      <w:r w:rsidRPr="00592E57">
                        <w:rPr>
                          <w:rFonts w:ascii="Consolas" w:hAnsi="Consolas" w:cs="Courier New"/>
                          <w:color w:val="000000"/>
                          <w:sz w:val="18"/>
                          <w:szCs w:val="18"/>
                          <w:rPrChange w:id="532" w:author="Ignacio Angulo Martinez" w:date="2024-06-13T11:49:00Z" w16du:dateUtc="2024-06-13T09:49:00Z">
                            <w:rPr>
                              <w:rFonts w:ascii="Courier New" w:hAnsi="Courier New" w:cs="Courier New"/>
                              <w:color w:val="000000"/>
                              <w:sz w:val="21"/>
                              <w:szCs w:val="21"/>
                            </w:rPr>
                          </w:rPrChange>
                        </w:rPr>
                        <w:t>parts[</w:t>
                      </w:r>
                      <w:proofErr w:type="gramEnd"/>
                      <w:r w:rsidRPr="00592E57">
                        <w:rPr>
                          <w:rFonts w:ascii="Consolas" w:hAnsi="Consolas" w:cs="Courier New"/>
                          <w:color w:val="116644"/>
                          <w:sz w:val="18"/>
                          <w:szCs w:val="18"/>
                          <w:rPrChange w:id="533" w:author="Ignacio Angulo Martinez" w:date="2024-06-13T11:49:00Z" w16du:dateUtc="2024-06-13T09:49:00Z">
                            <w:rPr>
                              <w:rFonts w:ascii="Courier New" w:hAnsi="Courier New" w:cs="Courier New"/>
                              <w:color w:val="116644"/>
                              <w:sz w:val="21"/>
                              <w:szCs w:val="21"/>
                            </w:rPr>
                          </w:rPrChange>
                        </w:rPr>
                        <w:t>7</w:t>
                      </w:r>
                      <w:r w:rsidRPr="00592E57">
                        <w:rPr>
                          <w:rFonts w:ascii="Consolas" w:hAnsi="Consolas" w:cs="Courier New"/>
                          <w:color w:val="000000"/>
                          <w:sz w:val="18"/>
                          <w:szCs w:val="18"/>
                          <w:rPrChange w:id="534" w:author="Ignacio Angulo Martinez" w:date="2024-06-13T11:49:00Z" w16du:dateUtc="2024-06-13T09:49:00Z">
                            <w:rPr>
                              <w:rFonts w:ascii="Courier New" w:hAnsi="Courier New" w:cs="Courier New"/>
                              <w:color w:val="000000"/>
                              <w:sz w:val="21"/>
                              <w:szCs w:val="21"/>
                            </w:rPr>
                          </w:rPrChange>
                        </w:rPr>
                        <w:t>]  </w:t>
                      </w:r>
                      <w:r w:rsidRPr="00592E57">
                        <w:rPr>
                          <w:rFonts w:ascii="Consolas" w:hAnsi="Consolas" w:cs="Courier New"/>
                          <w:color w:val="008000"/>
                          <w:sz w:val="18"/>
                          <w:szCs w:val="18"/>
                          <w:rPrChange w:id="535" w:author="Ignacio Angulo Martinez" w:date="2024-06-13T11:49:00Z" w16du:dateUtc="2024-06-13T09:49:00Z">
                            <w:rPr>
                              <w:rFonts w:ascii="Courier New" w:hAnsi="Courier New" w:cs="Courier New"/>
                              <w:color w:val="008000"/>
                              <w:sz w:val="21"/>
                              <w:szCs w:val="21"/>
                            </w:rPr>
                          </w:rPrChange>
                        </w:rPr>
                        <w:t># Speed in knots</w:t>
                      </w:r>
                    </w:p>
                    <w:p w14:paraId="4AF473F8" w14:textId="77777777" w:rsidR="00765D73" w:rsidRPr="00592E57" w:rsidRDefault="00765D73" w:rsidP="00765D73">
                      <w:pPr>
                        <w:shd w:val="clear" w:color="auto" w:fill="F7F7F7"/>
                        <w:spacing w:before="0" w:line="240" w:lineRule="auto"/>
                        <w:jc w:val="left"/>
                        <w:rPr>
                          <w:rFonts w:ascii="Consolas" w:hAnsi="Consolas" w:cs="Courier New"/>
                          <w:color w:val="000000"/>
                          <w:sz w:val="18"/>
                          <w:szCs w:val="18"/>
                          <w:rPrChange w:id="536" w:author="Ignacio Angulo Martinez" w:date="2024-06-13T11:49:00Z" w16du:dateUtc="2024-06-13T09:49:00Z">
                            <w:rPr>
                              <w:rFonts w:ascii="Courier New" w:hAnsi="Courier New" w:cs="Courier New"/>
                              <w:color w:val="000000"/>
                              <w:sz w:val="21"/>
                              <w:szCs w:val="21"/>
                            </w:rPr>
                          </w:rPrChange>
                        </w:rPr>
                      </w:pPr>
                      <w:r w:rsidRPr="00592E57">
                        <w:rPr>
                          <w:rFonts w:ascii="Consolas" w:hAnsi="Consolas" w:cs="Courier New"/>
                          <w:color w:val="000000"/>
                          <w:sz w:val="18"/>
                          <w:szCs w:val="18"/>
                          <w:rPrChange w:id="537" w:author="Ignacio Angulo Martinez" w:date="2024-06-13T11:49:00Z" w16du:dateUtc="2024-06-13T09:49:00Z">
                            <w:rPr>
                              <w:rFonts w:ascii="Courier New" w:hAnsi="Courier New" w:cs="Courier New"/>
                              <w:color w:val="000000"/>
                              <w:sz w:val="21"/>
                              <w:szCs w:val="21"/>
                            </w:rPr>
                          </w:rPrChange>
                        </w:rPr>
                        <w:t xml:space="preserve">            </w:t>
                      </w:r>
                      <w:proofErr w:type="spellStart"/>
                      <w:r w:rsidRPr="00592E57">
                        <w:rPr>
                          <w:rFonts w:ascii="Consolas" w:hAnsi="Consolas" w:cs="Courier New"/>
                          <w:color w:val="000000"/>
                          <w:sz w:val="18"/>
                          <w:szCs w:val="18"/>
                          <w:rPrChange w:id="538" w:author="Ignacio Angulo Martinez" w:date="2024-06-13T11:49:00Z" w16du:dateUtc="2024-06-13T09:49:00Z">
                            <w:rPr>
                              <w:rFonts w:ascii="Courier New" w:hAnsi="Courier New" w:cs="Courier New"/>
                              <w:color w:val="000000"/>
                              <w:sz w:val="21"/>
                              <w:szCs w:val="21"/>
                            </w:rPr>
                          </w:rPrChange>
                        </w:rPr>
                        <w:t>track_angle</w:t>
                      </w:r>
                      <w:proofErr w:type="spellEnd"/>
                      <w:r w:rsidRPr="00592E57">
                        <w:rPr>
                          <w:rFonts w:ascii="Consolas" w:hAnsi="Consolas" w:cs="Courier New"/>
                          <w:color w:val="000000"/>
                          <w:sz w:val="18"/>
                          <w:szCs w:val="18"/>
                          <w:rPrChange w:id="539" w:author="Ignacio Angulo Martinez" w:date="2024-06-13T11:49:00Z" w16du:dateUtc="2024-06-13T09:49:00Z">
                            <w:rPr>
                              <w:rFonts w:ascii="Courier New" w:hAnsi="Courier New" w:cs="Courier New"/>
                              <w:color w:val="000000"/>
                              <w:sz w:val="21"/>
                              <w:szCs w:val="21"/>
                            </w:rPr>
                          </w:rPrChange>
                        </w:rPr>
                        <w:t xml:space="preserve"> = </w:t>
                      </w:r>
                      <w:proofErr w:type="gramStart"/>
                      <w:r w:rsidRPr="00592E57">
                        <w:rPr>
                          <w:rFonts w:ascii="Consolas" w:hAnsi="Consolas" w:cs="Courier New"/>
                          <w:color w:val="000000"/>
                          <w:sz w:val="18"/>
                          <w:szCs w:val="18"/>
                          <w:rPrChange w:id="540" w:author="Ignacio Angulo Martinez" w:date="2024-06-13T11:49:00Z" w16du:dateUtc="2024-06-13T09:49:00Z">
                            <w:rPr>
                              <w:rFonts w:ascii="Courier New" w:hAnsi="Courier New" w:cs="Courier New"/>
                              <w:color w:val="000000"/>
                              <w:sz w:val="21"/>
                              <w:szCs w:val="21"/>
                            </w:rPr>
                          </w:rPrChange>
                        </w:rPr>
                        <w:t>parts[</w:t>
                      </w:r>
                      <w:proofErr w:type="gramEnd"/>
                      <w:r w:rsidRPr="00592E57">
                        <w:rPr>
                          <w:rFonts w:ascii="Consolas" w:hAnsi="Consolas" w:cs="Courier New"/>
                          <w:color w:val="116644"/>
                          <w:sz w:val="18"/>
                          <w:szCs w:val="18"/>
                          <w:rPrChange w:id="541" w:author="Ignacio Angulo Martinez" w:date="2024-06-13T11:49:00Z" w16du:dateUtc="2024-06-13T09:49:00Z">
                            <w:rPr>
                              <w:rFonts w:ascii="Courier New" w:hAnsi="Courier New" w:cs="Courier New"/>
                              <w:color w:val="116644"/>
                              <w:sz w:val="21"/>
                              <w:szCs w:val="21"/>
                            </w:rPr>
                          </w:rPrChange>
                        </w:rPr>
                        <w:t>8</w:t>
                      </w:r>
                      <w:r w:rsidRPr="00592E57">
                        <w:rPr>
                          <w:rFonts w:ascii="Consolas" w:hAnsi="Consolas" w:cs="Courier New"/>
                          <w:color w:val="000000"/>
                          <w:sz w:val="18"/>
                          <w:szCs w:val="18"/>
                          <w:rPrChange w:id="542" w:author="Ignacio Angulo Martinez" w:date="2024-06-13T11:49:00Z" w16du:dateUtc="2024-06-13T09:49:00Z">
                            <w:rPr>
                              <w:rFonts w:ascii="Courier New" w:hAnsi="Courier New" w:cs="Courier New"/>
                              <w:color w:val="000000"/>
                              <w:sz w:val="21"/>
                              <w:szCs w:val="21"/>
                            </w:rPr>
                          </w:rPrChange>
                        </w:rPr>
                        <w:t>]  </w:t>
                      </w:r>
                      <w:r w:rsidRPr="00592E57">
                        <w:rPr>
                          <w:rFonts w:ascii="Consolas" w:hAnsi="Consolas" w:cs="Courier New"/>
                          <w:color w:val="008000"/>
                          <w:sz w:val="18"/>
                          <w:szCs w:val="18"/>
                          <w:rPrChange w:id="543" w:author="Ignacio Angulo Martinez" w:date="2024-06-13T11:49:00Z" w16du:dateUtc="2024-06-13T09:49:00Z">
                            <w:rPr>
                              <w:rFonts w:ascii="Courier New" w:hAnsi="Courier New" w:cs="Courier New"/>
                              <w:color w:val="008000"/>
                              <w:sz w:val="21"/>
                              <w:szCs w:val="21"/>
                            </w:rPr>
                          </w:rPrChange>
                        </w:rPr>
                        <w:t># Track angle</w:t>
                      </w:r>
                    </w:p>
                    <w:p w14:paraId="1F11D6C6" w14:textId="77777777" w:rsidR="00765D73" w:rsidRPr="00592E57" w:rsidRDefault="00765D73" w:rsidP="00765D73">
                      <w:pPr>
                        <w:shd w:val="clear" w:color="auto" w:fill="F7F7F7"/>
                        <w:spacing w:before="0" w:line="240" w:lineRule="auto"/>
                        <w:jc w:val="left"/>
                        <w:rPr>
                          <w:rFonts w:ascii="Consolas" w:hAnsi="Consolas" w:cs="Courier New"/>
                          <w:color w:val="000000"/>
                          <w:sz w:val="18"/>
                          <w:szCs w:val="18"/>
                          <w:rPrChange w:id="544" w:author="Ignacio Angulo Martinez" w:date="2024-06-13T11:49:00Z" w16du:dateUtc="2024-06-13T09:49:00Z">
                            <w:rPr>
                              <w:rFonts w:ascii="Courier New" w:hAnsi="Courier New" w:cs="Courier New"/>
                              <w:color w:val="000000"/>
                              <w:sz w:val="21"/>
                              <w:szCs w:val="21"/>
                            </w:rPr>
                          </w:rPrChange>
                        </w:rPr>
                      </w:pPr>
                    </w:p>
                    <w:p w14:paraId="0A693011" w14:textId="77777777" w:rsidR="00765D73" w:rsidRPr="00592E57" w:rsidRDefault="00765D73" w:rsidP="00765D73">
                      <w:pPr>
                        <w:shd w:val="clear" w:color="auto" w:fill="F7F7F7"/>
                        <w:spacing w:before="0" w:line="240" w:lineRule="auto"/>
                        <w:jc w:val="left"/>
                        <w:rPr>
                          <w:rFonts w:ascii="Consolas" w:hAnsi="Consolas" w:cs="Courier New"/>
                          <w:color w:val="000000"/>
                          <w:sz w:val="18"/>
                          <w:szCs w:val="18"/>
                          <w:rPrChange w:id="545" w:author="Ignacio Angulo Martinez" w:date="2024-06-13T11:49:00Z" w16du:dateUtc="2024-06-13T09:49:00Z">
                            <w:rPr>
                              <w:rFonts w:ascii="Courier New" w:hAnsi="Courier New" w:cs="Courier New"/>
                              <w:color w:val="000000"/>
                              <w:sz w:val="21"/>
                              <w:szCs w:val="21"/>
                            </w:rPr>
                          </w:rPrChange>
                        </w:rPr>
                      </w:pPr>
                      <w:r w:rsidRPr="00592E57">
                        <w:rPr>
                          <w:rFonts w:ascii="Consolas" w:hAnsi="Consolas" w:cs="Courier New"/>
                          <w:color w:val="000000"/>
                          <w:sz w:val="18"/>
                          <w:szCs w:val="18"/>
                          <w:rPrChange w:id="546" w:author="Ignacio Angulo Martinez" w:date="2024-06-13T11:49:00Z" w16du:dateUtc="2024-06-13T09:49:00Z">
                            <w:rPr>
                              <w:rFonts w:ascii="Courier New" w:hAnsi="Courier New" w:cs="Courier New"/>
                              <w:color w:val="000000"/>
                              <w:sz w:val="21"/>
                              <w:szCs w:val="21"/>
                            </w:rPr>
                          </w:rPrChange>
                        </w:rPr>
                        <w:t xml:space="preserve">            </w:t>
                      </w:r>
                      <w:r w:rsidRPr="00592E57">
                        <w:rPr>
                          <w:rFonts w:ascii="Consolas" w:hAnsi="Consolas" w:cs="Courier New"/>
                          <w:color w:val="AF00DB"/>
                          <w:sz w:val="18"/>
                          <w:szCs w:val="18"/>
                          <w:rPrChange w:id="547" w:author="Ignacio Angulo Martinez" w:date="2024-06-13T11:49:00Z" w16du:dateUtc="2024-06-13T09:49:00Z">
                            <w:rPr>
                              <w:rFonts w:ascii="Courier New" w:hAnsi="Courier New" w:cs="Courier New"/>
                              <w:color w:val="AF00DB"/>
                              <w:sz w:val="21"/>
                              <w:szCs w:val="21"/>
                            </w:rPr>
                          </w:rPrChange>
                        </w:rPr>
                        <w:t>return</w:t>
                      </w:r>
                      <w:r w:rsidRPr="00592E57">
                        <w:rPr>
                          <w:rFonts w:ascii="Consolas" w:hAnsi="Consolas" w:cs="Courier New"/>
                          <w:color w:val="000000"/>
                          <w:sz w:val="18"/>
                          <w:szCs w:val="18"/>
                          <w:rPrChange w:id="548" w:author="Ignacio Angulo Martinez" w:date="2024-06-13T11:49:00Z" w16du:dateUtc="2024-06-13T09:49:00Z">
                            <w:rPr>
                              <w:rFonts w:ascii="Courier New" w:hAnsi="Courier New" w:cs="Courier New"/>
                              <w:color w:val="000000"/>
                              <w:sz w:val="21"/>
                              <w:szCs w:val="21"/>
                            </w:rPr>
                          </w:rPrChange>
                        </w:rPr>
                        <w:t xml:space="preserve"> {</w:t>
                      </w:r>
                    </w:p>
                    <w:p w14:paraId="0065B041" w14:textId="77777777" w:rsidR="00765D73" w:rsidRPr="00592E57" w:rsidRDefault="00765D73" w:rsidP="00765D73">
                      <w:pPr>
                        <w:shd w:val="clear" w:color="auto" w:fill="F7F7F7"/>
                        <w:spacing w:before="0" w:line="285" w:lineRule="atLeast"/>
                        <w:jc w:val="left"/>
                        <w:rPr>
                          <w:rFonts w:ascii="Consolas" w:hAnsi="Consolas" w:cs="Courier New"/>
                          <w:color w:val="000000"/>
                          <w:sz w:val="18"/>
                          <w:szCs w:val="18"/>
                          <w:rPrChange w:id="549" w:author="Ignacio Angulo Martinez" w:date="2024-06-13T11:49:00Z" w16du:dateUtc="2024-06-13T09:49:00Z">
                            <w:rPr>
                              <w:rFonts w:ascii="Courier New" w:hAnsi="Courier New" w:cs="Courier New"/>
                              <w:color w:val="000000"/>
                              <w:sz w:val="21"/>
                              <w:szCs w:val="21"/>
                            </w:rPr>
                          </w:rPrChange>
                        </w:rPr>
                      </w:pPr>
                      <w:r w:rsidRPr="00592E57">
                        <w:rPr>
                          <w:rFonts w:ascii="Consolas" w:hAnsi="Consolas" w:cs="Courier New"/>
                          <w:color w:val="000000"/>
                          <w:sz w:val="18"/>
                          <w:szCs w:val="18"/>
                          <w:rPrChange w:id="550" w:author="Ignacio Angulo Martinez" w:date="2024-06-13T11:49:00Z" w16du:dateUtc="2024-06-13T09:49:00Z">
                            <w:rPr>
                              <w:rFonts w:ascii="Courier New" w:hAnsi="Courier New" w:cs="Courier New"/>
                              <w:color w:val="000000"/>
                              <w:sz w:val="21"/>
                              <w:szCs w:val="21"/>
                            </w:rPr>
                          </w:rPrChange>
                        </w:rPr>
                        <w:t xml:space="preserve">                </w:t>
                      </w:r>
                      <w:r w:rsidRPr="00592E57">
                        <w:rPr>
                          <w:rFonts w:ascii="Consolas" w:hAnsi="Consolas" w:cs="Courier New"/>
                          <w:color w:val="A31515"/>
                          <w:sz w:val="18"/>
                          <w:szCs w:val="18"/>
                          <w:rPrChange w:id="551" w:author="Ignacio Angulo Martinez" w:date="2024-06-13T11:49:00Z" w16du:dateUtc="2024-06-13T09:49:00Z">
                            <w:rPr>
                              <w:rFonts w:ascii="Courier New" w:hAnsi="Courier New" w:cs="Courier New"/>
                              <w:color w:val="A31515"/>
                              <w:sz w:val="21"/>
                              <w:szCs w:val="21"/>
                            </w:rPr>
                          </w:rPrChange>
                        </w:rPr>
                        <w:t>'</w:t>
                      </w:r>
                      <w:proofErr w:type="spellStart"/>
                      <w:proofErr w:type="gramStart"/>
                      <w:r w:rsidRPr="00592E57">
                        <w:rPr>
                          <w:rFonts w:ascii="Consolas" w:hAnsi="Consolas" w:cs="Courier New"/>
                          <w:color w:val="A31515"/>
                          <w:sz w:val="18"/>
                          <w:szCs w:val="18"/>
                          <w:rPrChange w:id="552" w:author="Ignacio Angulo Martinez" w:date="2024-06-13T11:49:00Z" w16du:dateUtc="2024-06-13T09:49:00Z">
                            <w:rPr>
                              <w:rFonts w:ascii="Courier New" w:hAnsi="Courier New" w:cs="Courier New"/>
                              <w:color w:val="A31515"/>
                              <w:sz w:val="21"/>
                              <w:szCs w:val="21"/>
                            </w:rPr>
                          </w:rPrChange>
                        </w:rPr>
                        <w:t>message</w:t>
                      </w:r>
                      <w:proofErr w:type="gramEnd"/>
                      <w:r w:rsidRPr="00592E57">
                        <w:rPr>
                          <w:rFonts w:ascii="Consolas" w:hAnsi="Consolas" w:cs="Courier New"/>
                          <w:color w:val="A31515"/>
                          <w:sz w:val="18"/>
                          <w:szCs w:val="18"/>
                          <w:rPrChange w:id="553" w:author="Ignacio Angulo Martinez" w:date="2024-06-13T11:49:00Z" w16du:dateUtc="2024-06-13T09:49:00Z">
                            <w:rPr>
                              <w:rFonts w:ascii="Courier New" w:hAnsi="Courier New" w:cs="Courier New"/>
                              <w:color w:val="A31515"/>
                              <w:sz w:val="21"/>
                              <w:szCs w:val="21"/>
                            </w:rPr>
                          </w:rPrChange>
                        </w:rPr>
                        <w:t>_type</w:t>
                      </w:r>
                      <w:proofErr w:type="spellEnd"/>
                      <w:r w:rsidRPr="00592E57">
                        <w:rPr>
                          <w:rFonts w:ascii="Consolas" w:hAnsi="Consolas" w:cs="Courier New"/>
                          <w:color w:val="A31515"/>
                          <w:sz w:val="18"/>
                          <w:szCs w:val="18"/>
                          <w:rPrChange w:id="554" w:author="Ignacio Angulo Martinez" w:date="2024-06-13T11:49:00Z" w16du:dateUtc="2024-06-13T09:49:00Z">
                            <w:rPr>
                              <w:rFonts w:ascii="Courier New" w:hAnsi="Courier New" w:cs="Courier New"/>
                              <w:color w:val="A31515"/>
                              <w:sz w:val="21"/>
                              <w:szCs w:val="21"/>
                            </w:rPr>
                          </w:rPrChange>
                        </w:rPr>
                        <w:t>'</w:t>
                      </w:r>
                      <w:r w:rsidRPr="00592E57">
                        <w:rPr>
                          <w:rFonts w:ascii="Consolas" w:hAnsi="Consolas" w:cs="Courier New"/>
                          <w:color w:val="000000"/>
                          <w:sz w:val="18"/>
                          <w:szCs w:val="18"/>
                          <w:rPrChange w:id="555" w:author="Ignacio Angulo Martinez" w:date="2024-06-13T11:49:00Z" w16du:dateUtc="2024-06-13T09:49:00Z">
                            <w:rPr>
                              <w:rFonts w:ascii="Courier New" w:hAnsi="Courier New" w:cs="Courier New"/>
                              <w:color w:val="000000"/>
                              <w:sz w:val="21"/>
                              <w:szCs w:val="21"/>
                            </w:rPr>
                          </w:rPrChange>
                        </w:rPr>
                        <w:t xml:space="preserve">: </w:t>
                      </w:r>
                      <w:proofErr w:type="spellStart"/>
                      <w:r w:rsidRPr="00592E57">
                        <w:rPr>
                          <w:rFonts w:ascii="Consolas" w:hAnsi="Consolas" w:cs="Courier New"/>
                          <w:color w:val="000000"/>
                          <w:sz w:val="18"/>
                          <w:szCs w:val="18"/>
                          <w:rPrChange w:id="556" w:author="Ignacio Angulo Martinez" w:date="2024-06-13T11:49:00Z" w16du:dateUtc="2024-06-13T09:49:00Z">
                            <w:rPr>
                              <w:rFonts w:ascii="Courier New" w:hAnsi="Courier New" w:cs="Courier New"/>
                              <w:color w:val="000000"/>
                              <w:sz w:val="21"/>
                              <w:szCs w:val="21"/>
                            </w:rPr>
                          </w:rPrChange>
                        </w:rPr>
                        <w:t>message_type</w:t>
                      </w:r>
                      <w:proofErr w:type="spellEnd"/>
                      <w:r w:rsidRPr="00592E57">
                        <w:rPr>
                          <w:rFonts w:ascii="Consolas" w:hAnsi="Consolas" w:cs="Courier New"/>
                          <w:color w:val="000000"/>
                          <w:sz w:val="18"/>
                          <w:szCs w:val="18"/>
                          <w:rPrChange w:id="557" w:author="Ignacio Angulo Martinez" w:date="2024-06-13T11:49:00Z" w16du:dateUtc="2024-06-13T09:49:00Z">
                            <w:rPr>
                              <w:rFonts w:ascii="Courier New" w:hAnsi="Courier New" w:cs="Courier New"/>
                              <w:color w:val="000000"/>
                              <w:sz w:val="21"/>
                              <w:szCs w:val="21"/>
                            </w:rPr>
                          </w:rPrChange>
                        </w:rPr>
                        <w:t>,</w:t>
                      </w:r>
                    </w:p>
                    <w:p w14:paraId="58276A4E" w14:textId="77777777" w:rsidR="00765D73" w:rsidRPr="00592E57" w:rsidRDefault="00765D73" w:rsidP="00765D73">
                      <w:pPr>
                        <w:shd w:val="clear" w:color="auto" w:fill="F7F7F7"/>
                        <w:spacing w:before="0" w:line="285" w:lineRule="atLeast"/>
                        <w:jc w:val="left"/>
                        <w:rPr>
                          <w:rFonts w:ascii="Consolas" w:hAnsi="Consolas" w:cs="Courier New"/>
                          <w:color w:val="000000"/>
                          <w:sz w:val="18"/>
                          <w:szCs w:val="18"/>
                          <w:rPrChange w:id="558" w:author="Ignacio Angulo Martinez" w:date="2024-06-13T11:49:00Z" w16du:dateUtc="2024-06-13T09:49:00Z">
                            <w:rPr>
                              <w:rFonts w:ascii="Courier New" w:hAnsi="Courier New" w:cs="Courier New"/>
                              <w:color w:val="000000"/>
                              <w:sz w:val="21"/>
                              <w:szCs w:val="21"/>
                            </w:rPr>
                          </w:rPrChange>
                        </w:rPr>
                      </w:pPr>
                      <w:r w:rsidRPr="00592E57">
                        <w:rPr>
                          <w:rFonts w:ascii="Consolas" w:hAnsi="Consolas" w:cs="Courier New"/>
                          <w:color w:val="000000"/>
                          <w:sz w:val="18"/>
                          <w:szCs w:val="18"/>
                          <w:rPrChange w:id="559" w:author="Ignacio Angulo Martinez" w:date="2024-06-13T11:49:00Z" w16du:dateUtc="2024-06-13T09:49:00Z">
                            <w:rPr>
                              <w:rFonts w:ascii="Courier New" w:hAnsi="Courier New" w:cs="Courier New"/>
                              <w:color w:val="000000"/>
                              <w:sz w:val="21"/>
                              <w:szCs w:val="21"/>
                            </w:rPr>
                          </w:rPrChange>
                        </w:rPr>
                        <w:t xml:space="preserve">                </w:t>
                      </w:r>
                      <w:r w:rsidRPr="00592E57">
                        <w:rPr>
                          <w:rFonts w:ascii="Consolas" w:hAnsi="Consolas" w:cs="Courier New"/>
                          <w:color w:val="A31515"/>
                          <w:sz w:val="18"/>
                          <w:szCs w:val="18"/>
                          <w:rPrChange w:id="560" w:author="Ignacio Angulo Martinez" w:date="2024-06-13T11:49:00Z" w16du:dateUtc="2024-06-13T09:49:00Z">
                            <w:rPr>
                              <w:rFonts w:ascii="Courier New" w:hAnsi="Courier New" w:cs="Courier New"/>
                              <w:color w:val="A31515"/>
                              <w:sz w:val="21"/>
                              <w:szCs w:val="21"/>
                            </w:rPr>
                          </w:rPrChange>
                        </w:rPr>
                        <w:t>'</w:t>
                      </w:r>
                      <w:proofErr w:type="spellStart"/>
                      <w:proofErr w:type="gramStart"/>
                      <w:r w:rsidRPr="00592E57">
                        <w:rPr>
                          <w:rFonts w:ascii="Consolas" w:hAnsi="Consolas" w:cs="Courier New"/>
                          <w:color w:val="A31515"/>
                          <w:sz w:val="18"/>
                          <w:szCs w:val="18"/>
                          <w:rPrChange w:id="561" w:author="Ignacio Angulo Martinez" w:date="2024-06-13T11:49:00Z" w16du:dateUtc="2024-06-13T09:49:00Z">
                            <w:rPr>
                              <w:rFonts w:ascii="Courier New" w:hAnsi="Courier New" w:cs="Courier New"/>
                              <w:color w:val="A31515"/>
                              <w:sz w:val="21"/>
                              <w:szCs w:val="21"/>
                            </w:rPr>
                          </w:rPrChange>
                        </w:rPr>
                        <w:t>time</w:t>
                      </w:r>
                      <w:proofErr w:type="gramEnd"/>
                      <w:r w:rsidRPr="00592E57">
                        <w:rPr>
                          <w:rFonts w:ascii="Consolas" w:hAnsi="Consolas" w:cs="Courier New"/>
                          <w:color w:val="A31515"/>
                          <w:sz w:val="18"/>
                          <w:szCs w:val="18"/>
                          <w:rPrChange w:id="562" w:author="Ignacio Angulo Martinez" w:date="2024-06-13T11:49:00Z" w16du:dateUtc="2024-06-13T09:49:00Z">
                            <w:rPr>
                              <w:rFonts w:ascii="Courier New" w:hAnsi="Courier New" w:cs="Courier New"/>
                              <w:color w:val="A31515"/>
                              <w:sz w:val="21"/>
                              <w:szCs w:val="21"/>
                            </w:rPr>
                          </w:rPrChange>
                        </w:rPr>
                        <w:t>_utc</w:t>
                      </w:r>
                      <w:proofErr w:type="spellEnd"/>
                      <w:r w:rsidRPr="00592E57">
                        <w:rPr>
                          <w:rFonts w:ascii="Consolas" w:hAnsi="Consolas" w:cs="Courier New"/>
                          <w:color w:val="A31515"/>
                          <w:sz w:val="18"/>
                          <w:szCs w:val="18"/>
                          <w:rPrChange w:id="563" w:author="Ignacio Angulo Martinez" w:date="2024-06-13T11:49:00Z" w16du:dateUtc="2024-06-13T09:49:00Z">
                            <w:rPr>
                              <w:rFonts w:ascii="Courier New" w:hAnsi="Courier New" w:cs="Courier New"/>
                              <w:color w:val="A31515"/>
                              <w:sz w:val="21"/>
                              <w:szCs w:val="21"/>
                            </w:rPr>
                          </w:rPrChange>
                        </w:rPr>
                        <w:t>'</w:t>
                      </w:r>
                      <w:r w:rsidRPr="00592E57">
                        <w:rPr>
                          <w:rFonts w:ascii="Consolas" w:hAnsi="Consolas" w:cs="Courier New"/>
                          <w:color w:val="000000"/>
                          <w:sz w:val="18"/>
                          <w:szCs w:val="18"/>
                          <w:rPrChange w:id="564" w:author="Ignacio Angulo Martinez" w:date="2024-06-13T11:49:00Z" w16du:dateUtc="2024-06-13T09:49:00Z">
                            <w:rPr>
                              <w:rFonts w:ascii="Courier New" w:hAnsi="Courier New" w:cs="Courier New"/>
                              <w:color w:val="000000"/>
                              <w:sz w:val="21"/>
                              <w:szCs w:val="21"/>
                            </w:rPr>
                          </w:rPrChange>
                        </w:rPr>
                        <w:t xml:space="preserve">: </w:t>
                      </w:r>
                      <w:proofErr w:type="spellStart"/>
                      <w:r w:rsidRPr="00592E57">
                        <w:rPr>
                          <w:rFonts w:ascii="Consolas" w:hAnsi="Consolas" w:cs="Courier New"/>
                          <w:color w:val="000000"/>
                          <w:sz w:val="18"/>
                          <w:szCs w:val="18"/>
                          <w:rPrChange w:id="565" w:author="Ignacio Angulo Martinez" w:date="2024-06-13T11:49:00Z" w16du:dateUtc="2024-06-13T09:49:00Z">
                            <w:rPr>
                              <w:rFonts w:ascii="Courier New" w:hAnsi="Courier New" w:cs="Courier New"/>
                              <w:color w:val="000000"/>
                              <w:sz w:val="21"/>
                              <w:szCs w:val="21"/>
                            </w:rPr>
                          </w:rPrChange>
                        </w:rPr>
                        <w:t>time_utc</w:t>
                      </w:r>
                      <w:proofErr w:type="spellEnd"/>
                      <w:r w:rsidRPr="00592E57">
                        <w:rPr>
                          <w:rFonts w:ascii="Consolas" w:hAnsi="Consolas" w:cs="Courier New"/>
                          <w:color w:val="000000"/>
                          <w:sz w:val="18"/>
                          <w:szCs w:val="18"/>
                          <w:rPrChange w:id="566" w:author="Ignacio Angulo Martinez" w:date="2024-06-13T11:49:00Z" w16du:dateUtc="2024-06-13T09:49:00Z">
                            <w:rPr>
                              <w:rFonts w:ascii="Courier New" w:hAnsi="Courier New" w:cs="Courier New"/>
                              <w:color w:val="000000"/>
                              <w:sz w:val="21"/>
                              <w:szCs w:val="21"/>
                            </w:rPr>
                          </w:rPrChange>
                        </w:rPr>
                        <w:t>,</w:t>
                      </w:r>
                    </w:p>
                    <w:p w14:paraId="7B26111E" w14:textId="77777777" w:rsidR="00765D73" w:rsidRPr="00592E57" w:rsidRDefault="00765D73" w:rsidP="00765D73">
                      <w:pPr>
                        <w:shd w:val="clear" w:color="auto" w:fill="F7F7F7"/>
                        <w:spacing w:before="0" w:line="285" w:lineRule="atLeast"/>
                        <w:jc w:val="left"/>
                        <w:rPr>
                          <w:rFonts w:ascii="Consolas" w:hAnsi="Consolas" w:cs="Courier New"/>
                          <w:color w:val="000000"/>
                          <w:sz w:val="18"/>
                          <w:szCs w:val="18"/>
                          <w:rPrChange w:id="567" w:author="Ignacio Angulo Martinez" w:date="2024-06-13T11:49:00Z" w16du:dateUtc="2024-06-13T09:49:00Z">
                            <w:rPr>
                              <w:rFonts w:ascii="Courier New" w:hAnsi="Courier New" w:cs="Courier New"/>
                              <w:color w:val="000000"/>
                              <w:sz w:val="21"/>
                              <w:szCs w:val="21"/>
                            </w:rPr>
                          </w:rPrChange>
                        </w:rPr>
                      </w:pPr>
                      <w:r w:rsidRPr="00592E57">
                        <w:rPr>
                          <w:rFonts w:ascii="Consolas" w:hAnsi="Consolas" w:cs="Courier New"/>
                          <w:color w:val="000000"/>
                          <w:sz w:val="18"/>
                          <w:szCs w:val="18"/>
                          <w:rPrChange w:id="568" w:author="Ignacio Angulo Martinez" w:date="2024-06-13T11:49:00Z" w16du:dateUtc="2024-06-13T09:49:00Z">
                            <w:rPr>
                              <w:rFonts w:ascii="Courier New" w:hAnsi="Courier New" w:cs="Courier New"/>
                              <w:color w:val="000000"/>
                              <w:sz w:val="21"/>
                              <w:szCs w:val="21"/>
                            </w:rPr>
                          </w:rPrChange>
                        </w:rPr>
                        <w:t xml:space="preserve">                </w:t>
                      </w:r>
                      <w:r w:rsidRPr="00592E57">
                        <w:rPr>
                          <w:rFonts w:ascii="Consolas" w:hAnsi="Consolas" w:cs="Courier New"/>
                          <w:color w:val="A31515"/>
                          <w:sz w:val="18"/>
                          <w:szCs w:val="18"/>
                          <w:rPrChange w:id="569" w:author="Ignacio Angulo Martinez" w:date="2024-06-13T11:49:00Z" w16du:dateUtc="2024-06-13T09:49:00Z">
                            <w:rPr>
                              <w:rFonts w:ascii="Courier New" w:hAnsi="Courier New" w:cs="Courier New"/>
                              <w:color w:val="A31515"/>
                              <w:sz w:val="21"/>
                              <w:szCs w:val="21"/>
                            </w:rPr>
                          </w:rPrChange>
                        </w:rPr>
                        <w:t>'latitude'</w:t>
                      </w:r>
                      <w:r w:rsidRPr="00592E57">
                        <w:rPr>
                          <w:rFonts w:ascii="Consolas" w:hAnsi="Consolas" w:cs="Courier New"/>
                          <w:color w:val="000000"/>
                          <w:sz w:val="18"/>
                          <w:szCs w:val="18"/>
                          <w:rPrChange w:id="570" w:author="Ignacio Angulo Martinez" w:date="2024-06-13T11:49:00Z" w16du:dateUtc="2024-06-13T09:49:00Z">
                            <w:rPr>
                              <w:rFonts w:ascii="Courier New" w:hAnsi="Courier New" w:cs="Courier New"/>
                              <w:color w:val="000000"/>
                              <w:sz w:val="21"/>
                              <w:szCs w:val="21"/>
                            </w:rPr>
                          </w:rPrChange>
                        </w:rPr>
                        <w:t>: latitude,</w:t>
                      </w:r>
                    </w:p>
                    <w:p w14:paraId="7E6BB1DE" w14:textId="77777777" w:rsidR="00765D73" w:rsidRPr="00592E57" w:rsidRDefault="00765D73" w:rsidP="00765D73">
                      <w:pPr>
                        <w:shd w:val="clear" w:color="auto" w:fill="F7F7F7"/>
                        <w:spacing w:before="0" w:line="285" w:lineRule="atLeast"/>
                        <w:jc w:val="left"/>
                        <w:rPr>
                          <w:rFonts w:ascii="Consolas" w:hAnsi="Consolas" w:cs="Courier New"/>
                          <w:color w:val="000000"/>
                          <w:sz w:val="18"/>
                          <w:szCs w:val="18"/>
                          <w:rPrChange w:id="571" w:author="Ignacio Angulo Martinez" w:date="2024-06-13T11:49:00Z" w16du:dateUtc="2024-06-13T09:49:00Z">
                            <w:rPr>
                              <w:rFonts w:ascii="Courier New" w:hAnsi="Courier New" w:cs="Courier New"/>
                              <w:color w:val="000000"/>
                              <w:sz w:val="21"/>
                              <w:szCs w:val="21"/>
                            </w:rPr>
                          </w:rPrChange>
                        </w:rPr>
                      </w:pPr>
                      <w:r w:rsidRPr="00592E57">
                        <w:rPr>
                          <w:rFonts w:ascii="Consolas" w:hAnsi="Consolas" w:cs="Courier New"/>
                          <w:color w:val="000000"/>
                          <w:sz w:val="18"/>
                          <w:szCs w:val="18"/>
                          <w:rPrChange w:id="572" w:author="Ignacio Angulo Martinez" w:date="2024-06-13T11:49:00Z" w16du:dateUtc="2024-06-13T09:49:00Z">
                            <w:rPr>
                              <w:rFonts w:ascii="Courier New" w:hAnsi="Courier New" w:cs="Courier New"/>
                              <w:color w:val="000000"/>
                              <w:sz w:val="21"/>
                              <w:szCs w:val="21"/>
                            </w:rPr>
                          </w:rPrChange>
                        </w:rPr>
                        <w:t xml:space="preserve">                </w:t>
                      </w:r>
                      <w:r w:rsidRPr="00592E57">
                        <w:rPr>
                          <w:rFonts w:ascii="Consolas" w:hAnsi="Consolas" w:cs="Courier New"/>
                          <w:color w:val="A31515"/>
                          <w:sz w:val="18"/>
                          <w:szCs w:val="18"/>
                          <w:rPrChange w:id="573" w:author="Ignacio Angulo Martinez" w:date="2024-06-13T11:49:00Z" w16du:dateUtc="2024-06-13T09:49:00Z">
                            <w:rPr>
                              <w:rFonts w:ascii="Courier New" w:hAnsi="Courier New" w:cs="Courier New"/>
                              <w:color w:val="A31515"/>
                              <w:sz w:val="21"/>
                              <w:szCs w:val="21"/>
                            </w:rPr>
                          </w:rPrChange>
                        </w:rPr>
                        <w:t>'longitude'</w:t>
                      </w:r>
                      <w:r w:rsidRPr="00592E57">
                        <w:rPr>
                          <w:rFonts w:ascii="Consolas" w:hAnsi="Consolas" w:cs="Courier New"/>
                          <w:color w:val="000000"/>
                          <w:sz w:val="18"/>
                          <w:szCs w:val="18"/>
                          <w:rPrChange w:id="574" w:author="Ignacio Angulo Martinez" w:date="2024-06-13T11:49:00Z" w16du:dateUtc="2024-06-13T09:49:00Z">
                            <w:rPr>
                              <w:rFonts w:ascii="Courier New" w:hAnsi="Courier New" w:cs="Courier New"/>
                              <w:color w:val="000000"/>
                              <w:sz w:val="21"/>
                              <w:szCs w:val="21"/>
                            </w:rPr>
                          </w:rPrChange>
                        </w:rPr>
                        <w:t>: longitude,</w:t>
                      </w:r>
                    </w:p>
                    <w:p w14:paraId="0493892A" w14:textId="77777777" w:rsidR="00765D73" w:rsidRPr="00592E57" w:rsidRDefault="00765D73" w:rsidP="00765D73">
                      <w:pPr>
                        <w:shd w:val="clear" w:color="auto" w:fill="F7F7F7"/>
                        <w:spacing w:before="0" w:line="285" w:lineRule="atLeast"/>
                        <w:jc w:val="left"/>
                        <w:rPr>
                          <w:rFonts w:ascii="Consolas" w:hAnsi="Consolas" w:cs="Courier New"/>
                          <w:color w:val="000000"/>
                          <w:sz w:val="18"/>
                          <w:szCs w:val="18"/>
                          <w:rPrChange w:id="575" w:author="Ignacio Angulo Martinez" w:date="2024-06-13T11:49:00Z" w16du:dateUtc="2024-06-13T09:49:00Z">
                            <w:rPr>
                              <w:rFonts w:ascii="Courier New" w:hAnsi="Courier New" w:cs="Courier New"/>
                              <w:color w:val="000000"/>
                              <w:sz w:val="21"/>
                              <w:szCs w:val="21"/>
                            </w:rPr>
                          </w:rPrChange>
                        </w:rPr>
                      </w:pPr>
                      <w:r w:rsidRPr="00592E57">
                        <w:rPr>
                          <w:rFonts w:ascii="Consolas" w:hAnsi="Consolas" w:cs="Courier New"/>
                          <w:color w:val="000000"/>
                          <w:sz w:val="18"/>
                          <w:szCs w:val="18"/>
                          <w:rPrChange w:id="576" w:author="Ignacio Angulo Martinez" w:date="2024-06-13T11:49:00Z" w16du:dateUtc="2024-06-13T09:49:00Z">
                            <w:rPr>
                              <w:rFonts w:ascii="Courier New" w:hAnsi="Courier New" w:cs="Courier New"/>
                              <w:color w:val="000000"/>
                              <w:sz w:val="21"/>
                              <w:szCs w:val="21"/>
                            </w:rPr>
                          </w:rPrChange>
                        </w:rPr>
                        <w:t xml:space="preserve">                </w:t>
                      </w:r>
                      <w:r w:rsidRPr="00592E57">
                        <w:rPr>
                          <w:rFonts w:ascii="Consolas" w:hAnsi="Consolas" w:cs="Courier New"/>
                          <w:color w:val="A31515"/>
                          <w:sz w:val="18"/>
                          <w:szCs w:val="18"/>
                          <w:rPrChange w:id="577" w:author="Ignacio Angulo Martinez" w:date="2024-06-13T11:49:00Z" w16du:dateUtc="2024-06-13T09:49:00Z">
                            <w:rPr>
                              <w:rFonts w:ascii="Courier New" w:hAnsi="Courier New" w:cs="Courier New"/>
                              <w:color w:val="A31515"/>
                              <w:sz w:val="21"/>
                              <w:szCs w:val="21"/>
                            </w:rPr>
                          </w:rPrChange>
                        </w:rPr>
                        <w:t>'speed'</w:t>
                      </w:r>
                      <w:r w:rsidRPr="00592E57">
                        <w:rPr>
                          <w:rFonts w:ascii="Consolas" w:hAnsi="Consolas" w:cs="Courier New"/>
                          <w:color w:val="000000"/>
                          <w:sz w:val="18"/>
                          <w:szCs w:val="18"/>
                          <w:rPrChange w:id="578" w:author="Ignacio Angulo Martinez" w:date="2024-06-13T11:49:00Z" w16du:dateUtc="2024-06-13T09:49:00Z">
                            <w:rPr>
                              <w:rFonts w:ascii="Courier New" w:hAnsi="Courier New" w:cs="Courier New"/>
                              <w:color w:val="000000"/>
                              <w:sz w:val="21"/>
                              <w:szCs w:val="21"/>
                            </w:rPr>
                          </w:rPrChange>
                        </w:rPr>
                        <w:t>: speed,</w:t>
                      </w:r>
                    </w:p>
                    <w:p w14:paraId="2B01B8F2" w14:textId="77777777" w:rsidR="00765D73" w:rsidRPr="00592E57" w:rsidRDefault="00765D73" w:rsidP="00765D73">
                      <w:pPr>
                        <w:shd w:val="clear" w:color="auto" w:fill="F7F7F7"/>
                        <w:spacing w:before="0" w:line="285" w:lineRule="atLeast"/>
                        <w:jc w:val="left"/>
                        <w:rPr>
                          <w:rFonts w:ascii="Consolas" w:hAnsi="Consolas" w:cs="Courier New"/>
                          <w:color w:val="000000"/>
                          <w:sz w:val="18"/>
                          <w:szCs w:val="18"/>
                          <w:rPrChange w:id="579" w:author="Ignacio Angulo Martinez" w:date="2024-06-13T11:49:00Z" w16du:dateUtc="2024-06-13T09:49:00Z">
                            <w:rPr>
                              <w:rFonts w:ascii="Courier New" w:hAnsi="Courier New" w:cs="Courier New"/>
                              <w:color w:val="000000"/>
                              <w:sz w:val="21"/>
                              <w:szCs w:val="21"/>
                            </w:rPr>
                          </w:rPrChange>
                        </w:rPr>
                      </w:pPr>
                      <w:r w:rsidRPr="00592E57">
                        <w:rPr>
                          <w:rFonts w:ascii="Consolas" w:hAnsi="Consolas" w:cs="Courier New"/>
                          <w:color w:val="000000"/>
                          <w:sz w:val="18"/>
                          <w:szCs w:val="18"/>
                          <w:rPrChange w:id="580" w:author="Ignacio Angulo Martinez" w:date="2024-06-13T11:49:00Z" w16du:dateUtc="2024-06-13T09:49:00Z">
                            <w:rPr>
                              <w:rFonts w:ascii="Courier New" w:hAnsi="Courier New" w:cs="Courier New"/>
                              <w:color w:val="000000"/>
                              <w:sz w:val="21"/>
                              <w:szCs w:val="21"/>
                            </w:rPr>
                          </w:rPrChange>
                        </w:rPr>
                        <w:t xml:space="preserve">                </w:t>
                      </w:r>
                      <w:r w:rsidRPr="00592E57">
                        <w:rPr>
                          <w:rFonts w:ascii="Consolas" w:hAnsi="Consolas" w:cs="Courier New"/>
                          <w:color w:val="A31515"/>
                          <w:sz w:val="18"/>
                          <w:szCs w:val="18"/>
                          <w:rPrChange w:id="581" w:author="Ignacio Angulo Martinez" w:date="2024-06-13T11:49:00Z" w16du:dateUtc="2024-06-13T09:49:00Z">
                            <w:rPr>
                              <w:rFonts w:ascii="Courier New" w:hAnsi="Courier New" w:cs="Courier New"/>
                              <w:color w:val="A31515"/>
                              <w:sz w:val="21"/>
                              <w:szCs w:val="21"/>
                            </w:rPr>
                          </w:rPrChange>
                        </w:rPr>
                        <w:t>'</w:t>
                      </w:r>
                      <w:proofErr w:type="spellStart"/>
                      <w:proofErr w:type="gramStart"/>
                      <w:r w:rsidRPr="00592E57">
                        <w:rPr>
                          <w:rFonts w:ascii="Consolas" w:hAnsi="Consolas" w:cs="Courier New"/>
                          <w:color w:val="A31515"/>
                          <w:sz w:val="18"/>
                          <w:szCs w:val="18"/>
                          <w:rPrChange w:id="582" w:author="Ignacio Angulo Martinez" w:date="2024-06-13T11:49:00Z" w16du:dateUtc="2024-06-13T09:49:00Z">
                            <w:rPr>
                              <w:rFonts w:ascii="Courier New" w:hAnsi="Courier New" w:cs="Courier New"/>
                              <w:color w:val="A31515"/>
                              <w:sz w:val="21"/>
                              <w:szCs w:val="21"/>
                            </w:rPr>
                          </w:rPrChange>
                        </w:rPr>
                        <w:t>track</w:t>
                      </w:r>
                      <w:proofErr w:type="gramEnd"/>
                      <w:r w:rsidRPr="00592E57">
                        <w:rPr>
                          <w:rFonts w:ascii="Consolas" w:hAnsi="Consolas" w:cs="Courier New"/>
                          <w:color w:val="A31515"/>
                          <w:sz w:val="18"/>
                          <w:szCs w:val="18"/>
                          <w:rPrChange w:id="583" w:author="Ignacio Angulo Martinez" w:date="2024-06-13T11:49:00Z" w16du:dateUtc="2024-06-13T09:49:00Z">
                            <w:rPr>
                              <w:rFonts w:ascii="Courier New" w:hAnsi="Courier New" w:cs="Courier New"/>
                              <w:color w:val="A31515"/>
                              <w:sz w:val="21"/>
                              <w:szCs w:val="21"/>
                            </w:rPr>
                          </w:rPrChange>
                        </w:rPr>
                        <w:t>_angle</w:t>
                      </w:r>
                      <w:proofErr w:type="spellEnd"/>
                      <w:r w:rsidRPr="00592E57">
                        <w:rPr>
                          <w:rFonts w:ascii="Consolas" w:hAnsi="Consolas" w:cs="Courier New"/>
                          <w:color w:val="A31515"/>
                          <w:sz w:val="18"/>
                          <w:szCs w:val="18"/>
                          <w:rPrChange w:id="584" w:author="Ignacio Angulo Martinez" w:date="2024-06-13T11:49:00Z" w16du:dateUtc="2024-06-13T09:49:00Z">
                            <w:rPr>
                              <w:rFonts w:ascii="Courier New" w:hAnsi="Courier New" w:cs="Courier New"/>
                              <w:color w:val="A31515"/>
                              <w:sz w:val="21"/>
                              <w:szCs w:val="21"/>
                            </w:rPr>
                          </w:rPrChange>
                        </w:rPr>
                        <w:t>'</w:t>
                      </w:r>
                      <w:r w:rsidRPr="00592E57">
                        <w:rPr>
                          <w:rFonts w:ascii="Consolas" w:hAnsi="Consolas" w:cs="Courier New"/>
                          <w:color w:val="000000"/>
                          <w:sz w:val="18"/>
                          <w:szCs w:val="18"/>
                          <w:rPrChange w:id="585" w:author="Ignacio Angulo Martinez" w:date="2024-06-13T11:49:00Z" w16du:dateUtc="2024-06-13T09:49:00Z">
                            <w:rPr>
                              <w:rFonts w:ascii="Courier New" w:hAnsi="Courier New" w:cs="Courier New"/>
                              <w:color w:val="000000"/>
                              <w:sz w:val="21"/>
                              <w:szCs w:val="21"/>
                            </w:rPr>
                          </w:rPrChange>
                        </w:rPr>
                        <w:t xml:space="preserve">: </w:t>
                      </w:r>
                      <w:proofErr w:type="spellStart"/>
                      <w:r w:rsidRPr="00592E57">
                        <w:rPr>
                          <w:rFonts w:ascii="Consolas" w:hAnsi="Consolas" w:cs="Courier New"/>
                          <w:color w:val="000000"/>
                          <w:sz w:val="18"/>
                          <w:szCs w:val="18"/>
                          <w:rPrChange w:id="586" w:author="Ignacio Angulo Martinez" w:date="2024-06-13T11:49:00Z" w16du:dateUtc="2024-06-13T09:49:00Z">
                            <w:rPr>
                              <w:rFonts w:ascii="Courier New" w:hAnsi="Courier New" w:cs="Courier New"/>
                              <w:color w:val="000000"/>
                              <w:sz w:val="21"/>
                              <w:szCs w:val="21"/>
                            </w:rPr>
                          </w:rPrChange>
                        </w:rPr>
                        <w:t>track_angle</w:t>
                      </w:r>
                      <w:proofErr w:type="spellEnd"/>
                    </w:p>
                    <w:p w14:paraId="7C20E797" w14:textId="77777777" w:rsidR="00765D73" w:rsidRPr="00592E57" w:rsidRDefault="00765D73" w:rsidP="00765D73">
                      <w:pPr>
                        <w:shd w:val="clear" w:color="auto" w:fill="F7F7F7"/>
                        <w:spacing w:before="0" w:line="285" w:lineRule="atLeast"/>
                        <w:jc w:val="left"/>
                        <w:rPr>
                          <w:rFonts w:ascii="Consolas" w:hAnsi="Consolas" w:cs="Courier New"/>
                          <w:color w:val="000000"/>
                          <w:sz w:val="18"/>
                          <w:szCs w:val="18"/>
                          <w:rPrChange w:id="587" w:author="Ignacio Angulo Martinez" w:date="2024-06-13T11:49:00Z" w16du:dateUtc="2024-06-13T09:49:00Z">
                            <w:rPr>
                              <w:rFonts w:ascii="Courier New" w:hAnsi="Courier New" w:cs="Courier New"/>
                              <w:color w:val="000000"/>
                              <w:sz w:val="21"/>
                              <w:szCs w:val="21"/>
                            </w:rPr>
                          </w:rPrChange>
                        </w:rPr>
                      </w:pPr>
                      <w:r w:rsidRPr="00592E57">
                        <w:rPr>
                          <w:rFonts w:ascii="Consolas" w:hAnsi="Consolas" w:cs="Courier New"/>
                          <w:color w:val="000000"/>
                          <w:sz w:val="18"/>
                          <w:szCs w:val="18"/>
                          <w:rPrChange w:id="588" w:author="Ignacio Angulo Martinez" w:date="2024-06-13T11:49:00Z" w16du:dateUtc="2024-06-13T09:49:00Z">
                            <w:rPr>
                              <w:rFonts w:ascii="Courier New" w:hAnsi="Courier New" w:cs="Courier New"/>
                              <w:color w:val="000000"/>
                              <w:sz w:val="21"/>
                              <w:szCs w:val="21"/>
                            </w:rPr>
                          </w:rPrChange>
                        </w:rPr>
                        <w:t>            }</w:t>
                      </w:r>
                    </w:p>
                    <w:p w14:paraId="1561773B" w14:textId="77777777" w:rsidR="00765D73" w:rsidRPr="00592E57" w:rsidRDefault="00765D73" w:rsidP="00765D73">
                      <w:pPr>
                        <w:shd w:val="clear" w:color="auto" w:fill="F7F7F7"/>
                        <w:spacing w:before="0" w:line="285" w:lineRule="atLeast"/>
                        <w:jc w:val="left"/>
                        <w:rPr>
                          <w:rFonts w:ascii="Consolas" w:hAnsi="Consolas" w:cs="Courier New"/>
                          <w:color w:val="000000"/>
                          <w:sz w:val="18"/>
                          <w:szCs w:val="18"/>
                          <w:rPrChange w:id="589" w:author="Ignacio Angulo Martinez" w:date="2024-06-13T11:49:00Z" w16du:dateUtc="2024-06-13T09:49:00Z">
                            <w:rPr>
                              <w:rFonts w:ascii="Courier New" w:hAnsi="Courier New" w:cs="Courier New"/>
                              <w:color w:val="000000"/>
                              <w:sz w:val="21"/>
                              <w:szCs w:val="21"/>
                            </w:rPr>
                          </w:rPrChange>
                        </w:rPr>
                      </w:pPr>
                    </w:p>
                    <w:p w14:paraId="5727D126" w14:textId="77777777" w:rsidR="00765D73" w:rsidRDefault="00765D73" w:rsidP="00765D73">
                      <w:pPr>
                        <w:shd w:val="clear" w:color="auto" w:fill="F7F7F7"/>
                        <w:spacing w:before="0" w:line="285" w:lineRule="atLeast"/>
                        <w:jc w:val="left"/>
                        <w:rPr>
                          <w:rFonts w:ascii="Consolas" w:hAnsi="Consolas" w:cs="Courier New"/>
                          <w:color w:val="0000FF"/>
                          <w:sz w:val="18"/>
                          <w:szCs w:val="18"/>
                        </w:rPr>
                      </w:pPr>
                      <w:r w:rsidRPr="00592E57">
                        <w:rPr>
                          <w:rFonts w:ascii="Consolas" w:hAnsi="Consolas" w:cs="Courier New"/>
                          <w:color w:val="000000"/>
                          <w:sz w:val="18"/>
                          <w:szCs w:val="18"/>
                          <w:rPrChange w:id="590" w:author="Ignacio Angulo Martinez" w:date="2024-06-13T11:49:00Z" w16du:dateUtc="2024-06-13T09:49:00Z">
                            <w:rPr>
                              <w:rFonts w:ascii="Courier New" w:hAnsi="Courier New" w:cs="Courier New"/>
                              <w:color w:val="000000"/>
                              <w:sz w:val="21"/>
                              <w:szCs w:val="21"/>
                            </w:rPr>
                          </w:rPrChange>
                        </w:rPr>
                        <w:t xml:space="preserve">    </w:t>
                      </w:r>
                      <w:r w:rsidRPr="00592E57">
                        <w:rPr>
                          <w:rFonts w:ascii="Consolas" w:hAnsi="Consolas" w:cs="Courier New"/>
                          <w:color w:val="AF00DB"/>
                          <w:sz w:val="18"/>
                          <w:szCs w:val="18"/>
                          <w:rPrChange w:id="591" w:author="Ignacio Angulo Martinez" w:date="2024-06-13T11:49:00Z" w16du:dateUtc="2024-06-13T09:49:00Z">
                            <w:rPr>
                              <w:rFonts w:ascii="Courier New" w:hAnsi="Courier New" w:cs="Courier New"/>
                              <w:color w:val="AF00DB"/>
                              <w:sz w:val="21"/>
                              <w:szCs w:val="21"/>
                            </w:rPr>
                          </w:rPrChange>
                        </w:rPr>
                        <w:t>return</w:t>
                      </w:r>
                      <w:r w:rsidRPr="00592E57">
                        <w:rPr>
                          <w:rFonts w:ascii="Consolas" w:hAnsi="Consolas" w:cs="Courier New"/>
                          <w:color w:val="000000"/>
                          <w:sz w:val="18"/>
                          <w:szCs w:val="18"/>
                          <w:rPrChange w:id="592" w:author="Ignacio Angulo Martinez" w:date="2024-06-13T11:49:00Z" w16du:dateUtc="2024-06-13T09:49:00Z">
                            <w:rPr>
                              <w:rFonts w:ascii="Courier New" w:hAnsi="Courier New" w:cs="Courier New"/>
                              <w:color w:val="000000"/>
                              <w:sz w:val="21"/>
                              <w:szCs w:val="21"/>
                            </w:rPr>
                          </w:rPrChange>
                        </w:rPr>
                        <w:t xml:space="preserve"> </w:t>
                      </w:r>
                      <w:r w:rsidRPr="00592E57">
                        <w:rPr>
                          <w:rFonts w:ascii="Consolas" w:hAnsi="Consolas" w:cs="Courier New"/>
                          <w:color w:val="0000FF"/>
                          <w:sz w:val="18"/>
                          <w:szCs w:val="18"/>
                          <w:rPrChange w:id="593" w:author="Ignacio Angulo Martinez" w:date="2024-06-13T11:49:00Z" w16du:dateUtc="2024-06-13T09:49:00Z">
                            <w:rPr>
                              <w:rFonts w:ascii="Courier New" w:hAnsi="Courier New" w:cs="Courier New"/>
                              <w:color w:val="0000FF"/>
                              <w:sz w:val="21"/>
                              <w:szCs w:val="21"/>
                            </w:rPr>
                          </w:rPrChange>
                        </w:rPr>
                        <w:t>None</w:t>
                      </w:r>
                    </w:p>
                    <w:p w14:paraId="36BADEF8" w14:textId="77777777" w:rsidR="00C951F4" w:rsidRPr="00592E57" w:rsidRDefault="00C951F4" w:rsidP="00765D73">
                      <w:pPr>
                        <w:shd w:val="clear" w:color="auto" w:fill="F7F7F7"/>
                        <w:spacing w:before="0" w:line="285" w:lineRule="atLeast"/>
                        <w:jc w:val="left"/>
                        <w:rPr>
                          <w:rFonts w:ascii="Consolas" w:hAnsi="Consolas" w:cs="Courier New"/>
                          <w:color w:val="000000"/>
                          <w:sz w:val="18"/>
                          <w:szCs w:val="18"/>
                          <w:rPrChange w:id="594" w:author="Ignacio Angulo Martinez" w:date="2024-06-13T11:49:00Z" w16du:dateUtc="2024-06-13T09:49:00Z">
                            <w:rPr>
                              <w:rFonts w:ascii="Courier New" w:hAnsi="Courier New" w:cs="Courier New"/>
                              <w:color w:val="000000"/>
                              <w:sz w:val="21"/>
                              <w:szCs w:val="21"/>
                            </w:rPr>
                          </w:rPrChange>
                        </w:rPr>
                      </w:pPr>
                    </w:p>
                    <w:p w14:paraId="69EFDC17" w14:textId="77777777" w:rsidR="00C021B9" w:rsidRPr="007C5B83" w:rsidRDefault="00C021B9" w:rsidP="00C021B9"/>
                  </w:txbxContent>
                </v:textbox>
                <w10:wrap type="tight"/>
              </v:shape>
            </w:pict>
          </mc:Fallback>
        </mc:AlternateContent>
      </w:r>
    </w:p>
    <w:p w14:paraId="06A5D8DA" w14:textId="07F47905" w:rsidR="00C951F4" w:rsidRPr="007C5B83" w:rsidRDefault="00C951F4" w:rsidP="005B699D">
      <w:pPr>
        <w:jc w:val="left"/>
      </w:pPr>
    </w:p>
    <w:p w14:paraId="3EB02191" w14:textId="1617AAE1" w:rsidR="00103ADD" w:rsidRPr="007C5B83" w:rsidRDefault="00103ADD" w:rsidP="00103ADD">
      <w:pPr>
        <w:pStyle w:val="Ttulo3"/>
      </w:pPr>
      <w:bookmarkStart w:id="595" w:name="_Toc169374382"/>
      <w:r w:rsidRPr="007C5B83">
        <w:lastRenderedPageBreak/>
        <w:t>AI Vision Programming</w:t>
      </w:r>
      <w:bookmarkEnd w:id="595"/>
    </w:p>
    <w:p w14:paraId="34E594BB" w14:textId="541629C1" w:rsidR="00103ADD" w:rsidRPr="007C5B83" w:rsidRDefault="007C28C1" w:rsidP="00103ADD">
      <w:r w:rsidRPr="007C5B83">
        <w:t xml:space="preserve">As previously explained, to set up the Artificial Intelligence vision, a webcam and </w:t>
      </w:r>
      <w:r w:rsidR="003B5FD9">
        <w:t xml:space="preserve">the </w:t>
      </w:r>
      <w:r w:rsidRPr="007C5B83">
        <w:t xml:space="preserve">NVIDIA </w:t>
      </w:r>
      <w:r w:rsidR="003B5FD9">
        <w:t xml:space="preserve">Deepstream </w:t>
      </w:r>
      <w:r w:rsidRPr="007C5B83">
        <w:t>software will be used</w:t>
      </w:r>
      <w:r w:rsidR="003B5FD9">
        <w:t>, allowing for the detection of objects.</w:t>
      </w:r>
    </w:p>
    <w:p w14:paraId="42D6D8CD" w14:textId="690F3AEF" w:rsidR="00103ADD" w:rsidRPr="007C5B83" w:rsidRDefault="00103ADD" w:rsidP="003578AB">
      <w:pPr>
        <w:pStyle w:val="Ttulo4"/>
      </w:pPr>
      <w:r w:rsidRPr="007C5B83">
        <w:t>Webcam Setup</w:t>
      </w:r>
    </w:p>
    <w:p w14:paraId="16A6368B" w14:textId="690CBA6A" w:rsidR="007C28C1" w:rsidRPr="007C5B83" w:rsidRDefault="007C28C1" w:rsidP="007C28C1">
      <w:r w:rsidRPr="007C5B83">
        <w:t>The main advantage of using a USB Webcam comes from its connectivity and straight plug-and-play. Once connected the USB on one of the Jetson Nano’s USB ports, we can run the following command to verify that the camera is working.</w:t>
      </w:r>
    </w:p>
    <w:p w14:paraId="1E782306" w14:textId="6BE3AC71" w:rsidR="00F628A7" w:rsidRPr="007C5B83" w:rsidRDefault="00F628A7" w:rsidP="007C28C1">
      <w:commentRangeStart w:id="596"/>
      <m:oMathPara>
        <m:oMath>
          <m:r>
            <w:rPr>
              <w:rFonts w:ascii="Cambria Math" w:hAnsi="Cambria Math"/>
            </w:rPr>
            <m:t>sudo cheese</m:t>
          </m:r>
          <w:commentRangeEnd w:id="596"/>
          <m:r>
            <m:rPr>
              <m:sty m:val="p"/>
            </m:rPr>
            <w:rPr>
              <w:rStyle w:val="Refdecomentario"/>
            </w:rPr>
            <w:commentReference w:id="596"/>
          </m:r>
        </m:oMath>
      </m:oMathPara>
    </w:p>
    <w:p w14:paraId="7D41D063" w14:textId="5989E5E5" w:rsidR="00103ADD" w:rsidRPr="007C5B83" w:rsidRDefault="00103ADD" w:rsidP="003578AB">
      <w:pPr>
        <w:pStyle w:val="Ttulo4"/>
      </w:pPr>
      <w:r w:rsidRPr="007C5B83">
        <w:t>Deepstream setup</w:t>
      </w:r>
    </w:p>
    <w:p w14:paraId="0F2B5AC3" w14:textId="42675476" w:rsidR="00103ADD" w:rsidRPr="007C5B83" w:rsidRDefault="00F628A7" w:rsidP="00103ADD">
      <w:r w:rsidRPr="007C5B83">
        <w:t xml:space="preserve">Now that the webcam is correctly stablished, it is needed to install and update all the Deepstream related software. </w:t>
      </w:r>
      <w:r w:rsidR="000D20A2" w:rsidRPr="007C5B83">
        <w:t xml:space="preserve">It can be downloaded from NVIDIA’s webpage </w:t>
      </w:r>
      <w:sdt>
        <w:sdtPr>
          <w:id w:val="875349600"/>
          <w:citation/>
        </w:sdtPr>
        <w:sdtContent>
          <w:r w:rsidR="000D20A2" w:rsidRPr="007C5B83">
            <w:fldChar w:fldCharType="begin"/>
          </w:r>
          <w:r w:rsidR="000D20A2" w:rsidRPr="007C5B83">
            <w:instrText xml:space="preserve"> CITATION NVI24 \l 3082 </w:instrText>
          </w:r>
          <w:r w:rsidR="000D20A2" w:rsidRPr="007C5B83">
            <w:fldChar w:fldCharType="separate"/>
          </w:r>
          <w:r w:rsidR="000D20A2" w:rsidRPr="007C5B83">
            <w:t>[35]</w:t>
          </w:r>
          <w:r w:rsidR="000D20A2" w:rsidRPr="007C5B83">
            <w:fldChar w:fldCharType="end"/>
          </w:r>
        </w:sdtContent>
      </w:sdt>
      <w:r w:rsidR="000D20A2" w:rsidRPr="007C5B83">
        <w:t xml:space="preserve"> or pulled from the git page. </w:t>
      </w:r>
      <w:proofErr w:type="spellStart"/>
      <w:r w:rsidRPr="007C5B83">
        <w:t>TensorRT</w:t>
      </w:r>
      <w:proofErr w:type="spellEnd"/>
      <w:r w:rsidRPr="007C5B83">
        <w:t xml:space="preserve">, CUDA, </w:t>
      </w:r>
      <w:proofErr w:type="spellStart"/>
      <w:r w:rsidRPr="007C5B83">
        <w:t>Gstreamer</w:t>
      </w:r>
      <w:proofErr w:type="spellEnd"/>
      <w:r w:rsidRPr="007C5B83">
        <w:t xml:space="preserve"> and some additional software are required, too. </w:t>
      </w:r>
    </w:p>
    <w:p w14:paraId="23766E59" w14:textId="5CE239F6" w:rsidR="00F628A7" w:rsidRPr="007C5B83" w:rsidRDefault="00F628A7" w:rsidP="00103ADD">
      <m:oMathPara>
        <m:oMath>
          <m:r>
            <w:rPr>
              <w:rFonts w:ascii="Cambria Math" w:hAnsi="Cambria Math"/>
            </w:rPr>
            <m:t>sudo apt-get update</m:t>
          </m:r>
          <m:r>
            <m:rPr>
              <m:sty m:val="p"/>
            </m:rPr>
            <w:rPr>
              <w:rFonts w:ascii="Cambria Math" w:hAnsi="Cambria Math"/>
            </w:rPr>
            <w:br/>
          </m:r>
        </m:oMath>
        <m:oMath>
          <m:r>
            <w:rPr>
              <w:rFonts w:ascii="Cambria Math" w:hAnsi="Cambria Math"/>
            </w:rPr>
            <m:t>sudo apt-get install necessary_dependencies</m:t>
          </m:r>
        </m:oMath>
      </m:oMathPara>
    </w:p>
    <w:p w14:paraId="24FB95DF" w14:textId="77777777" w:rsidR="00DF63CE" w:rsidRPr="007C5B83" w:rsidRDefault="00DF63CE">
      <w:pPr>
        <w:spacing w:before="0" w:line="240" w:lineRule="auto"/>
        <w:jc w:val="left"/>
      </w:pPr>
    </w:p>
    <w:p w14:paraId="4880C62E" w14:textId="7D456B15" w:rsidR="00DF63CE" w:rsidRPr="007C5B83" w:rsidRDefault="00F628A7">
      <w:pPr>
        <w:spacing w:before="0" w:line="240" w:lineRule="auto"/>
        <w:jc w:val="left"/>
      </w:pPr>
      <w:r w:rsidRPr="007C5B83">
        <w:t xml:space="preserve">Once Deepstream is correctly set up on the host machine, we can access the downloaded files on: </w:t>
      </w:r>
      <m:oMath>
        <m:r>
          <w:rPr>
            <w:rFonts w:ascii="Cambria Math" w:hAnsi="Cambria Math"/>
          </w:rPr>
          <m:t>/opt/nvidia/deepstream/deepstream -&lt;version&gt;/</m:t>
        </m:r>
      </m:oMath>
    </w:p>
    <w:p w14:paraId="1D6C9B01" w14:textId="77777777" w:rsidR="000D20A2" w:rsidRPr="007C5B83" w:rsidRDefault="000D20A2">
      <w:pPr>
        <w:spacing w:before="0" w:line="240" w:lineRule="auto"/>
        <w:jc w:val="left"/>
      </w:pPr>
    </w:p>
    <w:p w14:paraId="492F1ED3" w14:textId="7D522E21" w:rsidR="000D20A2" w:rsidRPr="007C5B83" w:rsidRDefault="000D20A2">
      <w:pPr>
        <w:spacing w:before="0" w:line="240" w:lineRule="auto"/>
        <w:jc w:val="left"/>
      </w:pPr>
      <w:r w:rsidRPr="007C5B83">
        <w:t xml:space="preserve">Additionally, sample apps and sample source code can be obtained on : </w:t>
      </w:r>
      <m:oMath>
        <m:r>
          <w:rPr>
            <w:rFonts w:ascii="Cambria Math" w:hAnsi="Cambria Math"/>
          </w:rPr>
          <m:t>/opt/nvidia/deepstream/deepstream-&lt;version&gt;/sources/apps/sample_apps/deepstream-app</m:t>
        </m:r>
      </m:oMath>
    </w:p>
    <w:p w14:paraId="7C8E82A5" w14:textId="77777777" w:rsidR="000D20A2" w:rsidRPr="007C5B83" w:rsidRDefault="000D20A2">
      <w:pPr>
        <w:spacing w:before="0" w:line="240" w:lineRule="auto"/>
        <w:jc w:val="left"/>
      </w:pPr>
    </w:p>
    <w:p w14:paraId="1E5E9329" w14:textId="4FE124E5" w:rsidR="000D20A2" w:rsidRPr="007C5B83" w:rsidRDefault="000D20A2">
      <w:pPr>
        <w:spacing w:before="0" w:line="240" w:lineRule="auto"/>
        <w:jc w:val="left"/>
      </w:pPr>
      <w:r w:rsidRPr="007C5B83">
        <w:t xml:space="preserve">On the project design it was decided that the pre-trained and pruned model DashCamNet was going to be used for this artificial vision task. This model </w:t>
      </w:r>
      <w:r w:rsidR="006743A0" w:rsidRPr="007C5B83">
        <w:t>included the</w:t>
      </w:r>
      <w:r w:rsidRPr="007C5B83">
        <w:t xml:space="preserve"> detection </w:t>
      </w:r>
      <w:r w:rsidR="00017323" w:rsidRPr="007C5B83">
        <w:t xml:space="preserve">of </w:t>
      </w:r>
      <w:proofErr w:type="gramStart"/>
      <w:r w:rsidR="00017323" w:rsidRPr="007C5B83">
        <w:t xml:space="preserve">cars, </w:t>
      </w:r>
      <w:r w:rsidRPr="007C5B83">
        <w:t xml:space="preserve"> </w:t>
      </w:r>
      <w:r w:rsidR="00017323" w:rsidRPr="007C5B83">
        <w:t>persons</w:t>
      </w:r>
      <w:proofErr w:type="gramEnd"/>
      <w:r w:rsidR="00017323" w:rsidRPr="007C5B83">
        <w:t xml:space="preserve"> and bicycles</w:t>
      </w:r>
    </w:p>
    <w:p w14:paraId="476A61E3" w14:textId="75706F73" w:rsidR="006743A0" w:rsidRPr="007C5B83" w:rsidRDefault="006743A0">
      <w:pPr>
        <w:spacing w:before="0" w:line="240" w:lineRule="auto"/>
        <w:jc w:val="left"/>
      </w:pPr>
      <w:r w:rsidRPr="007C5B83">
        <w:br/>
        <w:t xml:space="preserve">Before launching the application, some parameters must be set. This </w:t>
      </w:r>
      <w:proofErr w:type="gramStart"/>
      <w:r w:rsidRPr="007C5B83">
        <w:t>include</w:t>
      </w:r>
      <w:proofErr w:type="gramEnd"/>
      <w:r w:rsidRPr="007C5B83">
        <w:t xml:space="preserve"> the source of the video, the model selection and output adjustments.</w:t>
      </w:r>
      <w:r w:rsidR="00B101D2" w:rsidRPr="007C5B83">
        <w:t xml:space="preserve"> The </w:t>
      </w:r>
      <w:r w:rsidR="009778A5" w:rsidRPr="007C5B83">
        <w:t>‘</w:t>
      </w:r>
      <w:r w:rsidR="00B101D2" w:rsidRPr="007C5B83">
        <w:t>source</w:t>
      </w:r>
      <w:r w:rsidR="00AC4744" w:rsidRPr="007C5B83">
        <w:t>’</w:t>
      </w:r>
      <w:r w:rsidR="00B101D2" w:rsidRPr="007C5B83">
        <w:t xml:space="preserve"> and </w:t>
      </w:r>
      <w:r w:rsidR="009778A5" w:rsidRPr="007C5B83">
        <w:t>‘</w:t>
      </w:r>
      <w:proofErr w:type="spellStart"/>
      <w:r w:rsidR="00B101D2" w:rsidRPr="007C5B83">
        <w:t>streammux</w:t>
      </w:r>
      <w:proofErr w:type="spellEnd"/>
      <w:r w:rsidR="009778A5" w:rsidRPr="007C5B83">
        <w:t xml:space="preserve">’ </w:t>
      </w:r>
      <w:r w:rsidR="000B304B" w:rsidRPr="007C5B83">
        <w:t>options will be related to the source, the Logitech webcam, and the video inp</w:t>
      </w:r>
      <w:r w:rsidR="00616295" w:rsidRPr="007C5B83">
        <w:t xml:space="preserve">ut and </w:t>
      </w:r>
      <w:r w:rsidR="000B304B" w:rsidRPr="007C5B83">
        <w:t>output</w:t>
      </w:r>
      <w:r w:rsidR="00616295" w:rsidRPr="007C5B83">
        <w:t>.</w:t>
      </w:r>
      <w:r w:rsidR="00616295" w:rsidRPr="007C5B83">
        <w:br/>
        <w:t xml:space="preserve">The sink1 will be handling all the </w:t>
      </w:r>
      <w:r w:rsidR="00AC4744" w:rsidRPr="007C5B83">
        <w:t>K</w:t>
      </w:r>
      <w:r w:rsidR="00616295" w:rsidRPr="007C5B83">
        <w:t xml:space="preserve">afka communications, </w:t>
      </w:r>
      <w:r w:rsidR="00AC4744" w:rsidRPr="007C5B83">
        <w:t xml:space="preserve">and the </w:t>
      </w:r>
      <w:r w:rsidR="009778A5" w:rsidRPr="007C5B83">
        <w:t>‘</w:t>
      </w:r>
      <w:r w:rsidR="00AC4744" w:rsidRPr="007C5B83">
        <w:t>primary-</w:t>
      </w:r>
      <w:proofErr w:type="spellStart"/>
      <w:r w:rsidR="00AC4744" w:rsidRPr="007C5B83">
        <w:t>gie</w:t>
      </w:r>
      <w:proofErr w:type="spellEnd"/>
      <w:r w:rsidR="009778A5" w:rsidRPr="007C5B83">
        <w:t>’</w:t>
      </w:r>
      <w:r w:rsidR="00AC4744" w:rsidRPr="007C5B83">
        <w:t xml:space="preserve"> specifies the motors for the DashCamNet pruned model, along with other different options.</w:t>
      </w:r>
      <w:r w:rsidRPr="007C5B83">
        <w:br/>
      </w:r>
      <w:r w:rsidRPr="007C5B83">
        <w:br/>
        <w:t>The following code specifies all the settings:</w:t>
      </w:r>
    </w:p>
    <w:p w14:paraId="22A4AC56" w14:textId="77777777" w:rsidR="006743A0" w:rsidRPr="007C5B83" w:rsidRDefault="006743A0">
      <w:pPr>
        <w:spacing w:before="0" w:line="240" w:lineRule="auto"/>
        <w:jc w:val="left"/>
      </w:pPr>
    </w:p>
    <w:p w14:paraId="4913490C" w14:textId="7F144FBC" w:rsidR="006743A0" w:rsidRDefault="006743A0" w:rsidP="006743A0"/>
    <w:p w14:paraId="71DF094F" w14:textId="77777777" w:rsidR="00F4107D" w:rsidRDefault="00F4107D" w:rsidP="006743A0"/>
    <w:p w14:paraId="0F956171" w14:textId="77777777" w:rsidR="00F4107D" w:rsidRDefault="00F4107D" w:rsidP="006743A0"/>
    <w:p w14:paraId="3EA0722C" w14:textId="77777777" w:rsidR="00F4107D" w:rsidRDefault="00F4107D" w:rsidP="006743A0"/>
    <w:p w14:paraId="2794393D" w14:textId="77777777" w:rsidR="001C5CA9" w:rsidRPr="007C5B83" w:rsidRDefault="001C5CA9" w:rsidP="006743A0"/>
    <w:p w14:paraId="1D10B52E" w14:textId="77777777" w:rsidR="00A954D2" w:rsidRPr="007C5B83" w:rsidRDefault="00A954D2">
      <w:pPr>
        <w:spacing w:before="0" w:line="240" w:lineRule="auto"/>
        <w:jc w:val="left"/>
      </w:pPr>
    </w:p>
    <w:p w14:paraId="19498BB2" w14:textId="550B9FEF" w:rsidR="006743A0" w:rsidRPr="007C5B83" w:rsidRDefault="006743A0">
      <w:pPr>
        <w:spacing w:before="0" w:line="240" w:lineRule="auto"/>
        <w:jc w:val="left"/>
      </w:pPr>
    </w:p>
    <w:p w14:paraId="49072D79" w14:textId="72D4F883" w:rsidR="003A5E83" w:rsidRPr="007C5B83" w:rsidRDefault="000D30DA">
      <w:pPr>
        <w:spacing w:before="0" w:line="240" w:lineRule="auto"/>
        <w:jc w:val="left"/>
        <w:rPr>
          <w:b/>
          <w:bCs/>
        </w:rPr>
      </w:pPr>
      <w:r>
        <w:rPr>
          <w:noProof/>
        </w:rPr>
        <mc:AlternateContent>
          <mc:Choice Requires="wps">
            <w:drawing>
              <wp:anchor distT="45720" distB="45720" distL="114300" distR="114300" simplePos="0" relativeHeight="251649024" behindDoc="0" locked="0" layoutInCell="1" allowOverlap="1" wp14:anchorId="3D22ECA8" wp14:editId="5BD0C2FB">
                <wp:simplePos x="0" y="0"/>
                <wp:positionH relativeFrom="character">
                  <wp:posOffset>0</wp:posOffset>
                </wp:positionH>
                <wp:positionV relativeFrom="line">
                  <wp:posOffset>31115</wp:posOffset>
                </wp:positionV>
                <wp:extent cx="5622290" cy="7179310"/>
                <wp:effectExtent l="0" t="0" r="0" b="2540"/>
                <wp:wrapNone/>
                <wp:docPr id="737600047" name="Cuadro de texto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2290" cy="7179310"/>
                        </a:xfrm>
                        <a:prstGeom prst="rect">
                          <a:avLst/>
                        </a:prstGeom>
                        <a:solidFill>
                          <a:srgbClr val="FFFFFF"/>
                        </a:solidFill>
                        <a:ln w="9525">
                          <a:solidFill>
                            <a:srgbClr val="000000"/>
                          </a:solidFill>
                          <a:miter lim="800000"/>
                          <a:headEnd/>
                          <a:tailEnd/>
                        </a:ln>
                      </wps:spPr>
                      <wps:txbx>
                        <w:txbxContent>
                          <w:p w14:paraId="552A0084" w14:textId="77777777" w:rsidR="00776EB7" w:rsidRPr="00F4107D" w:rsidRDefault="00776EB7" w:rsidP="00776EB7">
                            <w:pPr>
                              <w:shd w:val="clear" w:color="auto" w:fill="F7F7F7"/>
                              <w:spacing w:before="0" w:line="285" w:lineRule="atLeast"/>
                              <w:jc w:val="left"/>
                              <w:rPr>
                                <w:rFonts w:ascii="Consolas" w:hAnsi="Consolas" w:cs="Courier New"/>
                                <w:color w:val="000000"/>
                                <w:sz w:val="18"/>
                                <w:szCs w:val="18"/>
                              </w:rPr>
                            </w:pPr>
                            <w:r w:rsidRPr="00F4107D">
                              <w:rPr>
                                <w:rFonts w:ascii="Consolas" w:hAnsi="Consolas" w:cs="Courier New"/>
                                <w:color w:val="000000"/>
                                <w:sz w:val="18"/>
                                <w:szCs w:val="18"/>
                              </w:rPr>
                              <w:t>[source0]</w:t>
                            </w:r>
                          </w:p>
                          <w:p w14:paraId="4762B6EC" w14:textId="77777777" w:rsidR="00776EB7" w:rsidRPr="00F4107D" w:rsidRDefault="00776EB7" w:rsidP="00776EB7">
                            <w:pPr>
                              <w:shd w:val="clear" w:color="auto" w:fill="F7F7F7"/>
                              <w:spacing w:before="0" w:line="285" w:lineRule="atLeast"/>
                              <w:jc w:val="left"/>
                              <w:rPr>
                                <w:rFonts w:ascii="Consolas" w:hAnsi="Consolas" w:cs="Courier New"/>
                                <w:color w:val="000000"/>
                                <w:sz w:val="18"/>
                                <w:szCs w:val="18"/>
                              </w:rPr>
                            </w:pPr>
                            <w:r w:rsidRPr="00F4107D">
                              <w:rPr>
                                <w:rFonts w:ascii="Consolas" w:hAnsi="Consolas" w:cs="Courier New"/>
                                <w:color w:val="000000"/>
                                <w:sz w:val="18"/>
                                <w:szCs w:val="18"/>
                              </w:rPr>
                              <w:t>enable=</w:t>
                            </w:r>
                            <w:r w:rsidRPr="00F4107D">
                              <w:rPr>
                                <w:rFonts w:ascii="Consolas" w:hAnsi="Consolas" w:cs="Courier New"/>
                                <w:color w:val="116644"/>
                                <w:sz w:val="18"/>
                                <w:szCs w:val="18"/>
                              </w:rPr>
                              <w:t>1</w:t>
                            </w:r>
                          </w:p>
                          <w:p w14:paraId="311055F3" w14:textId="77777777" w:rsidR="00776EB7" w:rsidRPr="00F4107D" w:rsidRDefault="00776EB7" w:rsidP="00776EB7">
                            <w:pPr>
                              <w:shd w:val="clear" w:color="auto" w:fill="F7F7F7"/>
                              <w:spacing w:before="0" w:line="285" w:lineRule="atLeast"/>
                              <w:jc w:val="left"/>
                              <w:rPr>
                                <w:rFonts w:ascii="Consolas" w:hAnsi="Consolas" w:cs="Courier New"/>
                                <w:color w:val="000000"/>
                                <w:sz w:val="18"/>
                                <w:szCs w:val="18"/>
                              </w:rPr>
                            </w:pPr>
                            <w:r w:rsidRPr="00F4107D">
                              <w:rPr>
                                <w:rFonts w:ascii="Consolas" w:hAnsi="Consolas" w:cs="Courier New"/>
                                <w:color w:val="257693"/>
                                <w:sz w:val="18"/>
                                <w:szCs w:val="18"/>
                              </w:rPr>
                              <w:t>type</w:t>
                            </w:r>
                            <w:r w:rsidRPr="00F4107D">
                              <w:rPr>
                                <w:rFonts w:ascii="Consolas" w:hAnsi="Consolas" w:cs="Courier New"/>
                                <w:color w:val="000000"/>
                                <w:sz w:val="18"/>
                                <w:szCs w:val="18"/>
                              </w:rPr>
                              <w:t>=</w:t>
                            </w:r>
                            <w:r w:rsidRPr="00F4107D">
                              <w:rPr>
                                <w:rFonts w:ascii="Consolas" w:hAnsi="Consolas" w:cs="Courier New"/>
                                <w:color w:val="116644"/>
                                <w:sz w:val="18"/>
                                <w:szCs w:val="18"/>
                              </w:rPr>
                              <w:t>1</w:t>
                            </w:r>
                          </w:p>
                          <w:p w14:paraId="5ABE196D" w14:textId="77777777" w:rsidR="00776EB7" w:rsidRPr="00F4107D" w:rsidRDefault="00776EB7" w:rsidP="00776EB7">
                            <w:pPr>
                              <w:shd w:val="clear" w:color="auto" w:fill="F7F7F7"/>
                              <w:spacing w:before="0" w:line="285" w:lineRule="atLeast"/>
                              <w:jc w:val="left"/>
                              <w:rPr>
                                <w:rFonts w:ascii="Consolas" w:hAnsi="Consolas" w:cs="Courier New"/>
                                <w:color w:val="000000"/>
                                <w:sz w:val="18"/>
                                <w:szCs w:val="18"/>
                              </w:rPr>
                            </w:pPr>
                            <w:r w:rsidRPr="00F4107D">
                              <w:rPr>
                                <w:rFonts w:ascii="Consolas" w:hAnsi="Consolas" w:cs="Courier New"/>
                                <w:color w:val="000000"/>
                                <w:sz w:val="18"/>
                                <w:szCs w:val="18"/>
                              </w:rPr>
                              <w:t>camera-width=</w:t>
                            </w:r>
                            <w:r w:rsidRPr="00F4107D">
                              <w:rPr>
                                <w:rFonts w:ascii="Consolas" w:hAnsi="Consolas" w:cs="Courier New"/>
                                <w:color w:val="116644"/>
                                <w:sz w:val="18"/>
                                <w:szCs w:val="18"/>
                              </w:rPr>
                              <w:t>640</w:t>
                            </w:r>
                          </w:p>
                          <w:p w14:paraId="49E255BF" w14:textId="77777777" w:rsidR="00776EB7" w:rsidRPr="00F4107D" w:rsidRDefault="00776EB7" w:rsidP="00776EB7">
                            <w:pPr>
                              <w:shd w:val="clear" w:color="auto" w:fill="F7F7F7"/>
                              <w:spacing w:before="0" w:line="285" w:lineRule="atLeast"/>
                              <w:jc w:val="left"/>
                              <w:rPr>
                                <w:rFonts w:ascii="Consolas" w:hAnsi="Consolas" w:cs="Courier New"/>
                                <w:color w:val="000000"/>
                                <w:sz w:val="18"/>
                                <w:szCs w:val="18"/>
                              </w:rPr>
                            </w:pPr>
                            <w:r w:rsidRPr="00F4107D">
                              <w:rPr>
                                <w:rFonts w:ascii="Consolas" w:hAnsi="Consolas" w:cs="Courier New"/>
                                <w:color w:val="000000"/>
                                <w:sz w:val="18"/>
                                <w:szCs w:val="18"/>
                              </w:rPr>
                              <w:t>camera-height=</w:t>
                            </w:r>
                            <w:r w:rsidRPr="00F4107D">
                              <w:rPr>
                                <w:rFonts w:ascii="Consolas" w:hAnsi="Consolas" w:cs="Courier New"/>
                                <w:color w:val="116644"/>
                                <w:sz w:val="18"/>
                                <w:szCs w:val="18"/>
                              </w:rPr>
                              <w:t>480</w:t>
                            </w:r>
                          </w:p>
                          <w:p w14:paraId="0B00507D" w14:textId="77777777" w:rsidR="00776EB7" w:rsidRPr="00F4107D" w:rsidRDefault="00776EB7" w:rsidP="00776EB7">
                            <w:pPr>
                              <w:shd w:val="clear" w:color="auto" w:fill="F7F7F7"/>
                              <w:spacing w:before="0" w:line="285" w:lineRule="atLeast"/>
                              <w:jc w:val="left"/>
                              <w:rPr>
                                <w:rFonts w:ascii="Consolas" w:hAnsi="Consolas" w:cs="Courier New"/>
                                <w:color w:val="000000"/>
                                <w:sz w:val="18"/>
                                <w:szCs w:val="18"/>
                              </w:rPr>
                            </w:pPr>
                            <w:r w:rsidRPr="00F4107D">
                              <w:rPr>
                                <w:rFonts w:ascii="Consolas" w:hAnsi="Consolas" w:cs="Courier New"/>
                                <w:color w:val="000000"/>
                                <w:sz w:val="18"/>
                                <w:szCs w:val="18"/>
                              </w:rPr>
                              <w:t>camera-v4l2-dev-node=</w:t>
                            </w:r>
                            <w:r w:rsidRPr="00F4107D">
                              <w:rPr>
                                <w:rFonts w:ascii="Consolas" w:hAnsi="Consolas" w:cs="Courier New"/>
                                <w:color w:val="116644"/>
                                <w:sz w:val="18"/>
                                <w:szCs w:val="18"/>
                              </w:rPr>
                              <w:t>0</w:t>
                            </w:r>
                          </w:p>
                          <w:p w14:paraId="261C858E" w14:textId="77777777" w:rsidR="00776EB7" w:rsidRPr="00F4107D" w:rsidRDefault="00776EB7" w:rsidP="00776EB7">
                            <w:pPr>
                              <w:shd w:val="clear" w:color="auto" w:fill="F7F7F7"/>
                              <w:spacing w:before="0" w:line="285" w:lineRule="atLeast"/>
                              <w:jc w:val="left"/>
                              <w:rPr>
                                <w:rFonts w:ascii="Consolas" w:hAnsi="Consolas" w:cs="Courier New"/>
                                <w:color w:val="000000"/>
                                <w:sz w:val="18"/>
                                <w:szCs w:val="18"/>
                                <w:lang w:val="es-ES"/>
                              </w:rPr>
                            </w:pPr>
                            <w:r w:rsidRPr="00F4107D">
                              <w:rPr>
                                <w:rFonts w:ascii="Consolas" w:hAnsi="Consolas" w:cs="Courier New"/>
                                <w:color w:val="000000"/>
                                <w:sz w:val="18"/>
                                <w:szCs w:val="18"/>
                                <w:lang w:val="es-ES"/>
                              </w:rPr>
                              <w:t>camera-</w:t>
                            </w:r>
                            <w:proofErr w:type="spellStart"/>
                            <w:r w:rsidRPr="00F4107D">
                              <w:rPr>
                                <w:rFonts w:ascii="Consolas" w:hAnsi="Consolas" w:cs="Courier New"/>
                                <w:color w:val="000000"/>
                                <w:sz w:val="18"/>
                                <w:szCs w:val="18"/>
                                <w:lang w:val="es-ES"/>
                              </w:rPr>
                              <w:t>fps</w:t>
                            </w:r>
                            <w:proofErr w:type="spellEnd"/>
                            <w:r w:rsidRPr="00F4107D">
                              <w:rPr>
                                <w:rFonts w:ascii="Consolas" w:hAnsi="Consolas" w:cs="Courier New"/>
                                <w:color w:val="000000"/>
                                <w:sz w:val="18"/>
                                <w:szCs w:val="18"/>
                                <w:lang w:val="es-ES"/>
                              </w:rPr>
                              <w:t>-n=</w:t>
                            </w:r>
                            <w:r w:rsidRPr="00F4107D">
                              <w:rPr>
                                <w:rFonts w:ascii="Consolas" w:hAnsi="Consolas" w:cs="Courier New"/>
                                <w:color w:val="116644"/>
                                <w:sz w:val="18"/>
                                <w:szCs w:val="18"/>
                                <w:lang w:val="es-ES"/>
                              </w:rPr>
                              <w:t>25</w:t>
                            </w:r>
                          </w:p>
                          <w:p w14:paraId="2F3C70A1" w14:textId="77777777" w:rsidR="00776EB7" w:rsidRPr="00F4107D" w:rsidRDefault="00776EB7" w:rsidP="00776EB7">
                            <w:pPr>
                              <w:shd w:val="clear" w:color="auto" w:fill="F7F7F7"/>
                              <w:spacing w:before="0" w:line="285" w:lineRule="atLeast"/>
                              <w:jc w:val="left"/>
                              <w:rPr>
                                <w:rFonts w:ascii="Consolas" w:hAnsi="Consolas" w:cs="Courier New"/>
                                <w:color w:val="000000"/>
                                <w:sz w:val="18"/>
                                <w:szCs w:val="18"/>
                                <w:lang w:val="es-ES"/>
                              </w:rPr>
                            </w:pPr>
                            <w:r w:rsidRPr="00F4107D">
                              <w:rPr>
                                <w:rFonts w:ascii="Consolas" w:hAnsi="Consolas" w:cs="Courier New"/>
                                <w:color w:val="000000"/>
                                <w:sz w:val="18"/>
                                <w:szCs w:val="18"/>
                                <w:lang w:val="es-ES"/>
                              </w:rPr>
                              <w:t>camera-</w:t>
                            </w:r>
                            <w:proofErr w:type="spellStart"/>
                            <w:r w:rsidRPr="00F4107D">
                              <w:rPr>
                                <w:rFonts w:ascii="Consolas" w:hAnsi="Consolas" w:cs="Courier New"/>
                                <w:color w:val="000000"/>
                                <w:sz w:val="18"/>
                                <w:szCs w:val="18"/>
                                <w:lang w:val="es-ES"/>
                              </w:rPr>
                              <w:t>fps</w:t>
                            </w:r>
                            <w:proofErr w:type="spellEnd"/>
                            <w:r w:rsidRPr="00F4107D">
                              <w:rPr>
                                <w:rFonts w:ascii="Consolas" w:hAnsi="Consolas" w:cs="Courier New"/>
                                <w:color w:val="000000"/>
                                <w:sz w:val="18"/>
                                <w:szCs w:val="18"/>
                                <w:lang w:val="es-ES"/>
                              </w:rPr>
                              <w:t>-d=</w:t>
                            </w:r>
                            <w:r w:rsidRPr="00F4107D">
                              <w:rPr>
                                <w:rFonts w:ascii="Consolas" w:hAnsi="Consolas" w:cs="Courier New"/>
                                <w:color w:val="116644"/>
                                <w:sz w:val="18"/>
                                <w:szCs w:val="18"/>
                                <w:lang w:val="es-ES"/>
                              </w:rPr>
                              <w:t>1</w:t>
                            </w:r>
                          </w:p>
                          <w:p w14:paraId="3CB99460" w14:textId="77777777" w:rsidR="00776EB7" w:rsidRPr="00F4107D" w:rsidRDefault="00776EB7" w:rsidP="00776EB7">
                            <w:pPr>
                              <w:shd w:val="clear" w:color="auto" w:fill="F7F7F7"/>
                              <w:spacing w:before="0" w:line="285" w:lineRule="atLeast"/>
                              <w:jc w:val="left"/>
                              <w:rPr>
                                <w:rFonts w:ascii="Consolas" w:hAnsi="Consolas" w:cs="Courier New"/>
                                <w:color w:val="000000"/>
                                <w:sz w:val="18"/>
                                <w:szCs w:val="18"/>
                              </w:rPr>
                            </w:pPr>
                            <w:proofErr w:type="spellStart"/>
                            <w:r w:rsidRPr="00F4107D">
                              <w:rPr>
                                <w:rFonts w:ascii="Consolas" w:hAnsi="Consolas" w:cs="Courier New"/>
                                <w:color w:val="000000"/>
                                <w:sz w:val="18"/>
                                <w:szCs w:val="18"/>
                              </w:rPr>
                              <w:t>gpu</w:t>
                            </w:r>
                            <w:proofErr w:type="spellEnd"/>
                            <w:r w:rsidRPr="00F4107D">
                              <w:rPr>
                                <w:rFonts w:ascii="Consolas" w:hAnsi="Consolas" w:cs="Courier New"/>
                                <w:color w:val="000000"/>
                                <w:sz w:val="18"/>
                                <w:szCs w:val="18"/>
                              </w:rPr>
                              <w:t>-id=</w:t>
                            </w:r>
                            <w:r w:rsidRPr="00F4107D">
                              <w:rPr>
                                <w:rFonts w:ascii="Consolas" w:hAnsi="Consolas" w:cs="Courier New"/>
                                <w:color w:val="116644"/>
                                <w:sz w:val="18"/>
                                <w:szCs w:val="18"/>
                              </w:rPr>
                              <w:t>0</w:t>
                            </w:r>
                          </w:p>
                          <w:p w14:paraId="367DF015" w14:textId="77777777" w:rsidR="00776EB7" w:rsidRPr="00F4107D" w:rsidRDefault="00776EB7" w:rsidP="00776EB7">
                            <w:pPr>
                              <w:shd w:val="clear" w:color="auto" w:fill="F7F7F7"/>
                              <w:spacing w:before="0" w:line="285" w:lineRule="atLeast"/>
                              <w:jc w:val="left"/>
                              <w:rPr>
                                <w:rFonts w:ascii="Consolas" w:hAnsi="Consolas" w:cs="Courier New"/>
                                <w:color w:val="116644"/>
                                <w:sz w:val="18"/>
                                <w:szCs w:val="18"/>
                              </w:rPr>
                            </w:pPr>
                            <w:proofErr w:type="spellStart"/>
                            <w:r w:rsidRPr="00F4107D">
                              <w:rPr>
                                <w:rFonts w:ascii="Consolas" w:hAnsi="Consolas" w:cs="Courier New"/>
                                <w:color w:val="000000"/>
                                <w:sz w:val="18"/>
                                <w:szCs w:val="18"/>
                              </w:rPr>
                              <w:t>cudadec-memtype</w:t>
                            </w:r>
                            <w:proofErr w:type="spellEnd"/>
                            <w:r w:rsidRPr="00F4107D">
                              <w:rPr>
                                <w:rFonts w:ascii="Consolas" w:hAnsi="Consolas" w:cs="Courier New"/>
                                <w:color w:val="000000"/>
                                <w:sz w:val="18"/>
                                <w:szCs w:val="18"/>
                              </w:rPr>
                              <w:t>=</w:t>
                            </w:r>
                            <w:r w:rsidRPr="00F4107D">
                              <w:rPr>
                                <w:rFonts w:ascii="Consolas" w:hAnsi="Consolas" w:cs="Courier New"/>
                                <w:color w:val="116644"/>
                                <w:sz w:val="18"/>
                                <w:szCs w:val="18"/>
                              </w:rPr>
                              <w:t>0</w:t>
                            </w:r>
                          </w:p>
                          <w:p w14:paraId="52416B90" w14:textId="77777777" w:rsidR="00A561D5" w:rsidRPr="00F4107D" w:rsidRDefault="00A561D5" w:rsidP="00776EB7">
                            <w:pPr>
                              <w:shd w:val="clear" w:color="auto" w:fill="F7F7F7"/>
                              <w:spacing w:before="0" w:line="285" w:lineRule="atLeast"/>
                              <w:jc w:val="left"/>
                              <w:rPr>
                                <w:rFonts w:ascii="Consolas" w:hAnsi="Consolas" w:cs="Courier New"/>
                                <w:color w:val="116644"/>
                                <w:sz w:val="18"/>
                                <w:szCs w:val="18"/>
                              </w:rPr>
                            </w:pPr>
                          </w:p>
                          <w:p w14:paraId="649CD440" w14:textId="77777777" w:rsidR="00A561D5" w:rsidRPr="00F4107D" w:rsidRDefault="00A561D5" w:rsidP="00A561D5">
                            <w:pPr>
                              <w:shd w:val="clear" w:color="auto" w:fill="F7F7F7"/>
                              <w:spacing w:before="0" w:line="285" w:lineRule="atLeast"/>
                              <w:jc w:val="left"/>
                              <w:rPr>
                                <w:rFonts w:ascii="Consolas" w:hAnsi="Consolas" w:cs="Courier New"/>
                                <w:color w:val="000000"/>
                                <w:sz w:val="18"/>
                                <w:szCs w:val="18"/>
                              </w:rPr>
                            </w:pPr>
                            <w:r w:rsidRPr="00F4107D">
                              <w:rPr>
                                <w:rFonts w:ascii="Consolas" w:hAnsi="Consolas" w:cs="Courier New"/>
                                <w:color w:val="000000"/>
                                <w:sz w:val="18"/>
                                <w:szCs w:val="18"/>
                              </w:rPr>
                              <w:t>[</w:t>
                            </w:r>
                            <w:proofErr w:type="spellStart"/>
                            <w:r w:rsidRPr="00F4107D">
                              <w:rPr>
                                <w:rFonts w:ascii="Consolas" w:hAnsi="Consolas" w:cs="Courier New"/>
                                <w:color w:val="000000"/>
                                <w:sz w:val="18"/>
                                <w:szCs w:val="18"/>
                              </w:rPr>
                              <w:t>streammux</w:t>
                            </w:r>
                            <w:proofErr w:type="spellEnd"/>
                            <w:r w:rsidRPr="00F4107D">
                              <w:rPr>
                                <w:rFonts w:ascii="Consolas" w:hAnsi="Consolas" w:cs="Courier New"/>
                                <w:color w:val="000000"/>
                                <w:sz w:val="18"/>
                                <w:szCs w:val="18"/>
                              </w:rPr>
                              <w:t>]</w:t>
                            </w:r>
                          </w:p>
                          <w:p w14:paraId="6F878F03" w14:textId="77777777" w:rsidR="00A561D5" w:rsidRPr="00F4107D" w:rsidRDefault="00A561D5" w:rsidP="00A561D5">
                            <w:pPr>
                              <w:shd w:val="clear" w:color="auto" w:fill="F7F7F7"/>
                              <w:spacing w:before="0" w:line="285" w:lineRule="atLeast"/>
                              <w:jc w:val="left"/>
                              <w:rPr>
                                <w:rFonts w:ascii="Consolas" w:hAnsi="Consolas" w:cs="Courier New"/>
                                <w:color w:val="000000"/>
                                <w:sz w:val="18"/>
                                <w:szCs w:val="18"/>
                              </w:rPr>
                            </w:pPr>
                            <w:proofErr w:type="spellStart"/>
                            <w:r w:rsidRPr="00F4107D">
                              <w:rPr>
                                <w:rFonts w:ascii="Consolas" w:hAnsi="Consolas" w:cs="Courier New"/>
                                <w:color w:val="000000"/>
                                <w:sz w:val="18"/>
                                <w:szCs w:val="18"/>
                              </w:rPr>
                              <w:t>gpu</w:t>
                            </w:r>
                            <w:proofErr w:type="spellEnd"/>
                            <w:r w:rsidRPr="00F4107D">
                              <w:rPr>
                                <w:rFonts w:ascii="Consolas" w:hAnsi="Consolas" w:cs="Courier New"/>
                                <w:color w:val="000000"/>
                                <w:sz w:val="18"/>
                                <w:szCs w:val="18"/>
                              </w:rPr>
                              <w:t>-id=</w:t>
                            </w:r>
                            <w:r w:rsidRPr="00F4107D">
                              <w:rPr>
                                <w:rFonts w:ascii="Consolas" w:hAnsi="Consolas" w:cs="Courier New"/>
                                <w:color w:val="116644"/>
                                <w:sz w:val="18"/>
                                <w:szCs w:val="18"/>
                              </w:rPr>
                              <w:t>0</w:t>
                            </w:r>
                          </w:p>
                          <w:p w14:paraId="3E865848" w14:textId="77777777" w:rsidR="00A561D5" w:rsidRPr="00F4107D" w:rsidRDefault="00A561D5" w:rsidP="00A561D5">
                            <w:pPr>
                              <w:shd w:val="clear" w:color="auto" w:fill="F7F7F7"/>
                              <w:spacing w:before="0" w:line="285" w:lineRule="atLeast"/>
                              <w:jc w:val="left"/>
                              <w:rPr>
                                <w:rFonts w:ascii="Consolas" w:hAnsi="Consolas" w:cs="Courier New"/>
                                <w:color w:val="000000"/>
                                <w:sz w:val="18"/>
                                <w:szCs w:val="18"/>
                              </w:rPr>
                            </w:pPr>
                            <w:r w:rsidRPr="00F4107D">
                              <w:rPr>
                                <w:rFonts w:ascii="Consolas" w:hAnsi="Consolas" w:cs="Courier New"/>
                                <w:color w:val="000000"/>
                                <w:sz w:val="18"/>
                                <w:szCs w:val="18"/>
                              </w:rPr>
                              <w:t>batch-size=</w:t>
                            </w:r>
                            <w:r w:rsidRPr="00F4107D">
                              <w:rPr>
                                <w:rFonts w:ascii="Consolas" w:hAnsi="Consolas" w:cs="Courier New"/>
                                <w:color w:val="116644"/>
                                <w:sz w:val="18"/>
                                <w:szCs w:val="18"/>
                              </w:rPr>
                              <w:t>1</w:t>
                            </w:r>
                          </w:p>
                          <w:p w14:paraId="42F5951A" w14:textId="77777777" w:rsidR="00A561D5" w:rsidRPr="00F4107D" w:rsidRDefault="00A561D5" w:rsidP="00A561D5">
                            <w:pPr>
                              <w:shd w:val="clear" w:color="auto" w:fill="F7F7F7"/>
                              <w:spacing w:before="0" w:line="285" w:lineRule="atLeast"/>
                              <w:jc w:val="left"/>
                              <w:rPr>
                                <w:rFonts w:ascii="Consolas" w:hAnsi="Consolas" w:cs="Courier New"/>
                                <w:color w:val="000000"/>
                                <w:sz w:val="18"/>
                                <w:szCs w:val="18"/>
                              </w:rPr>
                            </w:pPr>
                            <w:r w:rsidRPr="00F4107D">
                              <w:rPr>
                                <w:rFonts w:ascii="Consolas" w:hAnsi="Consolas" w:cs="Courier New"/>
                                <w:color w:val="000000"/>
                                <w:sz w:val="18"/>
                                <w:szCs w:val="18"/>
                              </w:rPr>
                              <w:t>batched-push-timeout=</w:t>
                            </w:r>
                            <w:r w:rsidRPr="00F4107D">
                              <w:rPr>
                                <w:rFonts w:ascii="Consolas" w:hAnsi="Consolas" w:cs="Courier New"/>
                                <w:color w:val="116644"/>
                                <w:sz w:val="18"/>
                                <w:szCs w:val="18"/>
                              </w:rPr>
                              <w:t>4000</w:t>
                            </w:r>
                          </w:p>
                          <w:p w14:paraId="6265E334" w14:textId="77777777" w:rsidR="00A561D5" w:rsidRPr="00F4107D" w:rsidRDefault="00A561D5" w:rsidP="00A561D5">
                            <w:pPr>
                              <w:shd w:val="clear" w:color="auto" w:fill="F7F7F7"/>
                              <w:spacing w:before="0" w:line="285" w:lineRule="atLeast"/>
                              <w:jc w:val="left"/>
                              <w:rPr>
                                <w:rFonts w:ascii="Consolas" w:hAnsi="Consolas" w:cs="Courier New"/>
                                <w:color w:val="000000"/>
                                <w:sz w:val="18"/>
                                <w:szCs w:val="18"/>
                              </w:rPr>
                            </w:pPr>
                            <w:r w:rsidRPr="00F4107D">
                              <w:rPr>
                                <w:rFonts w:ascii="Consolas" w:hAnsi="Consolas" w:cs="Courier New"/>
                                <w:color w:val="000000"/>
                                <w:sz w:val="18"/>
                                <w:szCs w:val="18"/>
                              </w:rPr>
                              <w:t>width=</w:t>
                            </w:r>
                            <w:r w:rsidRPr="00F4107D">
                              <w:rPr>
                                <w:rFonts w:ascii="Consolas" w:hAnsi="Consolas" w:cs="Courier New"/>
                                <w:color w:val="116644"/>
                                <w:sz w:val="18"/>
                                <w:szCs w:val="18"/>
                              </w:rPr>
                              <w:t>1920</w:t>
                            </w:r>
                          </w:p>
                          <w:p w14:paraId="79CA3D25" w14:textId="77777777" w:rsidR="00A561D5" w:rsidRPr="00F4107D" w:rsidRDefault="00A561D5" w:rsidP="00A561D5">
                            <w:pPr>
                              <w:shd w:val="clear" w:color="auto" w:fill="F7F7F7"/>
                              <w:spacing w:before="0" w:line="285" w:lineRule="atLeast"/>
                              <w:jc w:val="left"/>
                              <w:rPr>
                                <w:rFonts w:ascii="Consolas" w:hAnsi="Consolas" w:cs="Courier New"/>
                                <w:color w:val="000000"/>
                                <w:sz w:val="18"/>
                                <w:szCs w:val="18"/>
                              </w:rPr>
                            </w:pPr>
                            <w:r w:rsidRPr="00F4107D">
                              <w:rPr>
                                <w:rFonts w:ascii="Consolas" w:hAnsi="Consolas" w:cs="Courier New"/>
                                <w:color w:val="000000"/>
                                <w:sz w:val="18"/>
                                <w:szCs w:val="18"/>
                              </w:rPr>
                              <w:t>height=</w:t>
                            </w:r>
                            <w:r w:rsidRPr="00F4107D">
                              <w:rPr>
                                <w:rFonts w:ascii="Consolas" w:hAnsi="Consolas" w:cs="Courier New"/>
                                <w:color w:val="116644"/>
                                <w:sz w:val="18"/>
                                <w:szCs w:val="18"/>
                              </w:rPr>
                              <w:t>1080</w:t>
                            </w:r>
                          </w:p>
                          <w:p w14:paraId="006630E4" w14:textId="191002F3" w:rsidR="00A561D5" w:rsidRPr="00F4107D" w:rsidRDefault="00A561D5" w:rsidP="00776EB7">
                            <w:pPr>
                              <w:shd w:val="clear" w:color="auto" w:fill="F7F7F7"/>
                              <w:spacing w:before="0" w:line="285" w:lineRule="atLeast"/>
                              <w:jc w:val="left"/>
                              <w:rPr>
                                <w:rFonts w:ascii="Consolas" w:hAnsi="Consolas" w:cs="Courier New"/>
                                <w:color w:val="000000"/>
                                <w:sz w:val="18"/>
                                <w:szCs w:val="18"/>
                              </w:rPr>
                            </w:pPr>
                            <w:r w:rsidRPr="00F4107D">
                              <w:rPr>
                                <w:rFonts w:ascii="Consolas" w:hAnsi="Consolas" w:cs="Courier New"/>
                                <w:color w:val="000000"/>
                                <w:sz w:val="18"/>
                                <w:szCs w:val="18"/>
                              </w:rPr>
                              <w:t>live-source=</w:t>
                            </w:r>
                            <w:r w:rsidRPr="00F4107D">
                              <w:rPr>
                                <w:rFonts w:ascii="Consolas" w:hAnsi="Consolas" w:cs="Courier New"/>
                                <w:color w:val="116644"/>
                                <w:sz w:val="18"/>
                                <w:szCs w:val="18"/>
                              </w:rPr>
                              <w:t>1</w:t>
                            </w:r>
                            <w:r w:rsidRPr="00F4107D">
                              <w:rPr>
                                <w:rFonts w:ascii="Consolas" w:hAnsi="Consolas" w:cs="Courier New"/>
                                <w:color w:val="000000"/>
                                <w:sz w:val="18"/>
                                <w:szCs w:val="18"/>
                              </w:rPr>
                              <w:t xml:space="preserve"> </w:t>
                            </w:r>
                          </w:p>
                          <w:p w14:paraId="450FC521" w14:textId="77777777" w:rsidR="00B101D2" w:rsidRPr="00F4107D" w:rsidRDefault="00B101D2" w:rsidP="00776EB7">
                            <w:pPr>
                              <w:shd w:val="clear" w:color="auto" w:fill="F7F7F7"/>
                              <w:spacing w:before="0" w:line="285" w:lineRule="atLeast"/>
                              <w:jc w:val="left"/>
                              <w:rPr>
                                <w:rFonts w:ascii="Consolas" w:hAnsi="Consolas" w:cs="Courier New"/>
                                <w:color w:val="000000"/>
                                <w:sz w:val="18"/>
                                <w:szCs w:val="18"/>
                              </w:rPr>
                            </w:pPr>
                          </w:p>
                          <w:p w14:paraId="451EDFC3" w14:textId="77777777" w:rsidR="0026621A" w:rsidRPr="00F4107D" w:rsidRDefault="0026621A" w:rsidP="0026621A">
                            <w:pPr>
                              <w:shd w:val="clear" w:color="auto" w:fill="F7F7F7"/>
                              <w:spacing w:before="0" w:line="285" w:lineRule="atLeast"/>
                              <w:jc w:val="left"/>
                              <w:rPr>
                                <w:rFonts w:ascii="Consolas" w:hAnsi="Consolas" w:cs="Courier New"/>
                                <w:color w:val="000000"/>
                                <w:sz w:val="18"/>
                                <w:szCs w:val="18"/>
                              </w:rPr>
                            </w:pPr>
                            <w:r w:rsidRPr="00F4107D">
                              <w:rPr>
                                <w:rFonts w:ascii="Consolas" w:hAnsi="Consolas" w:cs="Courier New"/>
                                <w:color w:val="000000"/>
                                <w:sz w:val="18"/>
                                <w:szCs w:val="18"/>
                              </w:rPr>
                              <w:t>[sink1]</w:t>
                            </w:r>
                          </w:p>
                          <w:p w14:paraId="4C7B04F8" w14:textId="77777777" w:rsidR="0026621A" w:rsidRPr="00F4107D" w:rsidRDefault="0026621A" w:rsidP="0026621A">
                            <w:pPr>
                              <w:shd w:val="clear" w:color="auto" w:fill="F7F7F7"/>
                              <w:spacing w:before="0" w:line="285" w:lineRule="atLeast"/>
                              <w:jc w:val="left"/>
                              <w:rPr>
                                <w:rFonts w:ascii="Consolas" w:hAnsi="Consolas" w:cs="Courier New"/>
                                <w:color w:val="000000"/>
                                <w:sz w:val="18"/>
                                <w:szCs w:val="18"/>
                              </w:rPr>
                            </w:pPr>
                            <w:r w:rsidRPr="00F4107D">
                              <w:rPr>
                                <w:rFonts w:ascii="Consolas" w:hAnsi="Consolas" w:cs="Courier New"/>
                                <w:color w:val="000000"/>
                                <w:sz w:val="18"/>
                                <w:szCs w:val="18"/>
                              </w:rPr>
                              <w:t>enable=</w:t>
                            </w:r>
                            <w:r w:rsidRPr="00F4107D">
                              <w:rPr>
                                <w:rFonts w:ascii="Consolas" w:hAnsi="Consolas" w:cs="Courier New"/>
                                <w:color w:val="116644"/>
                                <w:sz w:val="18"/>
                                <w:szCs w:val="18"/>
                              </w:rPr>
                              <w:t>1</w:t>
                            </w:r>
                          </w:p>
                          <w:p w14:paraId="267A82B9" w14:textId="6F19E518" w:rsidR="0026621A" w:rsidRPr="00F4107D" w:rsidRDefault="0026621A" w:rsidP="0026621A">
                            <w:pPr>
                              <w:shd w:val="clear" w:color="auto" w:fill="F7F7F7"/>
                              <w:spacing w:before="0" w:line="285" w:lineRule="atLeast"/>
                              <w:jc w:val="left"/>
                              <w:rPr>
                                <w:rFonts w:ascii="Consolas" w:hAnsi="Consolas" w:cs="Courier New"/>
                                <w:color w:val="000000"/>
                                <w:sz w:val="18"/>
                                <w:szCs w:val="18"/>
                              </w:rPr>
                            </w:pPr>
                            <w:r w:rsidRPr="00F4107D">
                              <w:rPr>
                                <w:rFonts w:ascii="Consolas" w:hAnsi="Consolas" w:cs="Courier New"/>
                                <w:color w:val="008000"/>
                                <w:sz w:val="18"/>
                                <w:szCs w:val="18"/>
                              </w:rPr>
                              <w:t>#Type - 6=</w:t>
                            </w:r>
                            <w:proofErr w:type="spellStart"/>
                            <w:r w:rsidRPr="00F4107D">
                              <w:rPr>
                                <w:rFonts w:ascii="Consolas" w:hAnsi="Consolas" w:cs="Courier New"/>
                                <w:color w:val="008000"/>
                                <w:sz w:val="18"/>
                                <w:szCs w:val="18"/>
                              </w:rPr>
                              <w:t>MsgConvBroker</w:t>
                            </w:r>
                            <w:proofErr w:type="spellEnd"/>
                          </w:p>
                          <w:p w14:paraId="44F5CAE0" w14:textId="77777777" w:rsidR="0026621A" w:rsidRPr="00F4107D" w:rsidRDefault="0026621A" w:rsidP="0026621A">
                            <w:pPr>
                              <w:shd w:val="clear" w:color="auto" w:fill="F7F7F7"/>
                              <w:spacing w:before="0" w:line="285" w:lineRule="atLeast"/>
                              <w:jc w:val="left"/>
                              <w:rPr>
                                <w:rFonts w:ascii="Consolas" w:hAnsi="Consolas" w:cs="Courier New"/>
                                <w:color w:val="000000"/>
                                <w:sz w:val="18"/>
                                <w:szCs w:val="18"/>
                              </w:rPr>
                            </w:pPr>
                            <w:r w:rsidRPr="00F4107D">
                              <w:rPr>
                                <w:rFonts w:ascii="Consolas" w:hAnsi="Consolas" w:cs="Courier New"/>
                                <w:color w:val="257693"/>
                                <w:sz w:val="18"/>
                                <w:szCs w:val="18"/>
                              </w:rPr>
                              <w:t>type</w:t>
                            </w:r>
                            <w:r w:rsidRPr="00F4107D">
                              <w:rPr>
                                <w:rFonts w:ascii="Consolas" w:hAnsi="Consolas" w:cs="Courier New"/>
                                <w:color w:val="000000"/>
                                <w:sz w:val="18"/>
                                <w:szCs w:val="18"/>
                              </w:rPr>
                              <w:t>=</w:t>
                            </w:r>
                            <w:r w:rsidRPr="00F4107D">
                              <w:rPr>
                                <w:rFonts w:ascii="Consolas" w:hAnsi="Consolas" w:cs="Courier New"/>
                                <w:color w:val="116644"/>
                                <w:sz w:val="18"/>
                                <w:szCs w:val="18"/>
                              </w:rPr>
                              <w:t>6</w:t>
                            </w:r>
                          </w:p>
                          <w:p w14:paraId="2474BAC9" w14:textId="77777777" w:rsidR="0026621A" w:rsidRPr="00F4107D" w:rsidRDefault="0026621A" w:rsidP="0026621A">
                            <w:pPr>
                              <w:shd w:val="clear" w:color="auto" w:fill="F7F7F7"/>
                              <w:spacing w:before="0" w:line="285" w:lineRule="atLeast"/>
                              <w:jc w:val="left"/>
                              <w:rPr>
                                <w:rFonts w:ascii="Consolas" w:hAnsi="Consolas" w:cs="Courier New"/>
                                <w:color w:val="000000"/>
                                <w:sz w:val="18"/>
                                <w:szCs w:val="18"/>
                              </w:rPr>
                            </w:pPr>
                            <w:r w:rsidRPr="00F4107D">
                              <w:rPr>
                                <w:rFonts w:ascii="Consolas" w:hAnsi="Consolas" w:cs="Courier New"/>
                                <w:color w:val="000000"/>
                                <w:sz w:val="18"/>
                                <w:szCs w:val="18"/>
                              </w:rPr>
                              <w:t>msg-conv-config=dstest5_msgconv_sample_config.txt</w:t>
                            </w:r>
                          </w:p>
                          <w:p w14:paraId="445009F0" w14:textId="77777777" w:rsidR="0026621A" w:rsidRPr="00F4107D" w:rsidRDefault="0026621A" w:rsidP="0026621A">
                            <w:pPr>
                              <w:shd w:val="clear" w:color="auto" w:fill="F7F7F7"/>
                              <w:spacing w:before="0" w:line="285" w:lineRule="atLeast"/>
                              <w:jc w:val="left"/>
                              <w:rPr>
                                <w:rFonts w:ascii="Consolas" w:hAnsi="Consolas" w:cs="Courier New"/>
                                <w:color w:val="000000"/>
                                <w:sz w:val="18"/>
                                <w:szCs w:val="18"/>
                              </w:rPr>
                            </w:pPr>
                            <w:proofErr w:type="spellStart"/>
                            <w:r w:rsidRPr="00F4107D">
                              <w:rPr>
                                <w:rFonts w:ascii="Consolas" w:hAnsi="Consolas" w:cs="Courier New"/>
                                <w:color w:val="000000"/>
                                <w:sz w:val="18"/>
                                <w:szCs w:val="18"/>
                              </w:rPr>
                              <w:t>msg</w:t>
                            </w:r>
                            <w:proofErr w:type="spellEnd"/>
                            <w:r w:rsidRPr="00F4107D">
                              <w:rPr>
                                <w:rFonts w:ascii="Consolas" w:hAnsi="Consolas" w:cs="Courier New"/>
                                <w:color w:val="000000"/>
                                <w:sz w:val="18"/>
                                <w:szCs w:val="18"/>
                              </w:rPr>
                              <w:t>-conv-payload-</w:t>
                            </w:r>
                            <w:r w:rsidRPr="00F4107D">
                              <w:rPr>
                                <w:rFonts w:ascii="Consolas" w:hAnsi="Consolas" w:cs="Courier New"/>
                                <w:color w:val="257693"/>
                                <w:sz w:val="18"/>
                                <w:szCs w:val="18"/>
                              </w:rPr>
                              <w:t>type</w:t>
                            </w:r>
                            <w:r w:rsidRPr="00F4107D">
                              <w:rPr>
                                <w:rFonts w:ascii="Consolas" w:hAnsi="Consolas" w:cs="Courier New"/>
                                <w:color w:val="000000"/>
                                <w:sz w:val="18"/>
                                <w:szCs w:val="18"/>
                              </w:rPr>
                              <w:t>=</w:t>
                            </w:r>
                            <w:r w:rsidRPr="00F4107D">
                              <w:rPr>
                                <w:rFonts w:ascii="Consolas" w:hAnsi="Consolas" w:cs="Courier New"/>
                                <w:color w:val="116644"/>
                                <w:sz w:val="18"/>
                                <w:szCs w:val="18"/>
                              </w:rPr>
                              <w:t>0</w:t>
                            </w:r>
                          </w:p>
                          <w:p w14:paraId="4D9A1C9F" w14:textId="77777777" w:rsidR="0026621A" w:rsidRPr="00F4107D" w:rsidRDefault="0026621A" w:rsidP="0026621A">
                            <w:pPr>
                              <w:shd w:val="clear" w:color="auto" w:fill="F7F7F7"/>
                              <w:spacing w:before="0" w:line="285" w:lineRule="atLeast"/>
                              <w:jc w:val="left"/>
                              <w:rPr>
                                <w:rFonts w:ascii="Consolas" w:hAnsi="Consolas" w:cs="Courier New"/>
                                <w:color w:val="000000"/>
                                <w:sz w:val="18"/>
                                <w:szCs w:val="18"/>
                              </w:rPr>
                            </w:pPr>
                            <w:r w:rsidRPr="00F4107D">
                              <w:rPr>
                                <w:rFonts w:ascii="Consolas" w:hAnsi="Consolas" w:cs="Courier New"/>
                                <w:color w:val="000000"/>
                                <w:sz w:val="18"/>
                                <w:szCs w:val="18"/>
                              </w:rPr>
                              <w:t>msg-broker-proto-lib=/opt/nvidia/deepstream/deepstream</w:t>
                            </w:r>
                            <w:r w:rsidRPr="00F4107D">
                              <w:rPr>
                                <w:rFonts w:ascii="Consolas" w:hAnsi="Consolas" w:cs="Courier New"/>
                                <w:color w:val="116644"/>
                                <w:sz w:val="18"/>
                                <w:szCs w:val="18"/>
                              </w:rPr>
                              <w:t>-6.0</w:t>
                            </w:r>
                            <w:r w:rsidRPr="00F4107D">
                              <w:rPr>
                                <w:rFonts w:ascii="Consolas" w:hAnsi="Consolas" w:cs="Courier New"/>
                                <w:color w:val="000000"/>
                                <w:sz w:val="18"/>
                                <w:szCs w:val="18"/>
                              </w:rPr>
                              <w:t>/lib/libnvds_kafka_proto.so</w:t>
                            </w:r>
                          </w:p>
                          <w:p w14:paraId="008069C1" w14:textId="5DE81038" w:rsidR="0026621A" w:rsidRPr="00F4107D" w:rsidRDefault="0026621A" w:rsidP="0026621A">
                            <w:pPr>
                              <w:shd w:val="clear" w:color="auto" w:fill="F7F7F7"/>
                              <w:spacing w:before="0" w:line="285" w:lineRule="atLeast"/>
                              <w:jc w:val="left"/>
                              <w:rPr>
                                <w:rFonts w:ascii="Consolas" w:hAnsi="Consolas" w:cs="Courier New"/>
                                <w:color w:val="9BBB59" w:themeColor="accent3"/>
                                <w:sz w:val="18"/>
                                <w:szCs w:val="18"/>
                              </w:rPr>
                            </w:pPr>
                            <w:proofErr w:type="spellStart"/>
                            <w:r w:rsidRPr="00F4107D">
                              <w:rPr>
                                <w:rFonts w:ascii="Consolas" w:hAnsi="Consolas" w:cs="Courier New"/>
                                <w:color w:val="000000"/>
                                <w:sz w:val="18"/>
                                <w:szCs w:val="18"/>
                              </w:rPr>
                              <w:t>msg</w:t>
                            </w:r>
                            <w:proofErr w:type="spellEnd"/>
                            <w:r w:rsidRPr="00F4107D">
                              <w:rPr>
                                <w:rFonts w:ascii="Consolas" w:hAnsi="Consolas" w:cs="Courier New"/>
                                <w:color w:val="000000"/>
                                <w:sz w:val="18"/>
                                <w:szCs w:val="18"/>
                              </w:rPr>
                              <w:t>-broker-conn-</w:t>
                            </w:r>
                            <w:r w:rsidRPr="00F4107D">
                              <w:rPr>
                                <w:rFonts w:ascii="Consolas" w:hAnsi="Consolas" w:cs="Courier New"/>
                                <w:color w:val="257693"/>
                                <w:sz w:val="18"/>
                                <w:szCs w:val="18"/>
                              </w:rPr>
                              <w:t>str</w:t>
                            </w:r>
                            <w:r w:rsidRPr="00F4107D">
                              <w:rPr>
                                <w:rFonts w:ascii="Consolas" w:hAnsi="Consolas" w:cs="Courier New"/>
                                <w:color w:val="000000"/>
                                <w:sz w:val="18"/>
                                <w:szCs w:val="18"/>
                              </w:rPr>
                              <w:t>=</w:t>
                            </w:r>
                            <w:r w:rsidRPr="00F4107D">
                              <w:rPr>
                                <w:rFonts w:ascii="Consolas" w:hAnsi="Consolas" w:cs="Courier New"/>
                                <w:color w:val="116644"/>
                                <w:sz w:val="18"/>
                                <w:szCs w:val="18"/>
                              </w:rPr>
                              <w:t>192.168.0.23</w:t>
                            </w:r>
                            <w:r w:rsidRPr="00F4107D">
                              <w:rPr>
                                <w:rFonts w:ascii="Consolas" w:hAnsi="Consolas" w:cs="Courier New"/>
                                <w:color w:val="000000"/>
                                <w:sz w:val="18"/>
                                <w:szCs w:val="18"/>
                              </w:rPr>
                              <w:t>;</w:t>
                            </w:r>
                            <w:proofErr w:type="gramStart"/>
                            <w:r w:rsidRPr="00F4107D">
                              <w:rPr>
                                <w:rFonts w:ascii="Consolas" w:hAnsi="Consolas" w:cs="Courier New"/>
                                <w:color w:val="116644"/>
                                <w:sz w:val="18"/>
                                <w:szCs w:val="18"/>
                              </w:rPr>
                              <w:t>9092</w:t>
                            </w:r>
                            <w:r w:rsidRPr="00F4107D">
                              <w:rPr>
                                <w:rFonts w:ascii="Consolas" w:hAnsi="Consolas" w:cs="Courier New"/>
                                <w:color w:val="000000"/>
                                <w:sz w:val="18"/>
                                <w:szCs w:val="18"/>
                              </w:rPr>
                              <w:t>;my</w:t>
                            </w:r>
                            <w:proofErr w:type="gramEnd"/>
                            <w:r w:rsidRPr="00F4107D">
                              <w:rPr>
                                <w:rFonts w:ascii="Consolas" w:hAnsi="Consolas" w:cs="Courier New"/>
                                <w:color w:val="000000"/>
                                <w:sz w:val="18"/>
                                <w:szCs w:val="18"/>
                              </w:rPr>
                              <w:t>-topic</w:t>
                            </w:r>
                            <w:r w:rsidR="00A561D5" w:rsidRPr="00F4107D">
                              <w:rPr>
                                <w:rFonts w:ascii="Consolas" w:hAnsi="Consolas" w:cs="Courier New"/>
                                <w:color w:val="000000"/>
                                <w:sz w:val="18"/>
                                <w:szCs w:val="18"/>
                              </w:rPr>
                              <w:t xml:space="preserve"> </w:t>
                            </w:r>
                            <w:r w:rsidR="00A561D5" w:rsidRPr="00F4107D">
                              <w:rPr>
                                <w:rFonts w:ascii="Consolas" w:hAnsi="Consolas" w:cs="Courier New"/>
                                <w:color w:val="9BBB59" w:themeColor="accent3"/>
                                <w:sz w:val="18"/>
                                <w:szCs w:val="18"/>
                              </w:rPr>
                              <w:t>#R</w:t>
                            </w:r>
                            <w:r w:rsidR="00393656" w:rsidRPr="00F4107D">
                              <w:rPr>
                                <w:rFonts w:ascii="Consolas" w:hAnsi="Consolas" w:cs="Courier New"/>
                                <w:color w:val="9BBB59" w:themeColor="accent3"/>
                                <w:sz w:val="18"/>
                                <w:szCs w:val="18"/>
                              </w:rPr>
                              <w:t>aspberry IP</w:t>
                            </w:r>
                          </w:p>
                          <w:p w14:paraId="5965B394" w14:textId="77777777" w:rsidR="0026621A" w:rsidRPr="00F4107D" w:rsidRDefault="0026621A" w:rsidP="0026621A">
                            <w:pPr>
                              <w:shd w:val="clear" w:color="auto" w:fill="F7F7F7"/>
                              <w:spacing w:before="0" w:line="285" w:lineRule="atLeast"/>
                              <w:jc w:val="left"/>
                              <w:rPr>
                                <w:rFonts w:ascii="Consolas" w:hAnsi="Consolas" w:cs="Courier New"/>
                                <w:color w:val="000000"/>
                                <w:sz w:val="18"/>
                                <w:szCs w:val="18"/>
                              </w:rPr>
                            </w:pPr>
                            <w:r w:rsidRPr="00F4107D">
                              <w:rPr>
                                <w:rFonts w:ascii="Consolas" w:hAnsi="Consolas" w:cs="Courier New"/>
                                <w:color w:val="000000"/>
                                <w:sz w:val="18"/>
                                <w:szCs w:val="18"/>
                              </w:rPr>
                              <w:t>topic=my-topic</w:t>
                            </w:r>
                          </w:p>
                          <w:p w14:paraId="59F508E6" w14:textId="77777777" w:rsidR="00CC5F0C" w:rsidRPr="00F4107D" w:rsidRDefault="00CC5F0C" w:rsidP="0026621A">
                            <w:pPr>
                              <w:shd w:val="clear" w:color="auto" w:fill="F7F7F7"/>
                              <w:spacing w:before="0" w:line="285" w:lineRule="atLeast"/>
                              <w:jc w:val="left"/>
                              <w:rPr>
                                <w:rFonts w:ascii="Consolas" w:hAnsi="Consolas" w:cs="Courier New"/>
                                <w:color w:val="000000"/>
                                <w:sz w:val="18"/>
                                <w:szCs w:val="18"/>
                              </w:rPr>
                            </w:pPr>
                          </w:p>
                          <w:p w14:paraId="30AD77EF" w14:textId="77777777" w:rsidR="00CC5F0C" w:rsidRPr="00F4107D" w:rsidRDefault="00CC5F0C" w:rsidP="00CC5F0C">
                            <w:pPr>
                              <w:shd w:val="clear" w:color="auto" w:fill="F7F7F7"/>
                              <w:spacing w:before="0" w:line="285" w:lineRule="atLeast"/>
                              <w:jc w:val="left"/>
                              <w:rPr>
                                <w:rFonts w:ascii="Consolas" w:hAnsi="Consolas" w:cs="Courier New"/>
                                <w:color w:val="000000"/>
                                <w:sz w:val="18"/>
                                <w:szCs w:val="18"/>
                              </w:rPr>
                            </w:pPr>
                            <w:r w:rsidRPr="00F4107D">
                              <w:rPr>
                                <w:rFonts w:ascii="Consolas" w:hAnsi="Consolas" w:cs="Courier New"/>
                                <w:color w:val="000000"/>
                                <w:sz w:val="18"/>
                                <w:szCs w:val="18"/>
                              </w:rPr>
                              <w:t>[primary-</w:t>
                            </w:r>
                            <w:proofErr w:type="spellStart"/>
                            <w:r w:rsidRPr="00F4107D">
                              <w:rPr>
                                <w:rFonts w:ascii="Consolas" w:hAnsi="Consolas" w:cs="Courier New"/>
                                <w:color w:val="000000"/>
                                <w:sz w:val="18"/>
                                <w:szCs w:val="18"/>
                              </w:rPr>
                              <w:t>gie</w:t>
                            </w:r>
                            <w:proofErr w:type="spellEnd"/>
                            <w:r w:rsidRPr="00F4107D">
                              <w:rPr>
                                <w:rFonts w:ascii="Consolas" w:hAnsi="Consolas" w:cs="Courier New"/>
                                <w:color w:val="000000"/>
                                <w:sz w:val="18"/>
                                <w:szCs w:val="18"/>
                              </w:rPr>
                              <w:t>]</w:t>
                            </w:r>
                          </w:p>
                          <w:p w14:paraId="09DED183" w14:textId="77777777" w:rsidR="00CC5F0C" w:rsidRPr="00F4107D" w:rsidRDefault="00CC5F0C" w:rsidP="00CC5F0C">
                            <w:pPr>
                              <w:shd w:val="clear" w:color="auto" w:fill="F7F7F7"/>
                              <w:spacing w:before="0" w:line="285" w:lineRule="atLeast"/>
                              <w:jc w:val="left"/>
                              <w:rPr>
                                <w:rFonts w:ascii="Consolas" w:hAnsi="Consolas" w:cs="Courier New"/>
                                <w:color w:val="000000"/>
                                <w:sz w:val="18"/>
                                <w:szCs w:val="18"/>
                              </w:rPr>
                            </w:pPr>
                            <w:r w:rsidRPr="00F4107D">
                              <w:rPr>
                                <w:rFonts w:ascii="Consolas" w:hAnsi="Consolas" w:cs="Courier New"/>
                                <w:color w:val="000000"/>
                                <w:sz w:val="18"/>
                                <w:szCs w:val="18"/>
                              </w:rPr>
                              <w:t>enable=</w:t>
                            </w:r>
                            <w:r w:rsidRPr="00F4107D">
                              <w:rPr>
                                <w:rFonts w:ascii="Consolas" w:hAnsi="Consolas" w:cs="Courier New"/>
                                <w:color w:val="116644"/>
                                <w:sz w:val="18"/>
                                <w:szCs w:val="18"/>
                              </w:rPr>
                              <w:t>1</w:t>
                            </w:r>
                          </w:p>
                          <w:p w14:paraId="44183F38" w14:textId="77777777" w:rsidR="00CC5F0C" w:rsidRPr="00F4107D" w:rsidRDefault="00CC5F0C" w:rsidP="00CC5F0C">
                            <w:pPr>
                              <w:shd w:val="clear" w:color="auto" w:fill="F7F7F7"/>
                              <w:spacing w:before="0" w:line="285" w:lineRule="atLeast"/>
                              <w:jc w:val="left"/>
                              <w:rPr>
                                <w:rFonts w:ascii="Consolas" w:hAnsi="Consolas" w:cs="Courier New"/>
                                <w:color w:val="000000"/>
                                <w:sz w:val="18"/>
                                <w:szCs w:val="18"/>
                              </w:rPr>
                            </w:pPr>
                            <w:proofErr w:type="spellStart"/>
                            <w:r w:rsidRPr="00F4107D">
                              <w:rPr>
                                <w:rFonts w:ascii="Consolas" w:hAnsi="Consolas" w:cs="Courier New"/>
                                <w:color w:val="000000"/>
                                <w:sz w:val="18"/>
                                <w:szCs w:val="18"/>
                              </w:rPr>
                              <w:t>gpu</w:t>
                            </w:r>
                            <w:proofErr w:type="spellEnd"/>
                            <w:r w:rsidRPr="00F4107D">
                              <w:rPr>
                                <w:rFonts w:ascii="Consolas" w:hAnsi="Consolas" w:cs="Courier New"/>
                                <w:color w:val="000000"/>
                                <w:sz w:val="18"/>
                                <w:szCs w:val="18"/>
                              </w:rPr>
                              <w:t>-id=</w:t>
                            </w:r>
                            <w:r w:rsidRPr="00F4107D">
                              <w:rPr>
                                <w:rFonts w:ascii="Consolas" w:hAnsi="Consolas" w:cs="Courier New"/>
                                <w:color w:val="116644"/>
                                <w:sz w:val="18"/>
                                <w:szCs w:val="18"/>
                              </w:rPr>
                              <w:t>0</w:t>
                            </w:r>
                          </w:p>
                          <w:p w14:paraId="713E1CC2" w14:textId="77777777" w:rsidR="00CC5F0C" w:rsidRPr="00F4107D" w:rsidRDefault="00CC5F0C" w:rsidP="00CC5F0C">
                            <w:pPr>
                              <w:shd w:val="clear" w:color="auto" w:fill="F7F7F7"/>
                              <w:spacing w:before="0" w:line="285" w:lineRule="atLeast"/>
                              <w:jc w:val="left"/>
                              <w:rPr>
                                <w:rFonts w:ascii="Consolas" w:hAnsi="Consolas" w:cs="Courier New"/>
                                <w:color w:val="000000"/>
                                <w:sz w:val="18"/>
                                <w:szCs w:val="18"/>
                              </w:rPr>
                            </w:pPr>
                            <w:r w:rsidRPr="00F4107D">
                              <w:rPr>
                                <w:rFonts w:ascii="Consolas" w:hAnsi="Consolas" w:cs="Courier New"/>
                                <w:color w:val="000000"/>
                                <w:sz w:val="18"/>
                                <w:szCs w:val="18"/>
                              </w:rPr>
                              <w:t>plugin-</w:t>
                            </w:r>
                            <w:r w:rsidRPr="00F4107D">
                              <w:rPr>
                                <w:rFonts w:ascii="Consolas" w:hAnsi="Consolas" w:cs="Courier New"/>
                                <w:color w:val="257693"/>
                                <w:sz w:val="18"/>
                                <w:szCs w:val="18"/>
                              </w:rPr>
                              <w:t>type</w:t>
                            </w:r>
                            <w:r w:rsidRPr="00F4107D">
                              <w:rPr>
                                <w:rFonts w:ascii="Consolas" w:hAnsi="Consolas" w:cs="Courier New"/>
                                <w:color w:val="000000"/>
                                <w:sz w:val="18"/>
                                <w:szCs w:val="18"/>
                              </w:rPr>
                              <w:t>=</w:t>
                            </w:r>
                            <w:r w:rsidRPr="00F4107D">
                              <w:rPr>
                                <w:rFonts w:ascii="Consolas" w:hAnsi="Consolas" w:cs="Courier New"/>
                                <w:color w:val="116644"/>
                                <w:sz w:val="18"/>
                                <w:szCs w:val="18"/>
                              </w:rPr>
                              <w:t>0</w:t>
                            </w:r>
                          </w:p>
                          <w:p w14:paraId="76E24160" w14:textId="77777777" w:rsidR="00CC5F0C" w:rsidRPr="00F4107D" w:rsidRDefault="00CC5F0C" w:rsidP="00CC5F0C">
                            <w:pPr>
                              <w:shd w:val="clear" w:color="auto" w:fill="F7F7F7"/>
                              <w:spacing w:before="0" w:line="285" w:lineRule="atLeast"/>
                              <w:jc w:val="left"/>
                              <w:rPr>
                                <w:rFonts w:ascii="Consolas" w:hAnsi="Consolas" w:cs="Courier New"/>
                                <w:color w:val="000000"/>
                                <w:sz w:val="18"/>
                                <w:szCs w:val="18"/>
                              </w:rPr>
                            </w:pPr>
                            <w:r w:rsidRPr="00F4107D">
                              <w:rPr>
                                <w:rFonts w:ascii="Consolas" w:hAnsi="Consolas" w:cs="Courier New"/>
                                <w:color w:val="000000"/>
                                <w:sz w:val="18"/>
                                <w:szCs w:val="18"/>
                              </w:rPr>
                              <w:t>batch-size=</w:t>
                            </w:r>
                            <w:r w:rsidRPr="00F4107D">
                              <w:rPr>
                                <w:rFonts w:ascii="Consolas" w:hAnsi="Consolas" w:cs="Courier New"/>
                                <w:color w:val="116644"/>
                                <w:sz w:val="18"/>
                                <w:szCs w:val="18"/>
                              </w:rPr>
                              <w:t>1</w:t>
                            </w:r>
                          </w:p>
                          <w:p w14:paraId="136A544C" w14:textId="77777777" w:rsidR="00CC5F0C" w:rsidRPr="00F4107D" w:rsidRDefault="00CC5F0C" w:rsidP="00CC5F0C">
                            <w:pPr>
                              <w:shd w:val="clear" w:color="auto" w:fill="F7F7F7"/>
                              <w:spacing w:before="0" w:line="285" w:lineRule="atLeast"/>
                              <w:jc w:val="left"/>
                              <w:rPr>
                                <w:rFonts w:ascii="Consolas" w:hAnsi="Consolas" w:cs="Courier New"/>
                                <w:color w:val="000000"/>
                                <w:sz w:val="18"/>
                                <w:szCs w:val="18"/>
                              </w:rPr>
                            </w:pPr>
                            <w:proofErr w:type="spellStart"/>
                            <w:r w:rsidRPr="00F4107D">
                              <w:rPr>
                                <w:rFonts w:ascii="Consolas" w:hAnsi="Consolas" w:cs="Courier New"/>
                                <w:color w:val="000000"/>
                                <w:sz w:val="18"/>
                                <w:szCs w:val="18"/>
                              </w:rPr>
                              <w:t>gie</w:t>
                            </w:r>
                            <w:proofErr w:type="spellEnd"/>
                            <w:r w:rsidRPr="00F4107D">
                              <w:rPr>
                                <w:rFonts w:ascii="Consolas" w:hAnsi="Consolas" w:cs="Courier New"/>
                                <w:color w:val="000000"/>
                                <w:sz w:val="18"/>
                                <w:szCs w:val="18"/>
                              </w:rPr>
                              <w:t>-unique-id=</w:t>
                            </w:r>
                            <w:r w:rsidRPr="00F4107D">
                              <w:rPr>
                                <w:rFonts w:ascii="Consolas" w:hAnsi="Consolas" w:cs="Courier New"/>
                                <w:color w:val="116644"/>
                                <w:sz w:val="18"/>
                                <w:szCs w:val="18"/>
                              </w:rPr>
                              <w:t>1</w:t>
                            </w:r>
                          </w:p>
                          <w:p w14:paraId="7130A712" w14:textId="77777777" w:rsidR="00CC5F0C" w:rsidRPr="00F4107D" w:rsidRDefault="00CC5F0C" w:rsidP="00CC5F0C">
                            <w:pPr>
                              <w:shd w:val="clear" w:color="auto" w:fill="F7F7F7"/>
                              <w:spacing w:before="0" w:line="285" w:lineRule="atLeast"/>
                              <w:jc w:val="left"/>
                              <w:rPr>
                                <w:rFonts w:ascii="Consolas" w:hAnsi="Consolas" w:cs="Courier New"/>
                                <w:color w:val="000000"/>
                                <w:sz w:val="18"/>
                                <w:szCs w:val="18"/>
                              </w:rPr>
                            </w:pPr>
                            <w:r w:rsidRPr="00F4107D">
                              <w:rPr>
                                <w:rFonts w:ascii="Consolas" w:hAnsi="Consolas" w:cs="Courier New"/>
                                <w:color w:val="000000"/>
                                <w:sz w:val="18"/>
                                <w:szCs w:val="18"/>
                              </w:rPr>
                              <w:t>config-</w:t>
                            </w:r>
                            <w:r w:rsidRPr="00F4107D">
                              <w:rPr>
                                <w:rFonts w:ascii="Consolas" w:hAnsi="Consolas" w:cs="Courier New"/>
                                <w:color w:val="001080"/>
                                <w:sz w:val="18"/>
                                <w:szCs w:val="18"/>
                              </w:rPr>
                              <w:t>file</w:t>
                            </w:r>
                            <w:r w:rsidRPr="00F4107D">
                              <w:rPr>
                                <w:rFonts w:ascii="Consolas" w:hAnsi="Consolas" w:cs="Courier New"/>
                                <w:color w:val="000000"/>
                                <w:sz w:val="18"/>
                                <w:szCs w:val="18"/>
                              </w:rPr>
                              <w:t>=/opt/nvidia/deepstream/deepstream/samples/configs/tao_pretrained_models/nvinfer/config_infer_primary_dashcamnet.txt</w:t>
                            </w:r>
                          </w:p>
                          <w:p w14:paraId="4841B8BC" w14:textId="77777777" w:rsidR="0026621A" w:rsidRPr="0026621A" w:rsidRDefault="0026621A" w:rsidP="0026621A">
                            <w:pPr>
                              <w:shd w:val="clear" w:color="auto" w:fill="F7F7F7"/>
                              <w:spacing w:before="0" w:line="285" w:lineRule="atLeast"/>
                              <w:jc w:val="left"/>
                              <w:rPr>
                                <w:rFonts w:ascii="Courier New" w:hAnsi="Courier New" w:cs="Courier New"/>
                                <w:color w:val="000000"/>
                                <w:sz w:val="21"/>
                                <w:szCs w:val="21"/>
                              </w:rPr>
                            </w:pPr>
                          </w:p>
                          <w:p w14:paraId="6ACB041A" w14:textId="48192EA7" w:rsidR="003A5E83" w:rsidRPr="007C5B83" w:rsidRDefault="003A5E83"/>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D22ECA8" id="Cuadro de texto 33" o:spid="_x0000_s1068" type="#_x0000_t202" style="position:absolute;margin-left:0;margin-top:2.45pt;width:442.7pt;height:565.3pt;z-index:251649024;visibility:visible;mso-wrap-style:square;mso-width-percent:0;mso-height-percent:0;mso-wrap-distance-left:9pt;mso-wrap-distance-top:3.6pt;mso-wrap-distance-right:9pt;mso-wrap-distance-bottom:3.6pt;mso-position-horizontal:absolute;mso-position-horizontal-relative:char;mso-position-vertical:absolute;mso-position-vertical-relative:lin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">
                <v:textbox>
                  <w:txbxContent>
                    <w:p w14:paraId="552A0084" w14:textId="77777777" w:rsidR="00776EB7" w:rsidRPr="00F4107D" w:rsidRDefault="00776EB7" w:rsidP="00776EB7">
                      <w:pPr>
                        <w:shd w:val="clear" w:color="auto" w:fill="F7F7F7"/>
                        <w:spacing w:before="0" w:line="285" w:lineRule="atLeast"/>
                        <w:jc w:val="left"/>
                        <w:rPr>
                          <w:rFonts w:ascii="Consolas" w:hAnsi="Consolas" w:cs="Courier New"/>
                          <w:color w:val="000000"/>
                          <w:sz w:val="18"/>
                          <w:szCs w:val="18"/>
                        </w:rPr>
                      </w:pPr>
                      <w:r w:rsidRPr="00F4107D">
                        <w:rPr>
                          <w:rFonts w:ascii="Consolas" w:hAnsi="Consolas" w:cs="Courier New"/>
                          <w:color w:val="000000"/>
                          <w:sz w:val="18"/>
                          <w:szCs w:val="18"/>
                        </w:rPr>
                        <w:t>[source0]</w:t>
                      </w:r>
                    </w:p>
                    <w:p w14:paraId="4762B6EC" w14:textId="77777777" w:rsidR="00776EB7" w:rsidRPr="00F4107D" w:rsidRDefault="00776EB7" w:rsidP="00776EB7">
                      <w:pPr>
                        <w:shd w:val="clear" w:color="auto" w:fill="F7F7F7"/>
                        <w:spacing w:before="0" w:line="285" w:lineRule="atLeast"/>
                        <w:jc w:val="left"/>
                        <w:rPr>
                          <w:rFonts w:ascii="Consolas" w:hAnsi="Consolas" w:cs="Courier New"/>
                          <w:color w:val="000000"/>
                          <w:sz w:val="18"/>
                          <w:szCs w:val="18"/>
                        </w:rPr>
                      </w:pPr>
                      <w:r w:rsidRPr="00F4107D">
                        <w:rPr>
                          <w:rFonts w:ascii="Consolas" w:hAnsi="Consolas" w:cs="Courier New"/>
                          <w:color w:val="000000"/>
                          <w:sz w:val="18"/>
                          <w:szCs w:val="18"/>
                        </w:rPr>
                        <w:t>enable=</w:t>
                      </w:r>
                      <w:r w:rsidRPr="00F4107D">
                        <w:rPr>
                          <w:rFonts w:ascii="Consolas" w:hAnsi="Consolas" w:cs="Courier New"/>
                          <w:color w:val="116644"/>
                          <w:sz w:val="18"/>
                          <w:szCs w:val="18"/>
                        </w:rPr>
                        <w:t>1</w:t>
                      </w:r>
                    </w:p>
                    <w:p w14:paraId="311055F3" w14:textId="77777777" w:rsidR="00776EB7" w:rsidRPr="00F4107D" w:rsidRDefault="00776EB7" w:rsidP="00776EB7">
                      <w:pPr>
                        <w:shd w:val="clear" w:color="auto" w:fill="F7F7F7"/>
                        <w:spacing w:before="0" w:line="285" w:lineRule="atLeast"/>
                        <w:jc w:val="left"/>
                        <w:rPr>
                          <w:rFonts w:ascii="Consolas" w:hAnsi="Consolas" w:cs="Courier New"/>
                          <w:color w:val="000000"/>
                          <w:sz w:val="18"/>
                          <w:szCs w:val="18"/>
                        </w:rPr>
                      </w:pPr>
                      <w:r w:rsidRPr="00F4107D">
                        <w:rPr>
                          <w:rFonts w:ascii="Consolas" w:hAnsi="Consolas" w:cs="Courier New"/>
                          <w:color w:val="257693"/>
                          <w:sz w:val="18"/>
                          <w:szCs w:val="18"/>
                        </w:rPr>
                        <w:t>type</w:t>
                      </w:r>
                      <w:r w:rsidRPr="00F4107D">
                        <w:rPr>
                          <w:rFonts w:ascii="Consolas" w:hAnsi="Consolas" w:cs="Courier New"/>
                          <w:color w:val="000000"/>
                          <w:sz w:val="18"/>
                          <w:szCs w:val="18"/>
                        </w:rPr>
                        <w:t>=</w:t>
                      </w:r>
                      <w:r w:rsidRPr="00F4107D">
                        <w:rPr>
                          <w:rFonts w:ascii="Consolas" w:hAnsi="Consolas" w:cs="Courier New"/>
                          <w:color w:val="116644"/>
                          <w:sz w:val="18"/>
                          <w:szCs w:val="18"/>
                        </w:rPr>
                        <w:t>1</w:t>
                      </w:r>
                    </w:p>
                    <w:p w14:paraId="5ABE196D" w14:textId="77777777" w:rsidR="00776EB7" w:rsidRPr="00F4107D" w:rsidRDefault="00776EB7" w:rsidP="00776EB7">
                      <w:pPr>
                        <w:shd w:val="clear" w:color="auto" w:fill="F7F7F7"/>
                        <w:spacing w:before="0" w:line="285" w:lineRule="atLeast"/>
                        <w:jc w:val="left"/>
                        <w:rPr>
                          <w:rFonts w:ascii="Consolas" w:hAnsi="Consolas" w:cs="Courier New"/>
                          <w:color w:val="000000"/>
                          <w:sz w:val="18"/>
                          <w:szCs w:val="18"/>
                        </w:rPr>
                      </w:pPr>
                      <w:r w:rsidRPr="00F4107D">
                        <w:rPr>
                          <w:rFonts w:ascii="Consolas" w:hAnsi="Consolas" w:cs="Courier New"/>
                          <w:color w:val="000000"/>
                          <w:sz w:val="18"/>
                          <w:szCs w:val="18"/>
                        </w:rPr>
                        <w:t>camera-width=</w:t>
                      </w:r>
                      <w:r w:rsidRPr="00F4107D">
                        <w:rPr>
                          <w:rFonts w:ascii="Consolas" w:hAnsi="Consolas" w:cs="Courier New"/>
                          <w:color w:val="116644"/>
                          <w:sz w:val="18"/>
                          <w:szCs w:val="18"/>
                        </w:rPr>
                        <w:t>640</w:t>
                      </w:r>
                    </w:p>
                    <w:p w14:paraId="49E255BF" w14:textId="77777777" w:rsidR="00776EB7" w:rsidRPr="00F4107D" w:rsidRDefault="00776EB7" w:rsidP="00776EB7">
                      <w:pPr>
                        <w:shd w:val="clear" w:color="auto" w:fill="F7F7F7"/>
                        <w:spacing w:before="0" w:line="285" w:lineRule="atLeast"/>
                        <w:jc w:val="left"/>
                        <w:rPr>
                          <w:rFonts w:ascii="Consolas" w:hAnsi="Consolas" w:cs="Courier New"/>
                          <w:color w:val="000000"/>
                          <w:sz w:val="18"/>
                          <w:szCs w:val="18"/>
                        </w:rPr>
                      </w:pPr>
                      <w:r w:rsidRPr="00F4107D">
                        <w:rPr>
                          <w:rFonts w:ascii="Consolas" w:hAnsi="Consolas" w:cs="Courier New"/>
                          <w:color w:val="000000"/>
                          <w:sz w:val="18"/>
                          <w:szCs w:val="18"/>
                        </w:rPr>
                        <w:t>camera-height=</w:t>
                      </w:r>
                      <w:r w:rsidRPr="00F4107D">
                        <w:rPr>
                          <w:rFonts w:ascii="Consolas" w:hAnsi="Consolas" w:cs="Courier New"/>
                          <w:color w:val="116644"/>
                          <w:sz w:val="18"/>
                          <w:szCs w:val="18"/>
                        </w:rPr>
                        <w:t>480</w:t>
                      </w:r>
                    </w:p>
                    <w:p w14:paraId="0B00507D" w14:textId="77777777" w:rsidR="00776EB7" w:rsidRPr="00F4107D" w:rsidRDefault="00776EB7" w:rsidP="00776EB7">
                      <w:pPr>
                        <w:shd w:val="clear" w:color="auto" w:fill="F7F7F7"/>
                        <w:spacing w:before="0" w:line="285" w:lineRule="atLeast"/>
                        <w:jc w:val="left"/>
                        <w:rPr>
                          <w:rFonts w:ascii="Consolas" w:hAnsi="Consolas" w:cs="Courier New"/>
                          <w:color w:val="000000"/>
                          <w:sz w:val="18"/>
                          <w:szCs w:val="18"/>
                        </w:rPr>
                      </w:pPr>
                      <w:r w:rsidRPr="00F4107D">
                        <w:rPr>
                          <w:rFonts w:ascii="Consolas" w:hAnsi="Consolas" w:cs="Courier New"/>
                          <w:color w:val="000000"/>
                          <w:sz w:val="18"/>
                          <w:szCs w:val="18"/>
                        </w:rPr>
                        <w:t>camera-v4l2-dev-node=</w:t>
                      </w:r>
                      <w:r w:rsidRPr="00F4107D">
                        <w:rPr>
                          <w:rFonts w:ascii="Consolas" w:hAnsi="Consolas" w:cs="Courier New"/>
                          <w:color w:val="116644"/>
                          <w:sz w:val="18"/>
                          <w:szCs w:val="18"/>
                        </w:rPr>
                        <w:t>0</w:t>
                      </w:r>
                    </w:p>
                    <w:p w14:paraId="261C858E" w14:textId="77777777" w:rsidR="00776EB7" w:rsidRPr="00F4107D" w:rsidRDefault="00776EB7" w:rsidP="00776EB7">
                      <w:pPr>
                        <w:shd w:val="clear" w:color="auto" w:fill="F7F7F7"/>
                        <w:spacing w:before="0" w:line="285" w:lineRule="atLeast"/>
                        <w:jc w:val="left"/>
                        <w:rPr>
                          <w:rFonts w:ascii="Consolas" w:hAnsi="Consolas" w:cs="Courier New"/>
                          <w:color w:val="000000"/>
                          <w:sz w:val="18"/>
                          <w:szCs w:val="18"/>
                          <w:lang w:val="es-ES"/>
                        </w:rPr>
                      </w:pPr>
                      <w:r w:rsidRPr="00F4107D">
                        <w:rPr>
                          <w:rFonts w:ascii="Consolas" w:hAnsi="Consolas" w:cs="Courier New"/>
                          <w:color w:val="000000"/>
                          <w:sz w:val="18"/>
                          <w:szCs w:val="18"/>
                          <w:lang w:val="es-ES"/>
                        </w:rPr>
                        <w:t>camera-</w:t>
                      </w:r>
                      <w:proofErr w:type="spellStart"/>
                      <w:r w:rsidRPr="00F4107D">
                        <w:rPr>
                          <w:rFonts w:ascii="Consolas" w:hAnsi="Consolas" w:cs="Courier New"/>
                          <w:color w:val="000000"/>
                          <w:sz w:val="18"/>
                          <w:szCs w:val="18"/>
                          <w:lang w:val="es-ES"/>
                        </w:rPr>
                        <w:t>fps</w:t>
                      </w:r>
                      <w:proofErr w:type="spellEnd"/>
                      <w:r w:rsidRPr="00F4107D">
                        <w:rPr>
                          <w:rFonts w:ascii="Consolas" w:hAnsi="Consolas" w:cs="Courier New"/>
                          <w:color w:val="000000"/>
                          <w:sz w:val="18"/>
                          <w:szCs w:val="18"/>
                          <w:lang w:val="es-ES"/>
                        </w:rPr>
                        <w:t>-n=</w:t>
                      </w:r>
                      <w:r w:rsidRPr="00F4107D">
                        <w:rPr>
                          <w:rFonts w:ascii="Consolas" w:hAnsi="Consolas" w:cs="Courier New"/>
                          <w:color w:val="116644"/>
                          <w:sz w:val="18"/>
                          <w:szCs w:val="18"/>
                          <w:lang w:val="es-ES"/>
                        </w:rPr>
                        <w:t>25</w:t>
                      </w:r>
                    </w:p>
                    <w:p w14:paraId="2F3C70A1" w14:textId="77777777" w:rsidR="00776EB7" w:rsidRPr="00F4107D" w:rsidRDefault="00776EB7" w:rsidP="00776EB7">
                      <w:pPr>
                        <w:shd w:val="clear" w:color="auto" w:fill="F7F7F7"/>
                        <w:spacing w:before="0" w:line="285" w:lineRule="atLeast"/>
                        <w:jc w:val="left"/>
                        <w:rPr>
                          <w:rFonts w:ascii="Consolas" w:hAnsi="Consolas" w:cs="Courier New"/>
                          <w:color w:val="000000"/>
                          <w:sz w:val="18"/>
                          <w:szCs w:val="18"/>
                          <w:lang w:val="es-ES"/>
                        </w:rPr>
                      </w:pPr>
                      <w:r w:rsidRPr="00F4107D">
                        <w:rPr>
                          <w:rFonts w:ascii="Consolas" w:hAnsi="Consolas" w:cs="Courier New"/>
                          <w:color w:val="000000"/>
                          <w:sz w:val="18"/>
                          <w:szCs w:val="18"/>
                          <w:lang w:val="es-ES"/>
                        </w:rPr>
                        <w:t>camera-</w:t>
                      </w:r>
                      <w:proofErr w:type="spellStart"/>
                      <w:r w:rsidRPr="00F4107D">
                        <w:rPr>
                          <w:rFonts w:ascii="Consolas" w:hAnsi="Consolas" w:cs="Courier New"/>
                          <w:color w:val="000000"/>
                          <w:sz w:val="18"/>
                          <w:szCs w:val="18"/>
                          <w:lang w:val="es-ES"/>
                        </w:rPr>
                        <w:t>fps</w:t>
                      </w:r>
                      <w:proofErr w:type="spellEnd"/>
                      <w:r w:rsidRPr="00F4107D">
                        <w:rPr>
                          <w:rFonts w:ascii="Consolas" w:hAnsi="Consolas" w:cs="Courier New"/>
                          <w:color w:val="000000"/>
                          <w:sz w:val="18"/>
                          <w:szCs w:val="18"/>
                          <w:lang w:val="es-ES"/>
                        </w:rPr>
                        <w:t>-d=</w:t>
                      </w:r>
                      <w:r w:rsidRPr="00F4107D">
                        <w:rPr>
                          <w:rFonts w:ascii="Consolas" w:hAnsi="Consolas" w:cs="Courier New"/>
                          <w:color w:val="116644"/>
                          <w:sz w:val="18"/>
                          <w:szCs w:val="18"/>
                          <w:lang w:val="es-ES"/>
                        </w:rPr>
                        <w:t>1</w:t>
                      </w:r>
                    </w:p>
                    <w:p w14:paraId="3CB99460" w14:textId="77777777" w:rsidR="00776EB7" w:rsidRPr="00F4107D" w:rsidRDefault="00776EB7" w:rsidP="00776EB7">
                      <w:pPr>
                        <w:shd w:val="clear" w:color="auto" w:fill="F7F7F7"/>
                        <w:spacing w:before="0" w:line="285" w:lineRule="atLeast"/>
                        <w:jc w:val="left"/>
                        <w:rPr>
                          <w:rFonts w:ascii="Consolas" w:hAnsi="Consolas" w:cs="Courier New"/>
                          <w:color w:val="000000"/>
                          <w:sz w:val="18"/>
                          <w:szCs w:val="18"/>
                        </w:rPr>
                      </w:pPr>
                      <w:proofErr w:type="spellStart"/>
                      <w:r w:rsidRPr="00F4107D">
                        <w:rPr>
                          <w:rFonts w:ascii="Consolas" w:hAnsi="Consolas" w:cs="Courier New"/>
                          <w:color w:val="000000"/>
                          <w:sz w:val="18"/>
                          <w:szCs w:val="18"/>
                        </w:rPr>
                        <w:t>gpu</w:t>
                      </w:r>
                      <w:proofErr w:type="spellEnd"/>
                      <w:r w:rsidRPr="00F4107D">
                        <w:rPr>
                          <w:rFonts w:ascii="Consolas" w:hAnsi="Consolas" w:cs="Courier New"/>
                          <w:color w:val="000000"/>
                          <w:sz w:val="18"/>
                          <w:szCs w:val="18"/>
                        </w:rPr>
                        <w:t>-id=</w:t>
                      </w:r>
                      <w:r w:rsidRPr="00F4107D">
                        <w:rPr>
                          <w:rFonts w:ascii="Consolas" w:hAnsi="Consolas" w:cs="Courier New"/>
                          <w:color w:val="116644"/>
                          <w:sz w:val="18"/>
                          <w:szCs w:val="18"/>
                        </w:rPr>
                        <w:t>0</w:t>
                      </w:r>
                    </w:p>
                    <w:p w14:paraId="367DF015" w14:textId="77777777" w:rsidR="00776EB7" w:rsidRPr="00F4107D" w:rsidRDefault="00776EB7" w:rsidP="00776EB7">
                      <w:pPr>
                        <w:shd w:val="clear" w:color="auto" w:fill="F7F7F7"/>
                        <w:spacing w:before="0" w:line="285" w:lineRule="atLeast"/>
                        <w:jc w:val="left"/>
                        <w:rPr>
                          <w:rFonts w:ascii="Consolas" w:hAnsi="Consolas" w:cs="Courier New"/>
                          <w:color w:val="116644"/>
                          <w:sz w:val="18"/>
                          <w:szCs w:val="18"/>
                        </w:rPr>
                      </w:pPr>
                      <w:proofErr w:type="spellStart"/>
                      <w:r w:rsidRPr="00F4107D">
                        <w:rPr>
                          <w:rFonts w:ascii="Consolas" w:hAnsi="Consolas" w:cs="Courier New"/>
                          <w:color w:val="000000"/>
                          <w:sz w:val="18"/>
                          <w:szCs w:val="18"/>
                        </w:rPr>
                        <w:t>cudadec-memtype</w:t>
                      </w:r>
                      <w:proofErr w:type="spellEnd"/>
                      <w:r w:rsidRPr="00F4107D">
                        <w:rPr>
                          <w:rFonts w:ascii="Consolas" w:hAnsi="Consolas" w:cs="Courier New"/>
                          <w:color w:val="000000"/>
                          <w:sz w:val="18"/>
                          <w:szCs w:val="18"/>
                        </w:rPr>
                        <w:t>=</w:t>
                      </w:r>
                      <w:r w:rsidRPr="00F4107D">
                        <w:rPr>
                          <w:rFonts w:ascii="Consolas" w:hAnsi="Consolas" w:cs="Courier New"/>
                          <w:color w:val="116644"/>
                          <w:sz w:val="18"/>
                          <w:szCs w:val="18"/>
                        </w:rPr>
                        <w:t>0</w:t>
                      </w:r>
                    </w:p>
                    <w:p w14:paraId="52416B90" w14:textId="77777777" w:rsidR="00A561D5" w:rsidRPr="00F4107D" w:rsidRDefault="00A561D5" w:rsidP="00776EB7">
                      <w:pPr>
                        <w:shd w:val="clear" w:color="auto" w:fill="F7F7F7"/>
                        <w:spacing w:before="0" w:line="285" w:lineRule="atLeast"/>
                        <w:jc w:val="left"/>
                        <w:rPr>
                          <w:rFonts w:ascii="Consolas" w:hAnsi="Consolas" w:cs="Courier New"/>
                          <w:color w:val="116644"/>
                          <w:sz w:val="18"/>
                          <w:szCs w:val="18"/>
                        </w:rPr>
                      </w:pPr>
                    </w:p>
                    <w:p w14:paraId="649CD440" w14:textId="77777777" w:rsidR="00A561D5" w:rsidRPr="00F4107D" w:rsidRDefault="00A561D5" w:rsidP="00A561D5">
                      <w:pPr>
                        <w:shd w:val="clear" w:color="auto" w:fill="F7F7F7"/>
                        <w:spacing w:before="0" w:line="285" w:lineRule="atLeast"/>
                        <w:jc w:val="left"/>
                        <w:rPr>
                          <w:rFonts w:ascii="Consolas" w:hAnsi="Consolas" w:cs="Courier New"/>
                          <w:color w:val="000000"/>
                          <w:sz w:val="18"/>
                          <w:szCs w:val="18"/>
                        </w:rPr>
                      </w:pPr>
                      <w:r w:rsidRPr="00F4107D">
                        <w:rPr>
                          <w:rFonts w:ascii="Consolas" w:hAnsi="Consolas" w:cs="Courier New"/>
                          <w:color w:val="000000"/>
                          <w:sz w:val="18"/>
                          <w:szCs w:val="18"/>
                        </w:rPr>
                        <w:t>[</w:t>
                      </w:r>
                      <w:proofErr w:type="spellStart"/>
                      <w:r w:rsidRPr="00F4107D">
                        <w:rPr>
                          <w:rFonts w:ascii="Consolas" w:hAnsi="Consolas" w:cs="Courier New"/>
                          <w:color w:val="000000"/>
                          <w:sz w:val="18"/>
                          <w:szCs w:val="18"/>
                        </w:rPr>
                        <w:t>streammux</w:t>
                      </w:r>
                      <w:proofErr w:type="spellEnd"/>
                      <w:r w:rsidRPr="00F4107D">
                        <w:rPr>
                          <w:rFonts w:ascii="Consolas" w:hAnsi="Consolas" w:cs="Courier New"/>
                          <w:color w:val="000000"/>
                          <w:sz w:val="18"/>
                          <w:szCs w:val="18"/>
                        </w:rPr>
                        <w:t>]</w:t>
                      </w:r>
                    </w:p>
                    <w:p w14:paraId="6F878F03" w14:textId="77777777" w:rsidR="00A561D5" w:rsidRPr="00F4107D" w:rsidRDefault="00A561D5" w:rsidP="00A561D5">
                      <w:pPr>
                        <w:shd w:val="clear" w:color="auto" w:fill="F7F7F7"/>
                        <w:spacing w:before="0" w:line="285" w:lineRule="atLeast"/>
                        <w:jc w:val="left"/>
                        <w:rPr>
                          <w:rFonts w:ascii="Consolas" w:hAnsi="Consolas" w:cs="Courier New"/>
                          <w:color w:val="000000"/>
                          <w:sz w:val="18"/>
                          <w:szCs w:val="18"/>
                        </w:rPr>
                      </w:pPr>
                      <w:proofErr w:type="spellStart"/>
                      <w:r w:rsidRPr="00F4107D">
                        <w:rPr>
                          <w:rFonts w:ascii="Consolas" w:hAnsi="Consolas" w:cs="Courier New"/>
                          <w:color w:val="000000"/>
                          <w:sz w:val="18"/>
                          <w:szCs w:val="18"/>
                        </w:rPr>
                        <w:t>gpu</w:t>
                      </w:r>
                      <w:proofErr w:type="spellEnd"/>
                      <w:r w:rsidRPr="00F4107D">
                        <w:rPr>
                          <w:rFonts w:ascii="Consolas" w:hAnsi="Consolas" w:cs="Courier New"/>
                          <w:color w:val="000000"/>
                          <w:sz w:val="18"/>
                          <w:szCs w:val="18"/>
                        </w:rPr>
                        <w:t>-id=</w:t>
                      </w:r>
                      <w:r w:rsidRPr="00F4107D">
                        <w:rPr>
                          <w:rFonts w:ascii="Consolas" w:hAnsi="Consolas" w:cs="Courier New"/>
                          <w:color w:val="116644"/>
                          <w:sz w:val="18"/>
                          <w:szCs w:val="18"/>
                        </w:rPr>
                        <w:t>0</w:t>
                      </w:r>
                    </w:p>
                    <w:p w14:paraId="3E865848" w14:textId="77777777" w:rsidR="00A561D5" w:rsidRPr="00F4107D" w:rsidRDefault="00A561D5" w:rsidP="00A561D5">
                      <w:pPr>
                        <w:shd w:val="clear" w:color="auto" w:fill="F7F7F7"/>
                        <w:spacing w:before="0" w:line="285" w:lineRule="atLeast"/>
                        <w:jc w:val="left"/>
                        <w:rPr>
                          <w:rFonts w:ascii="Consolas" w:hAnsi="Consolas" w:cs="Courier New"/>
                          <w:color w:val="000000"/>
                          <w:sz w:val="18"/>
                          <w:szCs w:val="18"/>
                        </w:rPr>
                      </w:pPr>
                      <w:r w:rsidRPr="00F4107D">
                        <w:rPr>
                          <w:rFonts w:ascii="Consolas" w:hAnsi="Consolas" w:cs="Courier New"/>
                          <w:color w:val="000000"/>
                          <w:sz w:val="18"/>
                          <w:szCs w:val="18"/>
                        </w:rPr>
                        <w:t>batch-size=</w:t>
                      </w:r>
                      <w:r w:rsidRPr="00F4107D">
                        <w:rPr>
                          <w:rFonts w:ascii="Consolas" w:hAnsi="Consolas" w:cs="Courier New"/>
                          <w:color w:val="116644"/>
                          <w:sz w:val="18"/>
                          <w:szCs w:val="18"/>
                        </w:rPr>
                        <w:t>1</w:t>
                      </w:r>
                    </w:p>
                    <w:p w14:paraId="42F5951A" w14:textId="77777777" w:rsidR="00A561D5" w:rsidRPr="00F4107D" w:rsidRDefault="00A561D5" w:rsidP="00A561D5">
                      <w:pPr>
                        <w:shd w:val="clear" w:color="auto" w:fill="F7F7F7"/>
                        <w:spacing w:before="0" w:line="285" w:lineRule="atLeast"/>
                        <w:jc w:val="left"/>
                        <w:rPr>
                          <w:rFonts w:ascii="Consolas" w:hAnsi="Consolas" w:cs="Courier New"/>
                          <w:color w:val="000000"/>
                          <w:sz w:val="18"/>
                          <w:szCs w:val="18"/>
                        </w:rPr>
                      </w:pPr>
                      <w:r w:rsidRPr="00F4107D">
                        <w:rPr>
                          <w:rFonts w:ascii="Consolas" w:hAnsi="Consolas" w:cs="Courier New"/>
                          <w:color w:val="000000"/>
                          <w:sz w:val="18"/>
                          <w:szCs w:val="18"/>
                        </w:rPr>
                        <w:t>batched-push-timeout=</w:t>
                      </w:r>
                      <w:r w:rsidRPr="00F4107D">
                        <w:rPr>
                          <w:rFonts w:ascii="Consolas" w:hAnsi="Consolas" w:cs="Courier New"/>
                          <w:color w:val="116644"/>
                          <w:sz w:val="18"/>
                          <w:szCs w:val="18"/>
                        </w:rPr>
                        <w:t>4000</w:t>
                      </w:r>
                    </w:p>
                    <w:p w14:paraId="6265E334" w14:textId="77777777" w:rsidR="00A561D5" w:rsidRPr="00F4107D" w:rsidRDefault="00A561D5" w:rsidP="00A561D5">
                      <w:pPr>
                        <w:shd w:val="clear" w:color="auto" w:fill="F7F7F7"/>
                        <w:spacing w:before="0" w:line="285" w:lineRule="atLeast"/>
                        <w:jc w:val="left"/>
                        <w:rPr>
                          <w:rFonts w:ascii="Consolas" w:hAnsi="Consolas" w:cs="Courier New"/>
                          <w:color w:val="000000"/>
                          <w:sz w:val="18"/>
                          <w:szCs w:val="18"/>
                        </w:rPr>
                      </w:pPr>
                      <w:r w:rsidRPr="00F4107D">
                        <w:rPr>
                          <w:rFonts w:ascii="Consolas" w:hAnsi="Consolas" w:cs="Courier New"/>
                          <w:color w:val="000000"/>
                          <w:sz w:val="18"/>
                          <w:szCs w:val="18"/>
                        </w:rPr>
                        <w:t>width=</w:t>
                      </w:r>
                      <w:r w:rsidRPr="00F4107D">
                        <w:rPr>
                          <w:rFonts w:ascii="Consolas" w:hAnsi="Consolas" w:cs="Courier New"/>
                          <w:color w:val="116644"/>
                          <w:sz w:val="18"/>
                          <w:szCs w:val="18"/>
                        </w:rPr>
                        <w:t>1920</w:t>
                      </w:r>
                    </w:p>
                    <w:p w14:paraId="79CA3D25" w14:textId="77777777" w:rsidR="00A561D5" w:rsidRPr="00F4107D" w:rsidRDefault="00A561D5" w:rsidP="00A561D5">
                      <w:pPr>
                        <w:shd w:val="clear" w:color="auto" w:fill="F7F7F7"/>
                        <w:spacing w:before="0" w:line="285" w:lineRule="atLeast"/>
                        <w:jc w:val="left"/>
                        <w:rPr>
                          <w:rFonts w:ascii="Consolas" w:hAnsi="Consolas" w:cs="Courier New"/>
                          <w:color w:val="000000"/>
                          <w:sz w:val="18"/>
                          <w:szCs w:val="18"/>
                        </w:rPr>
                      </w:pPr>
                      <w:r w:rsidRPr="00F4107D">
                        <w:rPr>
                          <w:rFonts w:ascii="Consolas" w:hAnsi="Consolas" w:cs="Courier New"/>
                          <w:color w:val="000000"/>
                          <w:sz w:val="18"/>
                          <w:szCs w:val="18"/>
                        </w:rPr>
                        <w:t>height=</w:t>
                      </w:r>
                      <w:r w:rsidRPr="00F4107D">
                        <w:rPr>
                          <w:rFonts w:ascii="Consolas" w:hAnsi="Consolas" w:cs="Courier New"/>
                          <w:color w:val="116644"/>
                          <w:sz w:val="18"/>
                          <w:szCs w:val="18"/>
                        </w:rPr>
                        <w:t>1080</w:t>
                      </w:r>
                    </w:p>
                    <w:p w14:paraId="006630E4" w14:textId="191002F3" w:rsidR="00A561D5" w:rsidRPr="00F4107D" w:rsidRDefault="00A561D5" w:rsidP="00776EB7">
                      <w:pPr>
                        <w:shd w:val="clear" w:color="auto" w:fill="F7F7F7"/>
                        <w:spacing w:before="0" w:line="285" w:lineRule="atLeast"/>
                        <w:jc w:val="left"/>
                        <w:rPr>
                          <w:rFonts w:ascii="Consolas" w:hAnsi="Consolas" w:cs="Courier New"/>
                          <w:color w:val="000000"/>
                          <w:sz w:val="18"/>
                          <w:szCs w:val="18"/>
                        </w:rPr>
                      </w:pPr>
                      <w:r w:rsidRPr="00F4107D">
                        <w:rPr>
                          <w:rFonts w:ascii="Consolas" w:hAnsi="Consolas" w:cs="Courier New"/>
                          <w:color w:val="000000"/>
                          <w:sz w:val="18"/>
                          <w:szCs w:val="18"/>
                        </w:rPr>
                        <w:t>live-source=</w:t>
                      </w:r>
                      <w:r w:rsidRPr="00F4107D">
                        <w:rPr>
                          <w:rFonts w:ascii="Consolas" w:hAnsi="Consolas" w:cs="Courier New"/>
                          <w:color w:val="116644"/>
                          <w:sz w:val="18"/>
                          <w:szCs w:val="18"/>
                        </w:rPr>
                        <w:t>1</w:t>
                      </w:r>
                      <w:r w:rsidRPr="00F4107D">
                        <w:rPr>
                          <w:rFonts w:ascii="Consolas" w:hAnsi="Consolas" w:cs="Courier New"/>
                          <w:color w:val="000000"/>
                          <w:sz w:val="18"/>
                          <w:szCs w:val="18"/>
                        </w:rPr>
                        <w:t xml:space="preserve"> </w:t>
                      </w:r>
                    </w:p>
                    <w:p w14:paraId="450FC521" w14:textId="77777777" w:rsidR="00B101D2" w:rsidRPr="00F4107D" w:rsidRDefault="00B101D2" w:rsidP="00776EB7">
                      <w:pPr>
                        <w:shd w:val="clear" w:color="auto" w:fill="F7F7F7"/>
                        <w:spacing w:before="0" w:line="285" w:lineRule="atLeast"/>
                        <w:jc w:val="left"/>
                        <w:rPr>
                          <w:rFonts w:ascii="Consolas" w:hAnsi="Consolas" w:cs="Courier New"/>
                          <w:color w:val="000000"/>
                          <w:sz w:val="18"/>
                          <w:szCs w:val="18"/>
                        </w:rPr>
                      </w:pPr>
                    </w:p>
                    <w:p w14:paraId="451EDFC3" w14:textId="77777777" w:rsidR="0026621A" w:rsidRPr="00F4107D" w:rsidRDefault="0026621A" w:rsidP="0026621A">
                      <w:pPr>
                        <w:shd w:val="clear" w:color="auto" w:fill="F7F7F7"/>
                        <w:spacing w:before="0" w:line="285" w:lineRule="atLeast"/>
                        <w:jc w:val="left"/>
                        <w:rPr>
                          <w:rFonts w:ascii="Consolas" w:hAnsi="Consolas" w:cs="Courier New"/>
                          <w:color w:val="000000"/>
                          <w:sz w:val="18"/>
                          <w:szCs w:val="18"/>
                        </w:rPr>
                      </w:pPr>
                      <w:r w:rsidRPr="00F4107D">
                        <w:rPr>
                          <w:rFonts w:ascii="Consolas" w:hAnsi="Consolas" w:cs="Courier New"/>
                          <w:color w:val="000000"/>
                          <w:sz w:val="18"/>
                          <w:szCs w:val="18"/>
                        </w:rPr>
                        <w:t>[sink1]</w:t>
                      </w:r>
                    </w:p>
                    <w:p w14:paraId="4C7B04F8" w14:textId="77777777" w:rsidR="0026621A" w:rsidRPr="00F4107D" w:rsidRDefault="0026621A" w:rsidP="0026621A">
                      <w:pPr>
                        <w:shd w:val="clear" w:color="auto" w:fill="F7F7F7"/>
                        <w:spacing w:before="0" w:line="285" w:lineRule="atLeast"/>
                        <w:jc w:val="left"/>
                        <w:rPr>
                          <w:rFonts w:ascii="Consolas" w:hAnsi="Consolas" w:cs="Courier New"/>
                          <w:color w:val="000000"/>
                          <w:sz w:val="18"/>
                          <w:szCs w:val="18"/>
                        </w:rPr>
                      </w:pPr>
                      <w:r w:rsidRPr="00F4107D">
                        <w:rPr>
                          <w:rFonts w:ascii="Consolas" w:hAnsi="Consolas" w:cs="Courier New"/>
                          <w:color w:val="000000"/>
                          <w:sz w:val="18"/>
                          <w:szCs w:val="18"/>
                        </w:rPr>
                        <w:t>enable=</w:t>
                      </w:r>
                      <w:r w:rsidRPr="00F4107D">
                        <w:rPr>
                          <w:rFonts w:ascii="Consolas" w:hAnsi="Consolas" w:cs="Courier New"/>
                          <w:color w:val="116644"/>
                          <w:sz w:val="18"/>
                          <w:szCs w:val="18"/>
                        </w:rPr>
                        <w:t>1</w:t>
                      </w:r>
                    </w:p>
                    <w:p w14:paraId="267A82B9" w14:textId="6F19E518" w:rsidR="0026621A" w:rsidRPr="00F4107D" w:rsidRDefault="0026621A" w:rsidP="0026621A">
                      <w:pPr>
                        <w:shd w:val="clear" w:color="auto" w:fill="F7F7F7"/>
                        <w:spacing w:before="0" w:line="285" w:lineRule="atLeast"/>
                        <w:jc w:val="left"/>
                        <w:rPr>
                          <w:rFonts w:ascii="Consolas" w:hAnsi="Consolas" w:cs="Courier New"/>
                          <w:color w:val="000000"/>
                          <w:sz w:val="18"/>
                          <w:szCs w:val="18"/>
                        </w:rPr>
                      </w:pPr>
                      <w:r w:rsidRPr="00F4107D">
                        <w:rPr>
                          <w:rFonts w:ascii="Consolas" w:hAnsi="Consolas" w:cs="Courier New"/>
                          <w:color w:val="008000"/>
                          <w:sz w:val="18"/>
                          <w:szCs w:val="18"/>
                        </w:rPr>
                        <w:t>#Type - 6=</w:t>
                      </w:r>
                      <w:proofErr w:type="spellStart"/>
                      <w:r w:rsidRPr="00F4107D">
                        <w:rPr>
                          <w:rFonts w:ascii="Consolas" w:hAnsi="Consolas" w:cs="Courier New"/>
                          <w:color w:val="008000"/>
                          <w:sz w:val="18"/>
                          <w:szCs w:val="18"/>
                        </w:rPr>
                        <w:t>MsgConvBroker</w:t>
                      </w:r>
                      <w:proofErr w:type="spellEnd"/>
                    </w:p>
                    <w:p w14:paraId="44F5CAE0" w14:textId="77777777" w:rsidR="0026621A" w:rsidRPr="00F4107D" w:rsidRDefault="0026621A" w:rsidP="0026621A">
                      <w:pPr>
                        <w:shd w:val="clear" w:color="auto" w:fill="F7F7F7"/>
                        <w:spacing w:before="0" w:line="285" w:lineRule="atLeast"/>
                        <w:jc w:val="left"/>
                        <w:rPr>
                          <w:rFonts w:ascii="Consolas" w:hAnsi="Consolas" w:cs="Courier New"/>
                          <w:color w:val="000000"/>
                          <w:sz w:val="18"/>
                          <w:szCs w:val="18"/>
                        </w:rPr>
                      </w:pPr>
                      <w:r w:rsidRPr="00F4107D">
                        <w:rPr>
                          <w:rFonts w:ascii="Consolas" w:hAnsi="Consolas" w:cs="Courier New"/>
                          <w:color w:val="257693"/>
                          <w:sz w:val="18"/>
                          <w:szCs w:val="18"/>
                        </w:rPr>
                        <w:t>type</w:t>
                      </w:r>
                      <w:r w:rsidRPr="00F4107D">
                        <w:rPr>
                          <w:rFonts w:ascii="Consolas" w:hAnsi="Consolas" w:cs="Courier New"/>
                          <w:color w:val="000000"/>
                          <w:sz w:val="18"/>
                          <w:szCs w:val="18"/>
                        </w:rPr>
                        <w:t>=</w:t>
                      </w:r>
                      <w:r w:rsidRPr="00F4107D">
                        <w:rPr>
                          <w:rFonts w:ascii="Consolas" w:hAnsi="Consolas" w:cs="Courier New"/>
                          <w:color w:val="116644"/>
                          <w:sz w:val="18"/>
                          <w:szCs w:val="18"/>
                        </w:rPr>
                        <w:t>6</w:t>
                      </w:r>
                    </w:p>
                    <w:p w14:paraId="2474BAC9" w14:textId="77777777" w:rsidR="0026621A" w:rsidRPr="00F4107D" w:rsidRDefault="0026621A" w:rsidP="0026621A">
                      <w:pPr>
                        <w:shd w:val="clear" w:color="auto" w:fill="F7F7F7"/>
                        <w:spacing w:before="0" w:line="285" w:lineRule="atLeast"/>
                        <w:jc w:val="left"/>
                        <w:rPr>
                          <w:rFonts w:ascii="Consolas" w:hAnsi="Consolas" w:cs="Courier New"/>
                          <w:color w:val="000000"/>
                          <w:sz w:val="18"/>
                          <w:szCs w:val="18"/>
                        </w:rPr>
                      </w:pPr>
                      <w:r w:rsidRPr="00F4107D">
                        <w:rPr>
                          <w:rFonts w:ascii="Consolas" w:hAnsi="Consolas" w:cs="Courier New"/>
                          <w:color w:val="000000"/>
                          <w:sz w:val="18"/>
                          <w:szCs w:val="18"/>
                        </w:rPr>
                        <w:t>msg-conv-config=dstest5_msgconv_sample_config.txt</w:t>
                      </w:r>
                    </w:p>
                    <w:p w14:paraId="445009F0" w14:textId="77777777" w:rsidR="0026621A" w:rsidRPr="00F4107D" w:rsidRDefault="0026621A" w:rsidP="0026621A">
                      <w:pPr>
                        <w:shd w:val="clear" w:color="auto" w:fill="F7F7F7"/>
                        <w:spacing w:before="0" w:line="285" w:lineRule="atLeast"/>
                        <w:jc w:val="left"/>
                        <w:rPr>
                          <w:rFonts w:ascii="Consolas" w:hAnsi="Consolas" w:cs="Courier New"/>
                          <w:color w:val="000000"/>
                          <w:sz w:val="18"/>
                          <w:szCs w:val="18"/>
                        </w:rPr>
                      </w:pPr>
                      <w:proofErr w:type="spellStart"/>
                      <w:r w:rsidRPr="00F4107D">
                        <w:rPr>
                          <w:rFonts w:ascii="Consolas" w:hAnsi="Consolas" w:cs="Courier New"/>
                          <w:color w:val="000000"/>
                          <w:sz w:val="18"/>
                          <w:szCs w:val="18"/>
                        </w:rPr>
                        <w:t>msg</w:t>
                      </w:r>
                      <w:proofErr w:type="spellEnd"/>
                      <w:r w:rsidRPr="00F4107D">
                        <w:rPr>
                          <w:rFonts w:ascii="Consolas" w:hAnsi="Consolas" w:cs="Courier New"/>
                          <w:color w:val="000000"/>
                          <w:sz w:val="18"/>
                          <w:szCs w:val="18"/>
                        </w:rPr>
                        <w:t>-conv-payload-</w:t>
                      </w:r>
                      <w:r w:rsidRPr="00F4107D">
                        <w:rPr>
                          <w:rFonts w:ascii="Consolas" w:hAnsi="Consolas" w:cs="Courier New"/>
                          <w:color w:val="257693"/>
                          <w:sz w:val="18"/>
                          <w:szCs w:val="18"/>
                        </w:rPr>
                        <w:t>type</w:t>
                      </w:r>
                      <w:r w:rsidRPr="00F4107D">
                        <w:rPr>
                          <w:rFonts w:ascii="Consolas" w:hAnsi="Consolas" w:cs="Courier New"/>
                          <w:color w:val="000000"/>
                          <w:sz w:val="18"/>
                          <w:szCs w:val="18"/>
                        </w:rPr>
                        <w:t>=</w:t>
                      </w:r>
                      <w:r w:rsidRPr="00F4107D">
                        <w:rPr>
                          <w:rFonts w:ascii="Consolas" w:hAnsi="Consolas" w:cs="Courier New"/>
                          <w:color w:val="116644"/>
                          <w:sz w:val="18"/>
                          <w:szCs w:val="18"/>
                        </w:rPr>
                        <w:t>0</w:t>
                      </w:r>
                    </w:p>
                    <w:p w14:paraId="4D9A1C9F" w14:textId="77777777" w:rsidR="0026621A" w:rsidRPr="00F4107D" w:rsidRDefault="0026621A" w:rsidP="0026621A">
                      <w:pPr>
                        <w:shd w:val="clear" w:color="auto" w:fill="F7F7F7"/>
                        <w:spacing w:before="0" w:line="285" w:lineRule="atLeast"/>
                        <w:jc w:val="left"/>
                        <w:rPr>
                          <w:rFonts w:ascii="Consolas" w:hAnsi="Consolas" w:cs="Courier New"/>
                          <w:color w:val="000000"/>
                          <w:sz w:val="18"/>
                          <w:szCs w:val="18"/>
                        </w:rPr>
                      </w:pPr>
                      <w:r w:rsidRPr="00F4107D">
                        <w:rPr>
                          <w:rFonts w:ascii="Consolas" w:hAnsi="Consolas" w:cs="Courier New"/>
                          <w:color w:val="000000"/>
                          <w:sz w:val="18"/>
                          <w:szCs w:val="18"/>
                        </w:rPr>
                        <w:t>msg-broker-proto-lib=/opt/nvidia/deepstream/deepstream</w:t>
                      </w:r>
                      <w:r w:rsidRPr="00F4107D">
                        <w:rPr>
                          <w:rFonts w:ascii="Consolas" w:hAnsi="Consolas" w:cs="Courier New"/>
                          <w:color w:val="116644"/>
                          <w:sz w:val="18"/>
                          <w:szCs w:val="18"/>
                        </w:rPr>
                        <w:t>-6.0</w:t>
                      </w:r>
                      <w:r w:rsidRPr="00F4107D">
                        <w:rPr>
                          <w:rFonts w:ascii="Consolas" w:hAnsi="Consolas" w:cs="Courier New"/>
                          <w:color w:val="000000"/>
                          <w:sz w:val="18"/>
                          <w:szCs w:val="18"/>
                        </w:rPr>
                        <w:t>/lib/libnvds_kafka_proto.so</w:t>
                      </w:r>
                    </w:p>
                    <w:p w14:paraId="008069C1" w14:textId="5DE81038" w:rsidR="0026621A" w:rsidRPr="00F4107D" w:rsidRDefault="0026621A" w:rsidP="0026621A">
                      <w:pPr>
                        <w:shd w:val="clear" w:color="auto" w:fill="F7F7F7"/>
                        <w:spacing w:before="0" w:line="285" w:lineRule="atLeast"/>
                        <w:jc w:val="left"/>
                        <w:rPr>
                          <w:rFonts w:ascii="Consolas" w:hAnsi="Consolas" w:cs="Courier New"/>
                          <w:color w:val="9BBB59" w:themeColor="accent3"/>
                          <w:sz w:val="18"/>
                          <w:szCs w:val="18"/>
                        </w:rPr>
                      </w:pPr>
                      <w:proofErr w:type="spellStart"/>
                      <w:r w:rsidRPr="00F4107D">
                        <w:rPr>
                          <w:rFonts w:ascii="Consolas" w:hAnsi="Consolas" w:cs="Courier New"/>
                          <w:color w:val="000000"/>
                          <w:sz w:val="18"/>
                          <w:szCs w:val="18"/>
                        </w:rPr>
                        <w:t>msg</w:t>
                      </w:r>
                      <w:proofErr w:type="spellEnd"/>
                      <w:r w:rsidRPr="00F4107D">
                        <w:rPr>
                          <w:rFonts w:ascii="Consolas" w:hAnsi="Consolas" w:cs="Courier New"/>
                          <w:color w:val="000000"/>
                          <w:sz w:val="18"/>
                          <w:szCs w:val="18"/>
                        </w:rPr>
                        <w:t>-broker-conn-</w:t>
                      </w:r>
                      <w:r w:rsidRPr="00F4107D">
                        <w:rPr>
                          <w:rFonts w:ascii="Consolas" w:hAnsi="Consolas" w:cs="Courier New"/>
                          <w:color w:val="257693"/>
                          <w:sz w:val="18"/>
                          <w:szCs w:val="18"/>
                        </w:rPr>
                        <w:t>str</w:t>
                      </w:r>
                      <w:r w:rsidRPr="00F4107D">
                        <w:rPr>
                          <w:rFonts w:ascii="Consolas" w:hAnsi="Consolas" w:cs="Courier New"/>
                          <w:color w:val="000000"/>
                          <w:sz w:val="18"/>
                          <w:szCs w:val="18"/>
                        </w:rPr>
                        <w:t>=</w:t>
                      </w:r>
                      <w:r w:rsidRPr="00F4107D">
                        <w:rPr>
                          <w:rFonts w:ascii="Consolas" w:hAnsi="Consolas" w:cs="Courier New"/>
                          <w:color w:val="116644"/>
                          <w:sz w:val="18"/>
                          <w:szCs w:val="18"/>
                        </w:rPr>
                        <w:t>192.168.0.23</w:t>
                      </w:r>
                      <w:r w:rsidRPr="00F4107D">
                        <w:rPr>
                          <w:rFonts w:ascii="Consolas" w:hAnsi="Consolas" w:cs="Courier New"/>
                          <w:color w:val="000000"/>
                          <w:sz w:val="18"/>
                          <w:szCs w:val="18"/>
                        </w:rPr>
                        <w:t>;</w:t>
                      </w:r>
                      <w:proofErr w:type="gramStart"/>
                      <w:r w:rsidRPr="00F4107D">
                        <w:rPr>
                          <w:rFonts w:ascii="Consolas" w:hAnsi="Consolas" w:cs="Courier New"/>
                          <w:color w:val="116644"/>
                          <w:sz w:val="18"/>
                          <w:szCs w:val="18"/>
                        </w:rPr>
                        <w:t>9092</w:t>
                      </w:r>
                      <w:r w:rsidRPr="00F4107D">
                        <w:rPr>
                          <w:rFonts w:ascii="Consolas" w:hAnsi="Consolas" w:cs="Courier New"/>
                          <w:color w:val="000000"/>
                          <w:sz w:val="18"/>
                          <w:szCs w:val="18"/>
                        </w:rPr>
                        <w:t>;my</w:t>
                      </w:r>
                      <w:proofErr w:type="gramEnd"/>
                      <w:r w:rsidRPr="00F4107D">
                        <w:rPr>
                          <w:rFonts w:ascii="Consolas" w:hAnsi="Consolas" w:cs="Courier New"/>
                          <w:color w:val="000000"/>
                          <w:sz w:val="18"/>
                          <w:szCs w:val="18"/>
                        </w:rPr>
                        <w:t>-topic</w:t>
                      </w:r>
                      <w:r w:rsidR="00A561D5" w:rsidRPr="00F4107D">
                        <w:rPr>
                          <w:rFonts w:ascii="Consolas" w:hAnsi="Consolas" w:cs="Courier New"/>
                          <w:color w:val="000000"/>
                          <w:sz w:val="18"/>
                          <w:szCs w:val="18"/>
                        </w:rPr>
                        <w:t xml:space="preserve"> </w:t>
                      </w:r>
                      <w:r w:rsidR="00A561D5" w:rsidRPr="00F4107D">
                        <w:rPr>
                          <w:rFonts w:ascii="Consolas" w:hAnsi="Consolas" w:cs="Courier New"/>
                          <w:color w:val="9BBB59" w:themeColor="accent3"/>
                          <w:sz w:val="18"/>
                          <w:szCs w:val="18"/>
                        </w:rPr>
                        <w:t>#R</w:t>
                      </w:r>
                      <w:r w:rsidR="00393656" w:rsidRPr="00F4107D">
                        <w:rPr>
                          <w:rFonts w:ascii="Consolas" w:hAnsi="Consolas" w:cs="Courier New"/>
                          <w:color w:val="9BBB59" w:themeColor="accent3"/>
                          <w:sz w:val="18"/>
                          <w:szCs w:val="18"/>
                        </w:rPr>
                        <w:t>aspberry IP</w:t>
                      </w:r>
                    </w:p>
                    <w:p w14:paraId="5965B394" w14:textId="77777777" w:rsidR="0026621A" w:rsidRPr="00F4107D" w:rsidRDefault="0026621A" w:rsidP="0026621A">
                      <w:pPr>
                        <w:shd w:val="clear" w:color="auto" w:fill="F7F7F7"/>
                        <w:spacing w:before="0" w:line="285" w:lineRule="atLeast"/>
                        <w:jc w:val="left"/>
                        <w:rPr>
                          <w:rFonts w:ascii="Consolas" w:hAnsi="Consolas" w:cs="Courier New"/>
                          <w:color w:val="000000"/>
                          <w:sz w:val="18"/>
                          <w:szCs w:val="18"/>
                        </w:rPr>
                      </w:pPr>
                      <w:r w:rsidRPr="00F4107D">
                        <w:rPr>
                          <w:rFonts w:ascii="Consolas" w:hAnsi="Consolas" w:cs="Courier New"/>
                          <w:color w:val="000000"/>
                          <w:sz w:val="18"/>
                          <w:szCs w:val="18"/>
                        </w:rPr>
                        <w:t>topic=my-topic</w:t>
                      </w:r>
                    </w:p>
                    <w:p w14:paraId="59F508E6" w14:textId="77777777" w:rsidR="00CC5F0C" w:rsidRPr="00F4107D" w:rsidRDefault="00CC5F0C" w:rsidP="0026621A">
                      <w:pPr>
                        <w:shd w:val="clear" w:color="auto" w:fill="F7F7F7"/>
                        <w:spacing w:before="0" w:line="285" w:lineRule="atLeast"/>
                        <w:jc w:val="left"/>
                        <w:rPr>
                          <w:rFonts w:ascii="Consolas" w:hAnsi="Consolas" w:cs="Courier New"/>
                          <w:color w:val="000000"/>
                          <w:sz w:val="18"/>
                          <w:szCs w:val="18"/>
                        </w:rPr>
                      </w:pPr>
                    </w:p>
                    <w:p w14:paraId="30AD77EF" w14:textId="77777777" w:rsidR="00CC5F0C" w:rsidRPr="00F4107D" w:rsidRDefault="00CC5F0C" w:rsidP="00CC5F0C">
                      <w:pPr>
                        <w:shd w:val="clear" w:color="auto" w:fill="F7F7F7"/>
                        <w:spacing w:before="0" w:line="285" w:lineRule="atLeast"/>
                        <w:jc w:val="left"/>
                        <w:rPr>
                          <w:rFonts w:ascii="Consolas" w:hAnsi="Consolas" w:cs="Courier New"/>
                          <w:color w:val="000000"/>
                          <w:sz w:val="18"/>
                          <w:szCs w:val="18"/>
                        </w:rPr>
                      </w:pPr>
                      <w:r w:rsidRPr="00F4107D">
                        <w:rPr>
                          <w:rFonts w:ascii="Consolas" w:hAnsi="Consolas" w:cs="Courier New"/>
                          <w:color w:val="000000"/>
                          <w:sz w:val="18"/>
                          <w:szCs w:val="18"/>
                        </w:rPr>
                        <w:t>[primary-</w:t>
                      </w:r>
                      <w:proofErr w:type="spellStart"/>
                      <w:r w:rsidRPr="00F4107D">
                        <w:rPr>
                          <w:rFonts w:ascii="Consolas" w:hAnsi="Consolas" w:cs="Courier New"/>
                          <w:color w:val="000000"/>
                          <w:sz w:val="18"/>
                          <w:szCs w:val="18"/>
                        </w:rPr>
                        <w:t>gie</w:t>
                      </w:r>
                      <w:proofErr w:type="spellEnd"/>
                      <w:r w:rsidRPr="00F4107D">
                        <w:rPr>
                          <w:rFonts w:ascii="Consolas" w:hAnsi="Consolas" w:cs="Courier New"/>
                          <w:color w:val="000000"/>
                          <w:sz w:val="18"/>
                          <w:szCs w:val="18"/>
                        </w:rPr>
                        <w:t>]</w:t>
                      </w:r>
                    </w:p>
                    <w:p w14:paraId="09DED183" w14:textId="77777777" w:rsidR="00CC5F0C" w:rsidRPr="00F4107D" w:rsidRDefault="00CC5F0C" w:rsidP="00CC5F0C">
                      <w:pPr>
                        <w:shd w:val="clear" w:color="auto" w:fill="F7F7F7"/>
                        <w:spacing w:before="0" w:line="285" w:lineRule="atLeast"/>
                        <w:jc w:val="left"/>
                        <w:rPr>
                          <w:rFonts w:ascii="Consolas" w:hAnsi="Consolas" w:cs="Courier New"/>
                          <w:color w:val="000000"/>
                          <w:sz w:val="18"/>
                          <w:szCs w:val="18"/>
                        </w:rPr>
                      </w:pPr>
                      <w:r w:rsidRPr="00F4107D">
                        <w:rPr>
                          <w:rFonts w:ascii="Consolas" w:hAnsi="Consolas" w:cs="Courier New"/>
                          <w:color w:val="000000"/>
                          <w:sz w:val="18"/>
                          <w:szCs w:val="18"/>
                        </w:rPr>
                        <w:t>enable=</w:t>
                      </w:r>
                      <w:r w:rsidRPr="00F4107D">
                        <w:rPr>
                          <w:rFonts w:ascii="Consolas" w:hAnsi="Consolas" w:cs="Courier New"/>
                          <w:color w:val="116644"/>
                          <w:sz w:val="18"/>
                          <w:szCs w:val="18"/>
                        </w:rPr>
                        <w:t>1</w:t>
                      </w:r>
                    </w:p>
                    <w:p w14:paraId="44183F38" w14:textId="77777777" w:rsidR="00CC5F0C" w:rsidRPr="00F4107D" w:rsidRDefault="00CC5F0C" w:rsidP="00CC5F0C">
                      <w:pPr>
                        <w:shd w:val="clear" w:color="auto" w:fill="F7F7F7"/>
                        <w:spacing w:before="0" w:line="285" w:lineRule="atLeast"/>
                        <w:jc w:val="left"/>
                        <w:rPr>
                          <w:rFonts w:ascii="Consolas" w:hAnsi="Consolas" w:cs="Courier New"/>
                          <w:color w:val="000000"/>
                          <w:sz w:val="18"/>
                          <w:szCs w:val="18"/>
                        </w:rPr>
                      </w:pPr>
                      <w:proofErr w:type="spellStart"/>
                      <w:r w:rsidRPr="00F4107D">
                        <w:rPr>
                          <w:rFonts w:ascii="Consolas" w:hAnsi="Consolas" w:cs="Courier New"/>
                          <w:color w:val="000000"/>
                          <w:sz w:val="18"/>
                          <w:szCs w:val="18"/>
                        </w:rPr>
                        <w:t>gpu</w:t>
                      </w:r>
                      <w:proofErr w:type="spellEnd"/>
                      <w:r w:rsidRPr="00F4107D">
                        <w:rPr>
                          <w:rFonts w:ascii="Consolas" w:hAnsi="Consolas" w:cs="Courier New"/>
                          <w:color w:val="000000"/>
                          <w:sz w:val="18"/>
                          <w:szCs w:val="18"/>
                        </w:rPr>
                        <w:t>-id=</w:t>
                      </w:r>
                      <w:r w:rsidRPr="00F4107D">
                        <w:rPr>
                          <w:rFonts w:ascii="Consolas" w:hAnsi="Consolas" w:cs="Courier New"/>
                          <w:color w:val="116644"/>
                          <w:sz w:val="18"/>
                          <w:szCs w:val="18"/>
                        </w:rPr>
                        <w:t>0</w:t>
                      </w:r>
                    </w:p>
                    <w:p w14:paraId="713E1CC2" w14:textId="77777777" w:rsidR="00CC5F0C" w:rsidRPr="00F4107D" w:rsidRDefault="00CC5F0C" w:rsidP="00CC5F0C">
                      <w:pPr>
                        <w:shd w:val="clear" w:color="auto" w:fill="F7F7F7"/>
                        <w:spacing w:before="0" w:line="285" w:lineRule="atLeast"/>
                        <w:jc w:val="left"/>
                        <w:rPr>
                          <w:rFonts w:ascii="Consolas" w:hAnsi="Consolas" w:cs="Courier New"/>
                          <w:color w:val="000000"/>
                          <w:sz w:val="18"/>
                          <w:szCs w:val="18"/>
                        </w:rPr>
                      </w:pPr>
                      <w:r w:rsidRPr="00F4107D">
                        <w:rPr>
                          <w:rFonts w:ascii="Consolas" w:hAnsi="Consolas" w:cs="Courier New"/>
                          <w:color w:val="000000"/>
                          <w:sz w:val="18"/>
                          <w:szCs w:val="18"/>
                        </w:rPr>
                        <w:t>plugin-</w:t>
                      </w:r>
                      <w:r w:rsidRPr="00F4107D">
                        <w:rPr>
                          <w:rFonts w:ascii="Consolas" w:hAnsi="Consolas" w:cs="Courier New"/>
                          <w:color w:val="257693"/>
                          <w:sz w:val="18"/>
                          <w:szCs w:val="18"/>
                        </w:rPr>
                        <w:t>type</w:t>
                      </w:r>
                      <w:r w:rsidRPr="00F4107D">
                        <w:rPr>
                          <w:rFonts w:ascii="Consolas" w:hAnsi="Consolas" w:cs="Courier New"/>
                          <w:color w:val="000000"/>
                          <w:sz w:val="18"/>
                          <w:szCs w:val="18"/>
                        </w:rPr>
                        <w:t>=</w:t>
                      </w:r>
                      <w:r w:rsidRPr="00F4107D">
                        <w:rPr>
                          <w:rFonts w:ascii="Consolas" w:hAnsi="Consolas" w:cs="Courier New"/>
                          <w:color w:val="116644"/>
                          <w:sz w:val="18"/>
                          <w:szCs w:val="18"/>
                        </w:rPr>
                        <w:t>0</w:t>
                      </w:r>
                    </w:p>
                    <w:p w14:paraId="76E24160" w14:textId="77777777" w:rsidR="00CC5F0C" w:rsidRPr="00F4107D" w:rsidRDefault="00CC5F0C" w:rsidP="00CC5F0C">
                      <w:pPr>
                        <w:shd w:val="clear" w:color="auto" w:fill="F7F7F7"/>
                        <w:spacing w:before="0" w:line="285" w:lineRule="atLeast"/>
                        <w:jc w:val="left"/>
                        <w:rPr>
                          <w:rFonts w:ascii="Consolas" w:hAnsi="Consolas" w:cs="Courier New"/>
                          <w:color w:val="000000"/>
                          <w:sz w:val="18"/>
                          <w:szCs w:val="18"/>
                        </w:rPr>
                      </w:pPr>
                      <w:r w:rsidRPr="00F4107D">
                        <w:rPr>
                          <w:rFonts w:ascii="Consolas" w:hAnsi="Consolas" w:cs="Courier New"/>
                          <w:color w:val="000000"/>
                          <w:sz w:val="18"/>
                          <w:szCs w:val="18"/>
                        </w:rPr>
                        <w:t>batch-size=</w:t>
                      </w:r>
                      <w:r w:rsidRPr="00F4107D">
                        <w:rPr>
                          <w:rFonts w:ascii="Consolas" w:hAnsi="Consolas" w:cs="Courier New"/>
                          <w:color w:val="116644"/>
                          <w:sz w:val="18"/>
                          <w:szCs w:val="18"/>
                        </w:rPr>
                        <w:t>1</w:t>
                      </w:r>
                    </w:p>
                    <w:p w14:paraId="136A544C" w14:textId="77777777" w:rsidR="00CC5F0C" w:rsidRPr="00F4107D" w:rsidRDefault="00CC5F0C" w:rsidP="00CC5F0C">
                      <w:pPr>
                        <w:shd w:val="clear" w:color="auto" w:fill="F7F7F7"/>
                        <w:spacing w:before="0" w:line="285" w:lineRule="atLeast"/>
                        <w:jc w:val="left"/>
                        <w:rPr>
                          <w:rFonts w:ascii="Consolas" w:hAnsi="Consolas" w:cs="Courier New"/>
                          <w:color w:val="000000"/>
                          <w:sz w:val="18"/>
                          <w:szCs w:val="18"/>
                        </w:rPr>
                      </w:pPr>
                      <w:proofErr w:type="spellStart"/>
                      <w:r w:rsidRPr="00F4107D">
                        <w:rPr>
                          <w:rFonts w:ascii="Consolas" w:hAnsi="Consolas" w:cs="Courier New"/>
                          <w:color w:val="000000"/>
                          <w:sz w:val="18"/>
                          <w:szCs w:val="18"/>
                        </w:rPr>
                        <w:t>gie</w:t>
                      </w:r>
                      <w:proofErr w:type="spellEnd"/>
                      <w:r w:rsidRPr="00F4107D">
                        <w:rPr>
                          <w:rFonts w:ascii="Consolas" w:hAnsi="Consolas" w:cs="Courier New"/>
                          <w:color w:val="000000"/>
                          <w:sz w:val="18"/>
                          <w:szCs w:val="18"/>
                        </w:rPr>
                        <w:t>-unique-id=</w:t>
                      </w:r>
                      <w:r w:rsidRPr="00F4107D">
                        <w:rPr>
                          <w:rFonts w:ascii="Consolas" w:hAnsi="Consolas" w:cs="Courier New"/>
                          <w:color w:val="116644"/>
                          <w:sz w:val="18"/>
                          <w:szCs w:val="18"/>
                        </w:rPr>
                        <w:t>1</w:t>
                      </w:r>
                    </w:p>
                    <w:p w14:paraId="7130A712" w14:textId="77777777" w:rsidR="00CC5F0C" w:rsidRPr="00F4107D" w:rsidRDefault="00CC5F0C" w:rsidP="00CC5F0C">
                      <w:pPr>
                        <w:shd w:val="clear" w:color="auto" w:fill="F7F7F7"/>
                        <w:spacing w:before="0" w:line="285" w:lineRule="atLeast"/>
                        <w:jc w:val="left"/>
                        <w:rPr>
                          <w:rFonts w:ascii="Consolas" w:hAnsi="Consolas" w:cs="Courier New"/>
                          <w:color w:val="000000"/>
                          <w:sz w:val="18"/>
                          <w:szCs w:val="18"/>
                        </w:rPr>
                      </w:pPr>
                      <w:r w:rsidRPr="00F4107D">
                        <w:rPr>
                          <w:rFonts w:ascii="Consolas" w:hAnsi="Consolas" w:cs="Courier New"/>
                          <w:color w:val="000000"/>
                          <w:sz w:val="18"/>
                          <w:szCs w:val="18"/>
                        </w:rPr>
                        <w:t>config-</w:t>
                      </w:r>
                      <w:r w:rsidRPr="00F4107D">
                        <w:rPr>
                          <w:rFonts w:ascii="Consolas" w:hAnsi="Consolas" w:cs="Courier New"/>
                          <w:color w:val="001080"/>
                          <w:sz w:val="18"/>
                          <w:szCs w:val="18"/>
                        </w:rPr>
                        <w:t>file</w:t>
                      </w:r>
                      <w:r w:rsidRPr="00F4107D">
                        <w:rPr>
                          <w:rFonts w:ascii="Consolas" w:hAnsi="Consolas" w:cs="Courier New"/>
                          <w:color w:val="000000"/>
                          <w:sz w:val="18"/>
                          <w:szCs w:val="18"/>
                        </w:rPr>
                        <w:t>=/opt/nvidia/deepstream/deepstream/samples/configs/tao_pretrained_models/nvinfer/config_infer_primary_dashcamnet.txt</w:t>
                      </w:r>
                    </w:p>
                    <w:p w14:paraId="4841B8BC" w14:textId="77777777" w:rsidR="0026621A" w:rsidRPr="0026621A" w:rsidRDefault="0026621A" w:rsidP="0026621A">
                      <w:pPr>
                        <w:shd w:val="clear" w:color="auto" w:fill="F7F7F7"/>
                        <w:spacing w:before="0" w:line="285" w:lineRule="atLeast"/>
                        <w:jc w:val="left"/>
                        <w:rPr>
                          <w:rFonts w:ascii="Courier New" w:hAnsi="Courier New" w:cs="Courier New"/>
                          <w:color w:val="000000"/>
                          <w:sz w:val="21"/>
                          <w:szCs w:val="21"/>
                        </w:rPr>
                      </w:pPr>
                    </w:p>
                    <w:p w14:paraId="6ACB041A" w14:textId="48192EA7" w:rsidR="003A5E83" w:rsidRPr="007C5B83" w:rsidRDefault="003A5E83"/>
                  </w:txbxContent>
                </v:textbox>
                <w10:wrap anchory="line"/>
              </v:shape>
            </w:pict>
          </mc:Fallback>
        </mc:AlternateContent>
      </w:r>
      <w:r>
        <w:rPr>
          <w:noProof/>
        </w:rPr>
        <mc:AlternateContent>
          <mc:Choice Requires="wps">
            <w:drawing>
              <wp:inline distT="0" distB="0" distL="0" distR="0" wp14:anchorId="4C83374D" wp14:editId="1FCD1EC3">
                <wp:extent cx="5617210" cy="7282815"/>
                <wp:effectExtent l="0" t="0" r="0" b="0"/>
                <wp:docPr id="602950246" name="Rectángulo 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617210" cy="7282815"/>
                        </a:xfrm>
                        <a:prstGeom prst="rect">
                          <a:avLst/>
                        </a:prstGeom>
                        <a:noFill/>
                        <a:ln>
                          <a:noFill/>
                        </a:ln>
                      </wps:spPr>
                      <wps:bodyPr rot="0" vert="horz" wrap="square" lIns="91440" tIns="45720" rIns="91440" bIns="45720" anchor="t" anchorCtr="0" upright="1">
                        <a:noAutofit/>
                      </wps:bodyPr>
                    </wps:wsp>
                  </a:graphicData>
                </a:graphic>
              </wp:inline>
            </w:drawing>
          </mc:Choice>
          <mc:Fallback>
            <w:pict>
              <v:rect w14:anchorId="6E0C993E" id="Rectángulo 32" o:spid="_x0000_s1026" style="width:442.3pt;height:573.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" filled="f" stroked="f">
                <o:lock v:ext="edit" aspectratio="t"/>
                <w10:anchorlock/>
              </v:rect>
            </w:pict>
          </mc:Fallback>
        </mc:AlternateContent>
      </w:r>
    </w:p>
    <w:p w14:paraId="2F22158A" w14:textId="58ACEFA3" w:rsidR="006743A0" w:rsidRPr="007C5B83" w:rsidRDefault="000D30DA">
      <w:pPr>
        <w:spacing w:before="0" w:line="240" w:lineRule="auto"/>
        <w:jc w:val="left"/>
        <w:rPr>
          <w:b/>
          <w:bCs/>
        </w:rPr>
      </w:pPr>
      <w:r>
        <w:rPr>
          <w:noProof/>
        </w:rPr>
        <mc:AlternateContent>
          <mc:Choice Requires="wps">
            <w:drawing>
              <wp:anchor distT="0" distB="0" distL="114300" distR="114300" simplePos="0" relativeHeight="251703296" behindDoc="0" locked="0" layoutInCell="1" allowOverlap="1" wp14:anchorId="634D2DB5" wp14:editId="21FF42A8">
                <wp:simplePos x="0" y="0"/>
                <wp:positionH relativeFrom="column">
                  <wp:posOffset>10795</wp:posOffset>
                </wp:positionH>
                <wp:positionV relativeFrom="paragraph">
                  <wp:posOffset>344170</wp:posOffset>
                </wp:positionV>
                <wp:extent cx="5622290" cy="326390"/>
                <wp:effectExtent l="0" t="0" r="0" b="0"/>
                <wp:wrapNone/>
                <wp:docPr id="590916783" name="Cuadro de texto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2290" cy="326390"/>
                        </a:xfrm>
                        <a:prstGeom prst="rect">
                          <a:avLst/>
                        </a:prstGeom>
                        <a:solidFill>
                          <a:srgbClr val="FFFFFF"/>
                        </a:solidFill>
                        <a:ln>
                          <a:noFill/>
                        </a:ln>
                      </wps:spPr>
                      <wps:txbx>
                        <w:txbxContent>
                          <w:p w14:paraId="3385B50D" w14:textId="4373F8AD" w:rsidR="009778A5" w:rsidRPr="007C5B83" w:rsidRDefault="009778A5" w:rsidP="009778A5">
                            <w:pPr>
                              <w:pStyle w:val="Descripcin"/>
                              <w:rPr>
                                <w:b/>
                                <w:bCs/>
                                <w:szCs w:val="20"/>
                              </w:rPr>
                            </w:pPr>
                            <w:bookmarkStart w:id="597" w:name="_Toc169374468"/>
                            <w:r w:rsidRPr="007C5B83">
                              <w:t xml:space="preserve">List </w:t>
                            </w:r>
                            <w:r w:rsidR="00A110F7">
                              <w:fldChar w:fldCharType="begin"/>
                            </w:r>
                            <w:r w:rsidR="00A110F7">
                              <w:instrText xml:space="preserve"> STYLEREF 1 \s </w:instrText>
                            </w:r>
                            <w:r w:rsidR="00A110F7">
                              <w:fldChar w:fldCharType="separate"/>
                            </w:r>
                            <w:r w:rsidR="00A110F7">
                              <w:rPr>
                                <w:noProof/>
                              </w:rPr>
                              <w:t>5</w:t>
                            </w:r>
                            <w:r w:rsidR="00A110F7">
                              <w:fldChar w:fldCharType="end"/>
                            </w:r>
                            <w:r w:rsidR="00A110F7">
                              <w:t>.</w:t>
                            </w:r>
                            <w:r w:rsidR="00A110F7">
                              <w:fldChar w:fldCharType="begin"/>
                            </w:r>
                            <w:r w:rsidR="00A110F7">
                              <w:instrText xml:space="preserve"> SEQ List \* ARABIC \s 1 </w:instrText>
                            </w:r>
                            <w:r w:rsidR="00A110F7">
                              <w:fldChar w:fldCharType="separate"/>
                            </w:r>
                            <w:r w:rsidR="00A110F7">
                              <w:rPr>
                                <w:noProof/>
                              </w:rPr>
                              <w:t>3</w:t>
                            </w:r>
                            <w:r w:rsidR="00A110F7">
                              <w:fldChar w:fldCharType="end"/>
                            </w:r>
                            <w:r w:rsidRPr="007C5B83">
                              <w:t>: Deepstream Configuration</w:t>
                            </w:r>
                            <w:bookmarkEnd w:id="597"/>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34D2DB5" id="Cuadro de texto 31" o:spid="_x0000_s1069" type="#_x0000_t202" style="position:absolute;margin-left:.85pt;margin-top:27.1pt;width:442.7pt;height:25.7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" stroked="f">
                <v:textbox inset="0,0,0,0">
                  <w:txbxContent>
                    <w:p w14:paraId="3385B50D" w14:textId="4373F8AD" w:rsidR="009778A5" w:rsidRPr="007C5B83" w:rsidRDefault="009778A5" w:rsidP="009778A5">
                      <w:pPr>
                        <w:pStyle w:val="Descripcin"/>
                        <w:rPr>
                          <w:b/>
                          <w:bCs/>
                          <w:szCs w:val="20"/>
                        </w:rPr>
                      </w:pPr>
                      <w:bookmarkStart w:id="598" w:name="_Toc169374468"/>
                      <w:r w:rsidRPr="007C5B83">
                        <w:t xml:space="preserve">List </w:t>
                      </w:r>
                      <w:r w:rsidR="00A110F7">
                        <w:fldChar w:fldCharType="begin"/>
                      </w:r>
                      <w:r w:rsidR="00A110F7">
                        <w:instrText xml:space="preserve"> STYLEREF 1 \s </w:instrText>
                      </w:r>
                      <w:r w:rsidR="00A110F7">
                        <w:fldChar w:fldCharType="separate"/>
                      </w:r>
                      <w:r w:rsidR="00A110F7">
                        <w:rPr>
                          <w:noProof/>
                        </w:rPr>
                        <w:t>5</w:t>
                      </w:r>
                      <w:r w:rsidR="00A110F7">
                        <w:fldChar w:fldCharType="end"/>
                      </w:r>
                      <w:r w:rsidR="00A110F7">
                        <w:t>.</w:t>
                      </w:r>
                      <w:r w:rsidR="00A110F7">
                        <w:fldChar w:fldCharType="begin"/>
                      </w:r>
                      <w:r w:rsidR="00A110F7">
                        <w:instrText xml:space="preserve"> SEQ List \* ARABIC \s 1 </w:instrText>
                      </w:r>
                      <w:r w:rsidR="00A110F7">
                        <w:fldChar w:fldCharType="separate"/>
                      </w:r>
                      <w:r w:rsidR="00A110F7">
                        <w:rPr>
                          <w:noProof/>
                        </w:rPr>
                        <w:t>3</w:t>
                      </w:r>
                      <w:r w:rsidR="00A110F7">
                        <w:fldChar w:fldCharType="end"/>
                      </w:r>
                      <w:r w:rsidRPr="007C5B83">
                        <w:t>: Deepstream Configuration</w:t>
                      </w:r>
                      <w:bookmarkEnd w:id="598"/>
                    </w:p>
                  </w:txbxContent>
                </v:textbox>
              </v:shape>
            </w:pict>
          </mc:Fallback>
        </mc:AlternateContent>
      </w:r>
      <w:r w:rsidR="006743A0" w:rsidRPr="007C5B83">
        <w:rPr>
          <w:b/>
          <w:bCs/>
        </w:rPr>
        <w:br/>
      </w:r>
      <w:r w:rsidR="006743A0" w:rsidRPr="007C5B83">
        <w:rPr>
          <w:b/>
          <w:bCs/>
        </w:rPr>
        <w:br/>
      </w:r>
    </w:p>
    <w:p w14:paraId="334D6FB1" w14:textId="77777777" w:rsidR="000D20A2" w:rsidRPr="007C5B83" w:rsidRDefault="000D20A2">
      <w:pPr>
        <w:spacing w:before="0" w:line="240" w:lineRule="auto"/>
        <w:jc w:val="left"/>
      </w:pPr>
    </w:p>
    <w:p w14:paraId="0253FD42" w14:textId="77777777" w:rsidR="00F4107D" w:rsidRDefault="00F4107D">
      <w:pPr>
        <w:spacing w:before="0" w:line="240" w:lineRule="auto"/>
        <w:jc w:val="left"/>
        <w:rPr>
          <w:b/>
          <w:bCs/>
        </w:rPr>
      </w:pPr>
    </w:p>
    <w:p w14:paraId="670461F7" w14:textId="77777777" w:rsidR="00F4107D" w:rsidRDefault="00F4107D">
      <w:pPr>
        <w:spacing w:before="0" w:line="240" w:lineRule="auto"/>
        <w:jc w:val="left"/>
        <w:rPr>
          <w:b/>
          <w:bCs/>
        </w:rPr>
      </w:pPr>
    </w:p>
    <w:p w14:paraId="6481F203" w14:textId="77777777" w:rsidR="00F4107D" w:rsidRDefault="00F4107D">
      <w:pPr>
        <w:spacing w:before="0" w:line="240" w:lineRule="auto"/>
        <w:jc w:val="left"/>
        <w:rPr>
          <w:b/>
          <w:bCs/>
        </w:rPr>
      </w:pPr>
    </w:p>
    <w:p w14:paraId="114BA130" w14:textId="2E2F37F1" w:rsidR="000D20A2" w:rsidRPr="007C5B83" w:rsidRDefault="009778A5" w:rsidP="003578AB">
      <w:pPr>
        <w:pStyle w:val="Ttulo4"/>
      </w:pPr>
      <w:r w:rsidRPr="007C5B83">
        <w:t>Kafka</w:t>
      </w:r>
      <w:r w:rsidR="00962296">
        <w:t xml:space="preserve"> and Zookeeper</w:t>
      </w:r>
    </w:p>
    <w:p w14:paraId="04EE1F41" w14:textId="77777777" w:rsidR="009778A5" w:rsidRPr="007C5B83" w:rsidRDefault="009778A5">
      <w:pPr>
        <w:spacing w:before="0" w:line="240" w:lineRule="auto"/>
        <w:jc w:val="left"/>
        <w:rPr>
          <w:b/>
          <w:bCs/>
        </w:rPr>
      </w:pPr>
    </w:p>
    <w:p w14:paraId="2F3048A3" w14:textId="3A6D878B" w:rsidR="00B96F5F" w:rsidRPr="007C5B83" w:rsidRDefault="007C5B83">
      <w:pPr>
        <w:spacing w:before="0" w:line="240" w:lineRule="auto"/>
        <w:jc w:val="left"/>
      </w:pPr>
      <w:r w:rsidRPr="007C5B83">
        <w:t xml:space="preserve">As an output, </w:t>
      </w:r>
      <w:r w:rsidR="008A6459" w:rsidRPr="007C5B83">
        <w:t>Deepstream</w:t>
      </w:r>
      <w:r w:rsidRPr="007C5B83">
        <w:t xml:space="preserve"> </w:t>
      </w:r>
      <w:r>
        <w:t>w</w:t>
      </w:r>
      <w:r w:rsidRPr="007C5B83">
        <w:t xml:space="preserve">ill </w:t>
      </w:r>
      <w:r>
        <w:t xml:space="preserve">send a </w:t>
      </w:r>
      <w:r w:rsidR="000E4551">
        <w:t xml:space="preserve">JSON string using the configured method. For </w:t>
      </w:r>
      <w:r w:rsidR="003B5FD9">
        <w:t>this specific</w:t>
      </w:r>
      <w:r w:rsidR="000E4551">
        <w:t xml:space="preserve"> Deepstream version used, </w:t>
      </w:r>
      <w:r w:rsidR="003E75FC">
        <w:t>5.02,</w:t>
      </w:r>
      <w:r w:rsidR="000E4551">
        <w:t xml:space="preserve"> the </w:t>
      </w:r>
      <w:r w:rsidR="004A507B">
        <w:t xml:space="preserve">best option is to handle the messages using Kafka. </w:t>
      </w:r>
      <w:r w:rsidR="003B5FD9">
        <w:t xml:space="preserve">This will allow a fast data transmission between the different services </w:t>
      </w:r>
      <w:r w:rsidR="00C25603">
        <w:t>that require the output data.</w:t>
      </w:r>
      <w:r w:rsidR="004A507B">
        <w:br/>
        <w:t xml:space="preserve">As previously mentioned, the </w:t>
      </w:r>
      <w:r w:rsidR="00962296">
        <w:t xml:space="preserve">Jetson Nano </w:t>
      </w:r>
      <w:r w:rsidR="003B5FD9">
        <w:t>computational power isn’t enough to</w:t>
      </w:r>
      <w:r w:rsidR="00962296">
        <w:t xml:space="preserve"> handle all functions, </w:t>
      </w:r>
      <w:r w:rsidR="003B5FD9">
        <w:t>so with the intention of avoiding unnecessary stress on the board,</w:t>
      </w:r>
      <w:r w:rsidR="00962296">
        <w:t xml:space="preserve"> the Kafka and Zookeeper</w:t>
      </w:r>
      <w:r w:rsidR="003E75FC">
        <w:t xml:space="preserve"> servers will be hosted on the Raspberry Pi 4. </w:t>
      </w:r>
    </w:p>
    <w:p w14:paraId="58604465" w14:textId="77777777" w:rsidR="00B96F5F" w:rsidRDefault="00B96F5F">
      <w:pPr>
        <w:spacing w:before="0" w:line="240" w:lineRule="auto"/>
        <w:jc w:val="left"/>
        <w:rPr>
          <w:b/>
          <w:bCs/>
        </w:rPr>
      </w:pPr>
    </w:p>
    <w:p w14:paraId="1942C178" w14:textId="34A42B20" w:rsidR="00034F58" w:rsidRPr="00331701" w:rsidRDefault="00034F58">
      <w:pPr>
        <w:spacing w:before="0" w:line="240" w:lineRule="auto"/>
        <w:jc w:val="left"/>
        <w:rPr>
          <w:rFonts w:ascii="Cambria Math" w:hAnsi="Cambria Math"/>
          <w:i/>
          <w:iCs/>
          <w:szCs w:val="24"/>
        </w:rPr>
      </w:pPr>
      <w:r>
        <w:t xml:space="preserve">Zookeeper is a tool needed for the handling of the Kafka partitions, and both will be needed to be set up at the same time. </w:t>
      </w:r>
      <w:r w:rsidR="003F4257">
        <w:t xml:space="preserve">After installing all the necessary software, the commands for setting up both servers on the Raspberry will be the next ones: </w:t>
      </w:r>
      <w:r w:rsidR="003F4257">
        <w:br/>
      </w:r>
    </w:p>
    <w:p w14:paraId="4CE902BA" w14:textId="76E8A99A" w:rsidR="00331701" w:rsidRPr="00331701" w:rsidRDefault="00331701" w:rsidP="00331701">
      <w:pPr>
        <w:pStyle w:val="NormalWeb"/>
        <w:spacing w:before="0" w:beforeAutospacing="0" w:after="0" w:afterAutospacing="0"/>
        <w:rPr>
          <w:rFonts w:ascii="Cambria Math" w:hAnsi="Cambria Math"/>
          <w:i/>
          <w:iCs/>
          <w:lang w:val="en-US"/>
        </w:rPr>
      </w:pPr>
      <w:r w:rsidRPr="00331701">
        <w:rPr>
          <w:rFonts w:ascii="Cambria Math" w:hAnsi="Cambria Math" w:cs="Arial"/>
          <w:i/>
          <w:iCs/>
          <w:color w:val="000000"/>
          <w:lang w:val="en-US"/>
        </w:rPr>
        <w:t xml:space="preserve">/home/smart-mobility/Descargas/kafka_2.13-3.7.0/bin/kafka-console-producer.sh --bootstrap-server localhost:9092 --topic </w:t>
      </w:r>
      <w:r w:rsidR="00E052A2">
        <w:rPr>
          <w:rFonts w:ascii="Cambria Math" w:hAnsi="Cambria Math" w:cs="Arial"/>
          <w:i/>
          <w:iCs/>
          <w:color w:val="000000"/>
          <w:lang w:val="en-US"/>
        </w:rPr>
        <w:t>my-topic</w:t>
      </w:r>
    </w:p>
    <w:p w14:paraId="221A6746" w14:textId="77777777" w:rsidR="00331701" w:rsidRPr="00331701" w:rsidRDefault="00331701" w:rsidP="00331701">
      <w:pPr>
        <w:spacing w:before="0" w:after="240" w:line="240" w:lineRule="auto"/>
        <w:jc w:val="left"/>
        <w:rPr>
          <w:rFonts w:ascii="Cambria Math" w:hAnsi="Cambria Math"/>
          <w:i/>
          <w:iCs/>
          <w:szCs w:val="24"/>
          <w:lang w:val="en-US"/>
        </w:rPr>
      </w:pPr>
    </w:p>
    <w:p w14:paraId="69F8A9C4" w14:textId="08A55D20" w:rsidR="00331701" w:rsidRDefault="00331701" w:rsidP="00331701">
      <w:pPr>
        <w:spacing w:before="0" w:line="240" w:lineRule="auto"/>
        <w:jc w:val="left"/>
        <w:rPr>
          <w:rFonts w:ascii="Cambria Math" w:hAnsi="Cambria Math" w:cs="Arial"/>
          <w:i/>
          <w:iCs/>
          <w:color w:val="000000"/>
          <w:szCs w:val="24"/>
          <w:lang w:val="en-US"/>
        </w:rPr>
      </w:pPr>
      <w:r w:rsidRPr="00331701">
        <w:rPr>
          <w:rFonts w:ascii="Cambria Math" w:hAnsi="Cambria Math" w:cs="Arial"/>
          <w:i/>
          <w:iCs/>
          <w:color w:val="000000"/>
          <w:szCs w:val="24"/>
          <w:lang w:val="en-US"/>
        </w:rPr>
        <w:t xml:space="preserve">/home/smart-mobility/Descargas/kafka_2.13-3.7.0/bin/kafka-console-consumer.sh --bootstrap-server 0.0.0.0:9092 --topic </w:t>
      </w:r>
      <w:r w:rsidR="00E052A2">
        <w:rPr>
          <w:rFonts w:ascii="Cambria Math" w:hAnsi="Cambria Math" w:cs="Arial"/>
          <w:i/>
          <w:iCs/>
          <w:color w:val="000000"/>
          <w:szCs w:val="24"/>
          <w:lang w:val="en-US"/>
        </w:rPr>
        <w:t>my-topic</w:t>
      </w:r>
    </w:p>
    <w:p w14:paraId="2CAA5AE7" w14:textId="751FFB03" w:rsidR="003F4257" w:rsidRPr="00331701" w:rsidRDefault="00DF6253" w:rsidP="00980E9B">
      <w:pPr>
        <w:rPr>
          <w:lang w:val="en-US"/>
        </w:rPr>
      </w:pPr>
      <w:r>
        <w:rPr>
          <w:lang w:val="en-US"/>
        </w:rPr>
        <w:t>This way, the JSON string messages can be received both on the docker</w:t>
      </w:r>
      <w:r w:rsidR="00C25603">
        <w:rPr>
          <w:lang w:val="en-US"/>
        </w:rPr>
        <w:t xml:space="preserve"> container for Node-Red which connects to the InfluxDB database and Grafana Dashboard</w:t>
      </w:r>
      <w:r>
        <w:rPr>
          <w:lang w:val="en-US"/>
        </w:rPr>
        <w:t xml:space="preserve"> and on the</w:t>
      </w:r>
      <w:r w:rsidR="00C25603">
        <w:rPr>
          <w:lang w:val="en-US"/>
        </w:rPr>
        <w:t xml:space="preserve"> main.py</w:t>
      </w:r>
      <w:r>
        <w:rPr>
          <w:lang w:val="en-US"/>
        </w:rPr>
        <w:t xml:space="preserve"> </w:t>
      </w:r>
      <w:r w:rsidR="00980E9B">
        <w:rPr>
          <w:lang w:val="en-US"/>
        </w:rPr>
        <w:t>python script</w:t>
      </w:r>
      <w:r w:rsidR="00C25603">
        <w:rPr>
          <w:lang w:val="en-US"/>
        </w:rPr>
        <w:t xml:space="preserve">, where the objective angle will be calculated based on the obtained </w:t>
      </w:r>
      <w:proofErr w:type="gramStart"/>
      <w:r w:rsidR="00C25603">
        <w:rPr>
          <w:lang w:val="en-US"/>
        </w:rPr>
        <w:t>parameters.</w:t>
      </w:r>
      <w:r w:rsidR="00980E9B">
        <w:rPr>
          <w:lang w:val="en-US"/>
        </w:rPr>
        <w:t>.</w:t>
      </w:r>
      <w:proofErr w:type="gramEnd"/>
    </w:p>
    <w:p w14:paraId="77659FF5" w14:textId="77777777" w:rsidR="00B96F5F" w:rsidRPr="007C5B83" w:rsidRDefault="00B96F5F">
      <w:pPr>
        <w:spacing w:before="0" w:line="240" w:lineRule="auto"/>
        <w:jc w:val="left"/>
        <w:rPr>
          <w:b/>
          <w:bCs/>
        </w:rPr>
      </w:pPr>
    </w:p>
    <w:p w14:paraId="24FF8E55" w14:textId="77777777" w:rsidR="00B64C37" w:rsidRPr="007C5B83" w:rsidRDefault="00B64C37" w:rsidP="00B64C37">
      <w:pPr>
        <w:pStyle w:val="Ttulo3"/>
      </w:pPr>
      <w:bookmarkStart w:id="599" w:name="_Toc169374383"/>
      <w:r w:rsidRPr="007C5B83">
        <w:t>LiDAR Programming</w:t>
      </w:r>
      <w:bookmarkEnd w:id="599"/>
    </w:p>
    <w:p w14:paraId="7B0419FC" w14:textId="77777777" w:rsidR="00B64C37" w:rsidRPr="007C5B83" w:rsidRDefault="00B64C37" w:rsidP="00B64C37">
      <w:r w:rsidRPr="007C5B83">
        <w:t>Making use of the LightWare SF45/B and the Jetson Nano, the first objective was to connect and receive data from the device, so that later can be processed at the edge and sent to the IoT.</w:t>
      </w:r>
    </w:p>
    <w:p w14:paraId="6765C0D8" w14:textId="77777777" w:rsidR="00B64C37" w:rsidRPr="007C5B83" w:rsidRDefault="00B64C37" w:rsidP="00B64C37">
      <w:r w:rsidRPr="007C5B83">
        <w:t>The SF45/B comes with 3 connection methods: via Header Pins UART, Header Pins I2C and USB UART. LightWare provides some example code for different languages like C++ or Python, which will be he ultimately selected programming language.</w:t>
      </w:r>
    </w:p>
    <w:p w14:paraId="45A418AD" w14:textId="412B3688" w:rsidR="00B64C37" w:rsidRPr="007C5B83" w:rsidRDefault="00C25603" w:rsidP="00B64C37">
      <w:r>
        <w:t>However, a</w:t>
      </w:r>
      <w:r w:rsidR="00B64C37" w:rsidRPr="007C5B83">
        <w:t xml:space="preserve">fter many tests, it was determined that only the connection via USB UART was possible, as the device couldn’t stream data using the other two methods. </w:t>
      </w:r>
    </w:p>
    <w:p w14:paraId="4B6F28E6" w14:textId="3D74F6ED" w:rsidR="00F0544A" w:rsidRDefault="00855069" w:rsidP="00B64C37">
      <w:r>
        <w:t xml:space="preserve">The LiDAR Programming will be done using the LWNX </w:t>
      </w:r>
      <w:r w:rsidR="00836F03">
        <w:t xml:space="preserve">library functions, provided by the manufacturer. They include functions to create the </w:t>
      </w:r>
      <w:r w:rsidR="008A04B9">
        <w:t>CRC</w:t>
      </w:r>
      <w:r w:rsidR="00836F03">
        <w:t xml:space="preserve">, </w:t>
      </w:r>
      <w:r w:rsidR="008A04B9">
        <w:t xml:space="preserve">build the packet, parse it and most importantly, sending it and waiting for the response. This way, it is only needed to send specific commands with specific values </w:t>
      </w:r>
      <w:r w:rsidR="00082F04">
        <w:t xml:space="preserve">(Available at the manual or manufacturer webpage) </w:t>
      </w:r>
      <w:sdt>
        <w:sdtPr>
          <w:id w:val="-609512534"/>
          <w:citation/>
        </w:sdtPr>
        <w:sdtContent>
          <w:r w:rsidR="00082F04">
            <w:fldChar w:fldCharType="begin"/>
          </w:r>
          <w:r w:rsidR="00082F04" w:rsidRPr="00082F04">
            <w:rPr>
              <w:lang w:val="en-US"/>
            </w:rPr>
            <w:instrText xml:space="preserve"> CITATION Lig01 \l 3082 </w:instrText>
          </w:r>
          <w:r w:rsidR="00082F04">
            <w:fldChar w:fldCharType="separate"/>
          </w:r>
          <w:r w:rsidR="00082F04" w:rsidRPr="00082F04">
            <w:rPr>
              <w:noProof/>
              <w:lang w:val="en-US"/>
            </w:rPr>
            <w:t>[38]</w:t>
          </w:r>
          <w:r w:rsidR="00082F04">
            <w:fldChar w:fldCharType="end"/>
          </w:r>
        </w:sdtContent>
      </w:sdt>
      <w:r w:rsidR="00082F04">
        <w:t xml:space="preserve"> </w:t>
      </w:r>
      <w:r w:rsidR="00F0544A">
        <w:t>to configure the LiDAR to the specifications of the project</w:t>
      </w:r>
      <w:r w:rsidR="00082F04">
        <w:t xml:space="preserve">. </w:t>
      </w:r>
    </w:p>
    <w:p w14:paraId="68F29832" w14:textId="62F357E8" w:rsidR="00980E9B" w:rsidRDefault="00B64C37" w:rsidP="00B64C37">
      <w:r w:rsidRPr="007C5B83">
        <w:t>The settings used for the UART communication</w:t>
      </w:r>
      <w:r w:rsidR="00F0544A">
        <w:t xml:space="preserve">, along with the </w:t>
      </w:r>
      <w:r w:rsidR="00283BF0">
        <w:t>sent commands</w:t>
      </w:r>
      <w:r w:rsidRPr="007C5B83">
        <w:t xml:space="preserve"> where the following</w:t>
      </w:r>
      <w:r w:rsidR="00C25603">
        <w:t xml:space="preserve"> ones used in the list 5.4.  In the list, the execute command is defined, which will be used for the initial configuration when starting the script and communication with the LiDAR.</w:t>
      </w:r>
    </w:p>
    <w:p w14:paraId="3C51CB48" w14:textId="2C803A3F" w:rsidR="00960E2B" w:rsidRDefault="000D30DA" w:rsidP="00B64C37">
      <w:r>
        <w:rPr>
          <w:noProof/>
        </w:rPr>
        <w:lastRenderedPageBreak/>
        <mc:AlternateContent>
          <mc:Choice Requires="wps">
            <w:drawing>
              <wp:anchor distT="0" distB="0" distL="114300" distR="114300" simplePos="0" relativeHeight="251705344" behindDoc="0" locked="0" layoutInCell="1" allowOverlap="1" wp14:anchorId="186F5D3F" wp14:editId="2BA9ABD2">
                <wp:simplePos x="0" y="0"/>
                <wp:positionH relativeFrom="column">
                  <wp:posOffset>-139700</wp:posOffset>
                </wp:positionH>
                <wp:positionV relativeFrom="paragraph">
                  <wp:posOffset>4904740</wp:posOffset>
                </wp:positionV>
                <wp:extent cx="6042025" cy="259080"/>
                <wp:effectExtent l="0" t="2540" r="0" b="0"/>
                <wp:wrapTopAndBottom/>
                <wp:docPr id="91437000" name="Cuadro de texto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42025" cy="2590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EA57DB2" w14:textId="09C5795D" w:rsidR="00866007" w:rsidRPr="00C55359" w:rsidRDefault="00866007" w:rsidP="00866007">
                            <w:pPr>
                              <w:pStyle w:val="Descripcin"/>
                              <w:rPr>
                                <w:noProof/>
                                <w:szCs w:val="20"/>
                              </w:rPr>
                            </w:pPr>
                            <w:bookmarkStart w:id="600" w:name="_Toc169374469"/>
                            <w:r>
                              <w:t xml:space="preserve">List </w:t>
                            </w:r>
                            <w:r w:rsidR="00A110F7">
                              <w:fldChar w:fldCharType="begin"/>
                            </w:r>
                            <w:r w:rsidR="00A110F7">
                              <w:instrText xml:space="preserve"> STYLEREF 1 \s </w:instrText>
                            </w:r>
                            <w:r w:rsidR="00A110F7">
                              <w:fldChar w:fldCharType="separate"/>
                            </w:r>
                            <w:r w:rsidR="00A110F7">
                              <w:rPr>
                                <w:noProof/>
                              </w:rPr>
                              <w:t>5</w:t>
                            </w:r>
                            <w:r w:rsidR="00A110F7">
                              <w:fldChar w:fldCharType="end"/>
                            </w:r>
                            <w:r w:rsidR="00A110F7">
                              <w:t>.</w:t>
                            </w:r>
                            <w:r w:rsidR="00A110F7">
                              <w:fldChar w:fldCharType="begin"/>
                            </w:r>
                            <w:r w:rsidR="00A110F7">
                              <w:instrText xml:space="preserve"> SEQ List \* ARABIC \s 1 </w:instrText>
                            </w:r>
                            <w:r w:rsidR="00A110F7">
                              <w:fldChar w:fldCharType="separate"/>
                            </w:r>
                            <w:r w:rsidR="00A110F7">
                              <w:rPr>
                                <w:noProof/>
                              </w:rPr>
                              <w:t>4</w:t>
                            </w:r>
                            <w:r w:rsidR="00A110F7">
                              <w:fldChar w:fldCharType="end"/>
                            </w:r>
                            <w:r>
                              <w:t>: LiDAR Configuration.</w:t>
                            </w:r>
                            <w:bookmarkEnd w:id="600"/>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86F5D3F" id="_x0000_s1070" type="#_x0000_t202" style="position:absolute;left:0;text-align:left;margin-left:-11pt;margin-top:386.2pt;width:475.75pt;height:20.4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" stroked="f">
                <v:textbox inset="0,0,0,0">
                  <w:txbxContent>
                    <w:p w14:paraId="5EA57DB2" w14:textId="09C5795D" w:rsidR="00866007" w:rsidRPr="00C55359" w:rsidRDefault="00866007" w:rsidP="00866007">
                      <w:pPr>
                        <w:pStyle w:val="Descripcin"/>
                        <w:rPr>
                          <w:noProof/>
                          <w:szCs w:val="20"/>
                        </w:rPr>
                      </w:pPr>
                      <w:bookmarkStart w:id="601" w:name="_Toc169374469"/>
                      <w:r>
                        <w:t xml:space="preserve">List </w:t>
                      </w:r>
                      <w:r w:rsidR="00A110F7">
                        <w:fldChar w:fldCharType="begin"/>
                      </w:r>
                      <w:r w:rsidR="00A110F7">
                        <w:instrText xml:space="preserve"> STYLEREF 1 \s </w:instrText>
                      </w:r>
                      <w:r w:rsidR="00A110F7">
                        <w:fldChar w:fldCharType="separate"/>
                      </w:r>
                      <w:r w:rsidR="00A110F7">
                        <w:rPr>
                          <w:noProof/>
                        </w:rPr>
                        <w:t>5</w:t>
                      </w:r>
                      <w:r w:rsidR="00A110F7">
                        <w:fldChar w:fldCharType="end"/>
                      </w:r>
                      <w:r w:rsidR="00A110F7">
                        <w:t>.</w:t>
                      </w:r>
                      <w:r w:rsidR="00A110F7">
                        <w:fldChar w:fldCharType="begin"/>
                      </w:r>
                      <w:r w:rsidR="00A110F7">
                        <w:instrText xml:space="preserve"> SEQ List \* ARABIC \s 1 </w:instrText>
                      </w:r>
                      <w:r w:rsidR="00A110F7">
                        <w:fldChar w:fldCharType="separate"/>
                      </w:r>
                      <w:r w:rsidR="00A110F7">
                        <w:rPr>
                          <w:noProof/>
                        </w:rPr>
                        <w:t>4</w:t>
                      </w:r>
                      <w:r w:rsidR="00A110F7">
                        <w:fldChar w:fldCharType="end"/>
                      </w:r>
                      <w:r>
                        <w:t>: LiDAR Configuration.</w:t>
                      </w:r>
                      <w:bookmarkEnd w:id="601"/>
                    </w:p>
                  </w:txbxContent>
                </v:textbox>
                <w10:wrap type="topAndBottom"/>
              </v:shape>
            </w:pict>
          </mc:Fallback>
        </mc:AlternateContent>
      </w:r>
      <w:r>
        <w:rPr>
          <w:noProof/>
        </w:rPr>
        <mc:AlternateContent>
          <mc:Choice Requires="wps">
            <w:drawing>
              <wp:anchor distT="45720" distB="45720" distL="114300" distR="114300" simplePos="0" relativeHeight="251704320" behindDoc="0" locked="0" layoutInCell="1" allowOverlap="1" wp14:anchorId="7442209C" wp14:editId="5519232D">
                <wp:simplePos x="0" y="0"/>
                <wp:positionH relativeFrom="column">
                  <wp:align>center</wp:align>
                </wp:positionH>
                <wp:positionV relativeFrom="paragraph">
                  <wp:posOffset>123825</wp:posOffset>
                </wp:positionV>
                <wp:extent cx="6042025" cy="4587240"/>
                <wp:effectExtent l="0" t="0" r="0" b="3810"/>
                <wp:wrapTopAndBottom/>
                <wp:docPr id="971832658" name="Cuadro de texto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42025" cy="4587240"/>
                        </a:xfrm>
                        <a:prstGeom prst="rect">
                          <a:avLst/>
                        </a:prstGeom>
                        <a:solidFill>
                          <a:srgbClr val="FFFFFF"/>
                        </a:solidFill>
                        <a:ln w="9525">
                          <a:solidFill>
                            <a:srgbClr val="000000"/>
                          </a:solidFill>
                          <a:miter lim="800000"/>
                          <a:headEnd/>
                          <a:tailEnd/>
                        </a:ln>
                      </wps:spPr>
                      <wps:txbx>
                        <w:txbxContent>
                          <w:p w14:paraId="4A1D6DDB" w14:textId="77777777" w:rsidR="0066430E" w:rsidRPr="00F4107D" w:rsidRDefault="0066430E" w:rsidP="0066430E">
                            <w:pPr>
                              <w:shd w:val="clear" w:color="auto" w:fill="F7F7F7"/>
                              <w:spacing w:before="0" w:line="285" w:lineRule="atLeast"/>
                              <w:jc w:val="left"/>
                              <w:rPr>
                                <w:rFonts w:ascii="Consolas" w:hAnsi="Consolas" w:cs="Courier New"/>
                                <w:color w:val="000000"/>
                                <w:sz w:val="18"/>
                                <w:szCs w:val="18"/>
                                <w:lang w:val="en-US"/>
                              </w:rPr>
                            </w:pPr>
                            <w:r w:rsidRPr="00F4107D">
                              <w:rPr>
                                <w:rFonts w:ascii="Consolas" w:hAnsi="Consolas" w:cs="Courier New"/>
                                <w:color w:val="0000FF"/>
                                <w:sz w:val="18"/>
                                <w:szCs w:val="18"/>
                                <w:lang w:val="en-US"/>
                              </w:rPr>
                              <w:t>def</w:t>
                            </w:r>
                            <w:r w:rsidRPr="00F4107D">
                              <w:rPr>
                                <w:rFonts w:ascii="Consolas" w:hAnsi="Consolas" w:cs="Courier New"/>
                                <w:color w:val="000000"/>
                                <w:sz w:val="18"/>
                                <w:szCs w:val="18"/>
                                <w:lang w:val="en-US"/>
                              </w:rPr>
                              <w:t xml:space="preserve"> </w:t>
                            </w:r>
                            <w:proofErr w:type="spellStart"/>
                            <w:proofErr w:type="gramStart"/>
                            <w:r w:rsidRPr="00F4107D">
                              <w:rPr>
                                <w:rFonts w:ascii="Consolas" w:hAnsi="Consolas" w:cs="Courier New"/>
                                <w:color w:val="795E26"/>
                                <w:sz w:val="18"/>
                                <w:szCs w:val="18"/>
                                <w:lang w:val="en-US"/>
                              </w:rPr>
                              <w:t>executeCommand</w:t>
                            </w:r>
                            <w:proofErr w:type="spellEnd"/>
                            <w:r w:rsidRPr="00F4107D">
                              <w:rPr>
                                <w:rFonts w:ascii="Consolas" w:hAnsi="Consolas" w:cs="Courier New"/>
                                <w:color w:val="000000"/>
                                <w:sz w:val="18"/>
                                <w:szCs w:val="18"/>
                                <w:lang w:val="en-US"/>
                              </w:rPr>
                              <w:t>(</w:t>
                            </w:r>
                            <w:proofErr w:type="gramEnd"/>
                            <w:r w:rsidRPr="00F4107D">
                              <w:rPr>
                                <w:rFonts w:ascii="Consolas" w:hAnsi="Consolas" w:cs="Courier New"/>
                                <w:color w:val="001080"/>
                                <w:sz w:val="18"/>
                                <w:szCs w:val="18"/>
                                <w:lang w:val="en-US"/>
                              </w:rPr>
                              <w:t>port</w:t>
                            </w:r>
                            <w:r w:rsidRPr="00F4107D">
                              <w:rPr>
                                <w:rFonts w:ascii="Consolas" w:hAnsi="Consolas" w:cs="Courier New"/>
                                <w:color w:val="000000"/>
                                <w:sz w:val="18"/>
                                <w:szCs w:val="18"/>
                                <w:lang w:val="en-US"/>
                              </w:rPr>
                              <w:t xml:space="preserve">, </w:t>
                            </w:r>
                            <w:r w:rsidRPr="00F4107D">
                              <w:rPr>
                                <w:rFonts w:ascii="Consolas" w:hAnsi="Consolas" w:cs="Courier New"/>
                                <w:color w:val="001080"/>
                                <w:sz w:val="18"/>
                                <w:szCs w:val="18"/>
                                <w:lang w:val="en-US"/>
                              </w:rPr>
                              <w:t>command</w:t>
                            </w:r>
                            <w:r w:rsidRPr="00F4107D">
                              <w:rPr>
                                <w:rFonts w:ascii="Consolas" w:hAnsi="Consolas" w:cs="Courier New"/>
                                <w:color w:val="000000"/>
                                <w:sz w:val="18"/>
                                <w:szCs w:val="18"/>
                                <w:lang w:val="en-US"/>
                              </w:rPr>
                              <w:t xml:space="preserve">, </w:t>
                            </w:r>
                            <w:r w:rsidRPr="00F4107D">
                              <w:rPr>
                                <w:rFonts w:ascii="Consolas" w:hAnsi="Consolas" w:cs="Courier New"/>
                                <w:color w:val="001080"/>
                                <w:sz w:val="18"/>
                                <w:szCs w:val="18"/>
                                <w:lang w:val="en-US"/>
                              </w:rPr>
                              <w:t>write</w:t>
                            </w:r>
                            <w:r w:rsidRPr="00F4107D">
                              <w:rPr>
                                <w:rFonts w:ascii="Consolas" w:hAnsi="Consolas" w:cs="Courier New"/>
                                <w:color w:val="000000"/>
                                <w:sz w:val="18"/>
                                <w:szCs w:val="18"/>
                                <w:lang w:val="en-US"/>
                              </w:rPr>
                              <w:t xml:space="preserve">, </w:t>
                            </w:r>
                            <w:r w:rsidRPr="00F4107D">
                              <w:rPr>
                                <w:rFonts w:ascii="Consolas" w:hAnsi="Consolas" w:cs="Courier New"/>
                                <w:color w:val="001080"/>
                                <w:sz w:val="18"/>
                                <w:szCs w:val="18"/>
                                <w:lang w:val="en-US"/>
                              </w:rPr>
                              <w:t>data</w:t>
                            </w:r>
                            <w:r w:rsidRPr="00F4107D">
                              <w:rPr>
                                <w:rFonts w:ascii="Consolas" w:hAnsi="Consolas" w:cs="Courier New"/>
                                <w:color w:val="000000"/>
                                <w:sz w:val="18"/>
                                <w:szCs w:val="18"/>
                                <w:lang w:val="en-US"/>
                              </w:rPr>
                              <w:t xml:space="preserve">=[], </w:t>
                            </w:r>
                            <w:r w:rsidRPr="00F4107D">
                              <w:rPr>
                                <w:rFonts w:ascii="Consolas" w:hAnsi="Consolas" w:cs="Courier New"/>
                                <w:color w:val="001080"/>
                                <w:sz w:val="18"/>
                                <w:szCs w:val="18"/>
                                <w:lang w:val="en-US"/>
                              </w:rPr>
                              <w:t>timeout</w:t>
                            </w:r>
                            <w:r w:rsidRPr="00F4107D">
                              <w:rPr>
                                <w:rFonts w:ascii="Consolas" w:hAnsi="Consolas" w:cs="Courier New"/>
                                <w:color w:val="000000"/>
                                <w:sz w:val="18"/>
                                <w:szCs w:val="18"/>
                                <w:lang w:val="en-US"/>
                              </w:rPr>
                              <w:t>=</w:t>
                            </w:r>
                            <w:r w:rsidRPr="00F4107D">
                              <w:rPr>
                                <w:rFonts w:ascii="Consolas" w:hAnsi="Consolas" w:cs="Courier New"/>
                                <w:color w:val="116644"/>
                                <w:sz w:val="18"/>
                                <w:szCs w:val="18"/>
                                <w:lang w:val="en-US"/>
                              </w:rPr>
                              <w:t>1</w:t>
                            </w:r>
                            <w:r w:rsidRPr="00F4107D">
                              <w:rPr>
                                <w:rFonts w:ascii="Consolas" w:hAnsi="Consolas" w:cs="Courier New"/>
                                <w:color w:val="000000"/>
                                <w:sz w:val="18"/>
                                <w:szCs w:val="18"/>
                                <w:lang w:val="en-US"/>
                              </w:rPr>
                              <w:t>):</w:t>
                            </w:r>
                          </w:p>
                          <w:p w14:paraId="660C3F3A" w14:textId="77777777" w:rsidR="0066430E" w:rsidRPr="00F4107D" w:rsidRDefault="0066430E" w:rsidP="0066430E">
                            <w:pPr>
                              <w:shd w:val="clear" w:color="auto" w:fill="F7F7F7"/>
                              <w:spacing w:before="0" w:line="285" w:lineRule="atLeast"/>
                              <w:jc w:val="left"/>
                              <w:rPr>
                                <w:rFonts w:ascii="Consolas" w:hAnsi="Consolas" w:cs="Courier New"/>
                                <w:color w:val="000000"/>
                                <w:sz w:val="18"/>
                                <w:szCs w:val="18"/>
                                <w:lang w:val="en-US"/>
                              </w:rPr>
                            </w:pPr>
                            <w:r w:rsidRPr="00F4107D">
                              <w:rPr>
                                <w:rFonts w:ascii="Consolas" w:hAnsi="Consolas" w:cs="Courier New"/>
                                <w:color w:val="000000"/>
                                <w:sz w:val="18"/>
                                <w:szCs w:val="18"/>
                                <w:lang w:val="en-US"/>
                              </w:rPr>
                              <w:t xml:space="preserve">    packet = </w:t>
                            </w:r>
                            <w:proofErr w:type="spellStart"/>
                            <w:proofErr w:type="gramStart"/>
                            <w:r w:rsidRPr="00F4107D">
                              <w:rPr>
                                <w:rFonts w:ascii="Consolas" w:hAnsi="Consolas" w:cs="Courier New"/>
                                <w:color w:val="000000"/>
                                <w:sz w:val="18"/>
                                <w:szCs w:val="18"/>
                                <w:lang w:val="en-US"/>
                              </w:rPr>
                              <w:t>buildPacket</w:t>
                            </w:r>
                            <w:proofErr w:type="spellEnd"/>
                            <w:r w:rsidRPr="00F4107D">
                              <w:rPr>
                                <w:rFonts w:ascii="Consolas" w:hAnsi="Consolas" w:cs="Courier New"/>
                                <w:color w:val="000000"/>
                                <w:sz w:val="18"/>
                                <w:szCs w:val="18"/>
                                <w:lang w:val="en-US"/>
                              </w:rPr>
                              <w:t>(</w:t>
                            </w:r>
                            <w:proofErr w:type="gramEnd"/>
                            <w:r w:rsidRPr="00F4107D">
                              <w:rPr>
                                <w:rFonts w:ascii="Consolas" w:hAnsi="Consolas" w:cs="Courier New"/>
                                <w:color w:val="000000"/>
                                <w:sz w:val="18"/>
                                <w:szCs w:val="18"/>
                                <w:lang w:val="en-US"/>
                              </w:rPr>
                              <w:t>command, write, data)</w:t>
                            </w:r>
                          </w:p>
                          <w:p w14:paraId="7EE277A6" w14:textId="77777777" w:rsidR="0066430E" w:rsidRPr="00F4107D" w:rsidRDefault="0066430E" w:rsidP="0066430E">
                            <w:pPr>
                              <w:shd w:val="clear" w:color="auto" w:fill="F7F7F7"/>
                              <w:spacing w:before="0" w:line="285" w:lineRule="atLeast"/>
                              <w:jc w:val="left"/>
                              <w:rPr>
                                <w:rFonts w:ascii="Consolas" w:hAnsi="Consolas" w:cs="Courier New"/>
                                <w:color w:val="000000"/>
                                <w:sz w:val="18"/>
                                <w:szCs w:val="18"/>
                                <w:lang w:val="en-US"/>
                              </w:rPr>
                            </w:pPr>
                            <w:r w:rsidRPr="00F4107D">
                              <w:rPr>
                                <w:rFonts w:ascii="Consolas" w:hAnsi="Consolas" w:cs="Courier New"/>
                                <w:color w:val="000000"/>
                                <w:sz w:val="18"/>
                                <w:szCs w:val="18"/>
                                <w:lang w:val="en-US"/>
                              </w:rPr>
                              <w:t xml:space="preserve">    retries = </w:t>
                            </w:r>
                            <w:r w:rsidRPr="00F4107D">
                              <w:rPr>
                                <w:rFonts w:ascii="Consolas" w:hAnsi="Consolas" w:cs="Courier New"/>
                                <w:color w:val="116644"/>
                                <w:sz w:val="18"/>
                                <w:szCs w:val="18"/>
                                <w:lang w:val="en-US"/>
                              </w:rPr>
                              <w:t>4</w:t>
                            </w:r>
                          </w:p>
                          <w:p w14:paraId="51150481" w14:textId="77777777" w:rsidR="0066430E" w:rsidRPr="00F4107D" w:rsidRDefault="0066430E" w:rsidP="0066430E">
                            <w:pPr>
                              <w:shd w:val="clear" w:color="auto" w:fill="F7F7F7"/>
                              <w:spacing w:before="0" w:line="285" w:lineRule="atLeast"/>
                              <w:jc w:val="left"/>
                              <w:rPr>
                                <w:rFonts w:ascii="Consolas" w:hAnsi="Consolas" w:cs="Courier New"/>
                                <w:color w:val="000000"/>
                                <w:sz w:val="18"/>
                                <w:szCs w:val="18"/>
                                <w:lang w:val="en-US"/>
                              </w:rPr>
                            </w:pPr>
                            <w:r w:rsidRPr="00F4107D">
                              <w:rPr>
                                <w:rFonts w:ascii="Consolas" w:hAnsi="Consolas" w:cs="Courier New"/>
                                <w:color w:val="000000"/>
                                <w:sz w:val="18"/>
                                <w:szCs w:val="18"/>
                                <w:lang w:val="en-US"/>
                              </w:rPr>
                              <w:t xml:space="preserve">    </w:t>
                            </w:r>
                            <w:r w:rsidRPr="00F4107D">
                              <w:rPr>
                                <w:rFonts w:ascii="Consolas" w:hAnsi="Consolas" w:cs="Courier New"/>
                                <w:color w:val="AF00DB"/>
                                <w:sz w:val="18"/>
                                <w:szCs w:val="18"/>
                                <w:lang w:val="en-US"/>
                              </w:rPr>
                              <w:t>while</w:t>
                            </w:r>
                            <w:r w:rsidRPr="00F4107D">
                              <w:rPr>
                                <w:rFonts w:ascii="Consolas" w:hAnsi="Consolas" w:cs="Courier New"/>
                                <w:color w:val="000000"/>
                                <w:sz w:val="18"/>
                                <w:szCs w:val="18"/>
                                <w:lang w:val="en-US"/>
                              </w:rPr>
                              <w:t xml:space="preserve"> retries &gt; </w:t>
                            </w:r>
                            <w:r w:rsidRPr="00F4107D">
                              <w:rPr>
                                <w:rFonts w:ascii="Consolas" w:hAnsi="Consolas" w:cs="Courier New"/>
                                <w:color w:val="116644"/>
                                <w:sz w:val="18"/>
                                <w:szCs w:val="18"/>
                                <w:lang w:val="en-US"/>
                              </w:rPr>
                              <w:t>0</w:t>
                            </w:r>
                            <w:r w:rsidRPr="00F4107D">
                              <w:rPr>
                                <w:rFonts w:ascii="Consolas" w:hAnsi="Consolas" w:cs="Courier New"/>
                                <w:color w:val="000000"/>
                                <w:sz w:val="18"/>
                                <w:szCs w:val="18"/>
                                <w:lang w:val="en-US"/>
                              </w:rPr>
                              <w:t>:</w:t>
                            </w:r>
                          </w:p>
                          <w:p w14:paraId="2E5AA39A" w14:textId="77777777" w:rsidR="0066430E" w:rsidRPr="00F4107D" w:rsidRDefault="0066430E" w:rsidP="0066430E">
                            <w:pPr>
                              <w:shd w:val="clear" w:color="auto" w:fill="F7F7F7"/>
                              <w:spacing w:before="0" w:line="285" w:lineRule="atLeast"/>
                              <w:jc w:val="left"/>
                              <w:rPr>
                                <w:rFonts w:ascii="Consolas" w:hAnsi="Consolas" w:cs="Courier New"/>
                                <w:color w:val="000000"/>
                                <w:sz w:val="18"/>
                                <w:szCs w:val="18"/>
                                <w:lang w:val="en-US"/>
                              </w:rPr>
                            </w:pPr>
                            <w:r w:rsidRPr="00F4107D">
                              <w:rPr>
                                <w:rFonts w:ascii="Consolas" w:hAnsi="Consolas" w:cs="Courier New"/>
                                <w:color w:val="000000"/>
                                <w:sz w:val="18"/>
                                <w:szCs w:val="18"/>
                                <w:lang w:val="en-US"/>
                              </w:rPr>
                              <w:t xml:space="preserve">        retries -= </w:t>
                            </w:r>
                            <w:r w:rsidRPr="00F4107D">
                              <w:rPr>
                                <w:rFonts w:ascii="Consolas" w:hAnsi="Consolas" w:cs="Courier New"/>
                                <w:color w:val="116644"/>
                                <w:sz w:val="18"/>
                                <w:szCs w:val="18"/>
                                <w:lang w:val="en-US"/>
                              </w:rPr>
                              <w:t>1</w:t>
                            </w:r>
                          </w:p>
                          <w:p w14:paraId="66432382" w14:textId="77777777" w:rsidR="0066430E" w:rsidRPr="00F4107D" w:rsidRDefault="0066430E" w:rsidP="0066430E">
                            <w:pPr>
                              <w:shd w:val="clear" w:color="auto" w:fill="F7F7F7"/>
                              <w:spacing w:before="0" w:line="285" w:lineRule="atLeast"/>
                              <w:jc w:val="left"/>
                              <w:rPr>
                                <w:rFonts w:ascii="Consolas" w:hAnsi="Consolas" w:cs="Courier New"/>
                                <w:color w:val="000000"/>
                                <w:sz w:val="18"/>
                                <w:szCs w:val="18"/>
                                <w:lang w:val="en-US"/>
                              </w:rPr>
                            </w:pPr>
                            <w:r w:rsidRPr="00F4107D">
                              <w:rPr>
                                <w:rFonts w:ascii="Consolas" w:hAnsi="Consolas" w:cs="Courier New"/>
                                <w:color w:val="000000"/>
                                <w:sz w:val="18"/>
                                <w:szCs w:val="18"/>
                                <w:lang w:val="en-US"/>
                              </w:rPr>
                              <w:t xml:space="preserve">        </w:t>
                            </w:r>
                            <w:proofErr w:type="spellStart"/>
                            <w:proofErr w:type="gramStart"/>
                            <w:r w:rsidRPr="00F4107D">
                              <w:rPr>
                                <w:rFonts w:ascii="Consolas" w:hAnsi="Consolas" w:cs="Courier New"/>
                                <w:color w:val="000000"/>
                                <w:sz w:val="18"/>
                                <w:szCs w:val="18"/>
                                <w:lang w:val="en-US"/>
                              </w:rPr>
                              <w:t>port.write</w:t>
                            </w:r>
                            <w:proofErr w:type="spellEnd"/>
                            <w:proofErr w:type="gramEnd"/>
                            <w:r w:rsidRPr="00F4107D">
                              <w:rPr>
                                <w:rFonts w:ascii="Consolas" w:hAnsi="Consolas" w:cs="Courier New"/>
                                <w:color w:val="000000"/>
                                <w:sz w:val="18"/>
                                <w:szCs w:val="18"/>
                                <w:lang w:val="en-US"/>
                              </w:rPr>
                              <w:t>(packet)</w:t>
                            </w:r>
                          </w:p>
                          <w:p w14:paraId="38B626E4" w14:textId="77777777" w:rsidR="0066430E" w:rsidRPr="00F4107D" w:rsidRDefault="0066430E" w:rsidP="0066430E">
                            <w:pPr>
                              <w:shd w:val="clear" w:color="auto" w:fill="F7F7F7"/>
                              <w:spacing w:before="0" w:line="285" w:lineRule="atLeast"/>
                              <w:jc w:val="left"/>
                              <w:rPr>
                                <w:rFonts w:ascii="Consolas" w:hAnsi="Consolas" w:cs="Courier New"/>
                                <w:color w:val="000000"/>
                                <w:sz w:val="18"/>
                                <w:szCs w:val="18"/>
                                <w:lang w:val="en-US"/>
                              </w:rPr>
                            </w:pPr>
                            <w:r w:rsidRPr="00F4107D">
                              <w:rPr>
                                <w:rFonts w:ascii="Consolas" w:hAnsi="Consolas" w:cs="Courier New"/>
                                <w:color w:val="000000"/>
                                <w:sz w:val="18"/>
                                <w:szCs w:val="18"/>
                                <w:lang w:val="en-US"/>
                              </w:rPr>
                              <w:t xml:space="preserve">        response = </w:t>
                            </w:r>
                            <w:proofErr w:type="spellStart"/>
                            <w:proofErr w:type="gramStart"/>
                            <w:r w:rsidRPr="00F4107D">
                              <w:rPr>
                                <w:rFonts w:ascii="Consolas" w:hAnsi="Consolas" w:cs="Courier New"/>
                                <w:color w:val="000000"/>
                                <w:sz w:val="18"/>
                                <w:szCs w:val="18"/>
                                <w:lang w:val="en-US"/>
                              </w:rPr>
                              <w:t>waitForPacket</w:t>
                            </w:r>
                            <w:proofErr w:type="spellEnd"/>
                            <w:r w:rsidRPr="00F4107D">
                              <w:rPr>
                                <w:rFonts w:ascii="Consolas" w:hAnsi="Consolas" w:cs="Courier New"/>
                                <w:color w:val="000000"/>
                                <w:sz w:val="18"/>
                                <w:szCs w:val="18"/>
                                <w:lang w:val="en-US"/>
                              </w:rPr>
                              <w:t>(</w:t>
                            </w:r>
                            <w:proofErr w:type="gramEnd"/>
                            <w:r w:rsidRPr="00F4107D">
                              <w:rPr>
                                <w:rFonts w:ascii="Consolas" w:hAnsi="Consolas" w:cs="Courier New"/>
                                <w:color w:val="000000"/>
                                <w:sz w:val="18"/>
                                <w:szCs w:val="18"/>
                                <w:lang w:val="en-US"/>
                              </w:rPr>
                              <w:t>port, command, timeout)</w:t>
                            </w:r>
                          </w:p>
                          <w:p w14:paraId="3EFECB8D" w14:textId="77777777" w:rsidR="0066430E" w:rsidRPr="00F4107D" w:rsidRDefault="0066430E" w:rsidP="0066430E">
                            <w:pPr>
                              <w:shd w:val="clear" w:color="auto" w:fill="F7F7F7"/>
                              <w:spacing w:before="0" w:line="285" w:lineRule="atLeast"/>
                              <w:jc w:val="left"/>
                              <w:rPr>
                                <w:rFonts w:ascii="Consolas" w:hAnsi="Consolas" w:cs="Courier New"/>
                                <w:color w:val="000000"/>
                                <w:sz w:val="18"/>
                                <w:szCs w:val="18"/>
                                <w:lang w:val="en-US"/>
                              </w:rPr>
                            </w:pPr>
                            <w:r w:rsidRPr="00F4107D">
                              <w:rPr>
                                <w:rFonts w:ascii="Consolas" w:hAnsi="Consolas" w:cs="Courier New"/>
                                <w:color w:val="000000"/>
                                <w:sz w:val="18"/>
                                <w:szCs w:val="18"/>
                                <w:lang w:val="en-US"/>
                              </w:rPr>
                              <w:t xml:space="preserve">        </w:t>
                            </w:r>
                            <w:r w:rsidRPr="00F4107D">
                              <w:rPr>
                                <w:rFonts w:ascii="Consolas" w:hAnsi="Consolas" w:cs="Courier New"/>
                                <w:color w:val="AF00DB"/>
                                <w:sz w:val="18"/>
                                <w:szCs w:val="18"/>
                                <w:lang w:val="en-US"/>
                              </w:rPr>
                              <w:t>if</w:t>
                            </w:r>
                            <w:r w:rsidRPr="00F4107D">
                              <w:rPr>
                                <w:rFonts w:ascii="Consolas" w:hAnsi="Consolas" w:cs="Courier New"/>
                                <w:color w:val="000000"/>
                                <w:sz w:val="18"/>
                                <w:szCs w:val="18"/>
                                <w:lang w:val="en-US"/>
                              </w:rPr>
                              <w:t xml:space="preserve"> response </w:t>
                            </w:r>
                            <w:r w:rsidRPr="00F4107D">
                              <w:rPr>
                                <w:rFonts w:ascii="Consolas" w:hAnsi="Consolas" w:cs="Courier New"/>
                                <w:color w:val="0000FF"/>
                                <w:sz w:val="18"/>
                                <w:szCs w:val="18"/>
                                <w:lang w:val="en-US"/>
                              </w:rPr>
                              <w:t>is</w:t>
                            </w:r>
                            <w:r w:rsidRPr="00F4107D">
                              <w:rPr>
                                <w:rFonts w:ascii="Consolas" w:hAnsi="Consolas" w:cs="Courier New"/>
                                <w:color w:val="000000"/>
                                <w:sz w:val="18"/>
                                <w:szCs w:val="18"/>
                                <w:lang w:val="en-US"/>
                              </w:rPr>
                              <w:t xml:space="preserve"> </w:t>
                            </w:r>
                            <w:r w:rsidRPr="00F4107D">
                              <w:rPr>
                                <w:rFonts w:ascii="Consolas" w:hAnsi="Consolas" w:cs="Courier New"/>
                                <w:color w:val="0000FF"/>
                                <w:sz w:val="18"/>
                                <w:szCs w:val="18"/>
                                <w:lang w:val="en-US"/>
                              </w:rPr>
                              <w:t>not</w:t>
                            </w:r>
                            <w:r w:rsidRPr="00F4107D">
                              <w:rPr>
                                <w:rFonts w:ascii="Consolas" w:hAnsi="Consolas" w:cs="Courier New"/>
                                <w:color w:val="000000"/>
                                <w:sz w:val="18"/>
                                <w:szCs w:val="18"/>
                                <w:lang w:val="en-US"/>
                              </w:rPr>
                              <w:t xml:space="preserve"> </w:t>
                            </w:r>
                            <w:r w:rsidRPr="00F4107D">
                              <w:rPr>
                                <w:rFonts w:ascii="Consolas" w:hAnsi="Consolas" w:cs="Courier New"/>
                                <w:color w:val="0000FF"/>
                                <w:sz w:val="18"/>
                                <w:szCs w:val="18"/>
                                <w:lang w:val="en-US"/>
                              </w:rPr>
                              <w:t>None</w:t>
                            </w:r>
                            <w:r w:rsidRPr="00F4107D">
                              <w:rPr>
                                <w:rFonts w:ascii="Consolas" w:hAnsi="Consolas" w:cs="Courier New"/>
                                <w:color w:val="000000"/>
                                <w:sz w:val="18"/>
                                <w:szCs w:val="18"/>
                                <w:lang w:val="en-US"/>
                              </w:rPr>
                              <w:t>:</w:t>
                            </w:r>
                          </w:p>
                          <w:p w14:paraId="4FD3A814" w14:textId="77777777" w:rsidR="0066430E" w:rsidRPr="00F4107D" w:rsidRDefault="0066430E" w:rsidP="0066430E">
                            <w:pPr>
                              <w:shd w:val="clear" w:color="auto" w:fill="F7F7F7"/>
                              <w:spacing w:before="0" w:line="285" w:lineRule="atLeast"/>
                              <w:jc w:val="left"/>
                              <w:rPr>
                                <w:rFonts w:ascii="Consolas" w:hAnsi="Consolas" w:cs="Courier New"/>
                                <w:color w:val="000000"/>
                                <w:sz w:val="18"/>
                                <w:szCs w:val="18"/>
                                <w:lang w:val="en-US"/>
                              </w:rPr>
                            </w:pPr>
                            <w:r w:rsidRPr="00F4107D">
                              <w:rPr>
                                <w:rFonts w:ascii="Consolas" w:hAnsi="Consolas" w:cs="Courier New"/>
                                <w:color w:val="000000"/>
                                <w:sz w:val="18"/>
                                <w:szCs w:val="18"/>
                                <w:lang w:val="en-US"/>
                              </w:rPr>
                              <w:t xml:space="preserve">            </w:t>
                            </w:r>
                            <w:r w:rsidRPr="00F4107D">
                              <w:rPr>
                                <w:rFonts w:ascii="Consolas" w:hAnsi="Consolas" w:cs="Courier New"/>
                                <w:color w:val="AF00DB"/>
                                <w:sz w:val="18"/>
                                <w:szCs w:val="18"/>
                                <w:lang w:val="en-US"/>
                              </w:rPr>
                              <w:t>return</w:t>
                            </w:r>
                            <w:r w:rsidRPr="00F4107D">
                              <w:rPr>
                                <w:rFonts w:ascii="Consolas" w:hAnsi="Consolas" w:cs="Courier New"/>
                                <w:color w:val="000000"/>
                                <w:sz w:val="18"/>
                                <w:szCs w:val="18"/>
                                <w:lang w:val="en-US"/>
                              </w:rPr>
                              <w:t xml:space="preserve"> response</w:t>
                            </w:r>
                          </w:p>
                          <w:p w14:paraId="05E3E887" w14:textId="77777777" w:rsidR="0066430E" w:rsidRPr="00F4107D" w:rsidRDefault="0066430E" w:rsidP="0066430E">
                            <w:pPr>
                              <w:shd w:val="clear" w:color="auto" w:fill="F7F7F7"/>
                              <w:spacing w:before="0" w:line="285" w:lineRule="atLeast"/>
                              <w:jc w:val="left"/>
                              <w:rPr>
                                <w:rFonts w:ascii="Consolas" w:hAnsi="Consolas" w:cs="Courier New"/>
                                <w:color w:val="000000"/>
                                <w:sz w:val="18"/>
                                <w:szCs w:val="18"/>
                                <w:lang w:val="en-US"/>
                              </w:rPr>
                            </w:pPr>
                            <w:r w:rsidRPr="00F4107D">
                              <w:rPr>
                                <w:rFonts w:ascii="Consolas" w:hAnsi="Consolas" w:cs="Courier New"/>
                                <w:color w:val="000000"/>
                                <w:sz w:val="18"/>
                                <w:szCs w:val="18"/>
                                <w:lang w:val="en-US"/>
                              </w:rPr>
                              <w:t xml:space="preserve">    </w:t>
                            </w:r>
                            <w:r w:rsidRPr="00F4107D">
                              <w:rPr>
                                <w:rFonts w:ascii="Consolas" w:hAnsi="Consolas" w:cs="Courier New"/>
                                <w:color w:val="AF00DB"/>
                                <w:sz w:val="18"/>
                                <w:szCs w:val="18"/>
                                <w:lang w:val="en-US"/>
                              </w:rPr>
                              <w:t>raise</w:t>
                            </w:r>
                            <w:r w:rsidRPr="00F4107D">
                              <w:rPr>
                                <w:rFonts w:ascii="Consolas" w:hAnsi="Consolas" w:cs="Courier New"/>
                                <w:color w:val="000000"/>
                                <w:sz w:val="18"/>
                                <w:szCs w:val="18"/>
                                <w:lang w:val="en-US"/>
                              </w:rPr>
                              <w:t xml:space="preserve"> </w:t>
                            </w:r>
                            <w:proofErr w:type="gramStart"/>
                            <w:r w:rsidRPr="00F4107D">
                              <w:rPr>
                                <w:rFonts w:ascii="Consolas" w:hAnsi="Consolas" w:cs="Courier New"/>
                                <w:color w:val="000000"/>
                                <w:sz w:val="18"/>
                                <w:szCs w:val="18"/>
                                <w:lang w:val="en-US"/>
                              </w:rPr>
                              <w:t>Exception(</w:t>
                            </w:r>
                            <w:proofErr w:type="gramEnd"/>
                            <w:r w:rsidRPr="00F4107D">
                              <w:rPr>
                                <w:rFonts w:ascii="Consolas" w:hAnsi="Consolas" w:cs="Courier New"/>
                                <w:color w:val="A31515"/>
                                <w:sz w:val="18"/>
                                <w:szCs w:val="18"/>
                                <w:lang w:val="en-US"/>
                              </w:rPr>
                              <w:t>'LWNX command failed to receive a response.'</w:t>
                            </w:r>
                            <w:r w:rsidRPr="00F4107D">
                              <w:rPr>
                                <w:rFonts w:ascii="Consolas" w:hAnsi="Consolas" w:cs="Courier New"/>
                                <w:color w:val="000000"/>
                                <w:sz w:val="18"/>
                                <w:szCs w:val="18"/>
                                <w:lang w:val="en-US"/>
                              </w:rPr>
                              <w:t>)</w:t>
                            </w:r>
                          </w:p>
                          <w:p w14:paraId="3CB6C12B" w14:textId="77777777" w:rsidR="0066430E" w:rsidRPr="00F4107D" w:rsidRDefault="0066430E" w:rsidP="00A14AEC">
                            <w:pPr>
                              <w:shd w:val="clear" w:color="auto" w:fill="F7F7F7"/>
                              <w:spacing w:before="0" w:line="285" w:lineRule="atLeast"/>
                              <w:jc w:val="left"/>
                              <w:rPr>
                                <w:rFonts w:ascii="Consolas" w:hAnsi="Consolas" w:cs="Courier New"/>
                                <w:color w:val="000000"/>
                                <w:sz w:val="18"/>
                                <w:szCs w:val="18"/>
                                <w:lang w:val="en-US"/>
                              </w:rPr>
                            </w:pPr>
                          </w:p>
                          <w:p w14:paraId="7D8EE0D5" w14:textId="4DC9405B" w:rsidR="00A14AEC" w:rsidRPr="00F4107D" w:rsidRDefault="00A14AEC" w:rsidP="00A14AEC">
                            <w:pPr>
                              <w:shd w:val="clear" w:color="auto" w:fill="F7F7F7"/>
                              <w:spacing w:before="0" w:line="285" w:lineRule="atLeast"/>
                              <w:jc w:val="left"/>
                              <w:rPr>
                                <w:rFonts w:ascii="Consolas" w:hAnsi="Consolas" w:cs="Courier New"/>
                                <w:color w:val="000000"/>
                                <w:sz w:val="18"/>
                                <w:szCs w:val="18"/>
                                <w:lang w:val="en-US"/>
                              </w:rPr>
                            </w:pPr>
                            <w:proofErr w:type="spellStart"/>
                            <w:r w:rsidRPr="00F4107D">
                              <w:rPr>
                                <w:rFonts w:ascii="Consolas" w:hAnsi="Consolas" w:cs="Courier New"/>
                                <w:color w:val="000000"/>
                                <w:sz w:val="18"/>
                                <w:szCs w:val="18"/>
                                <w:lang w:val="en-US"/>
                              </w:rPr>
                              <w:t>serialPortName</w:t>
                            </w:r>
                            <w:proofErr w:type="spellEnd"/>
                            <w:r w:rsidRPr="00F4107D">
                              <w:rPr>
                                <w:rFonts w:ascii="Consolas" w:hAnsi="Consolas" w:cs="Courier New"/>
                                <w:color w:val="000000"/>
                                <w:sz w:val="18"/>
                                <w:szCs w:val="18"/>
                                <w:lang w:val="en-US"/>
                              </w:rPr>
                              <w:t xml:space="preserve"> = </w:t>
                            </w:r>
                            <w:r w:rsidRPr="00F4107D">
                              <w:rPr>
                                <w:rFonts w:ascii="Consolas" w:hAnsi="Consolas" w:cs="Courier New"/>
                                <w:color w:val="A31515"/>
                                <w:sz w:val="18"/>
                                <w:szCs w:val="18"/>
                                <w:lang w:val="en-US"/>
                              </w:rPr>
                              <w:t>'/dev/ttyACM0'</w:t>
                            </w:r>
                          </w:p>
                          <w:p w14:paraId="6D545924" w14:textId="77777777" w:rsidR="00A14AEC" w:rsidRPr="00F4107D" w:rsidRDefault="00A14AEC" w:rsidP="00A14AEC">
                            <w:pPr>
                              <w:shd w:val="clear" w:color="auto" w:fill="F7F7F7"/>
                              <w:spacing w:before="0" w:line="285" w:lineRule="atLeast"/>
                              <w:jc w:val="left"/>
                              <w:rPr>
                                <w:rFonts w:ascii="Consolas" w:hAnsi="Consolas" w:cs="Courier New"/>
                                <w:color w:val="000000"/>
                                <w:sz w:val="18"/>
                                <w:szCs w:val="18"/>
                                <w:lang w:val="en-US"/>
                              </w:rPr>
                            </w:pPr>
                            <w:proofErr w:type="spellStart"/>
                            <w:r w:rsidRPr="00F4107D">
                              <w:rPr>
                                <w:rFonts w:ascii="Consolas" w:hAnsi="Consolas" w:cs="Courier New"/>
                                <w:color w:val="000000"/>
                                <w:sz w:val="18"/>
                                <w:szCs w:val="18"/>
                                <w:lang w:val="en-US"/>
                              </w:rPr>
                              <w:t>serialPortBaudRate</w:t>
                            </w:r>
                            <w:proofErr w:type="spellEnd"/>
                            <w:r w:rsidRPr="00F4107D">
                              <w:rPr>
                                <w:rFonts w:ascii="Consolas" w:hAnsi="Consolas" w:cs="Courier New"/>
                                <w:color w:val="000000"/>
                                <w:sz w:val="18"/>
                                <w:szCs w:val="18"/>
                                <w:lang w:val="en-US"/>
                              </w:rPr>
                              <w:t xml:space="preserve"> = </w:t>
                            </w:r>
                            <w:r w:rsidRPr="00F4107D">
                              <w:rPr>
                                <w:rFonts w:ascii="Consolas" w:hAnsi="Consolas" w:cs="Courier New"/>
                                <w:color w:val="116644"/>
                                <w:sz w:val="18"/>
                                <w:szCs w:val="18"/>
                                <w:lang w:val="en-US"/>
                              </w:rPr>
                              <w:t>921600</w:t>
                            </w:r>
                          </w:p>
                          <w:p w14:paraId="57ECAD64" w14:textId="77777777" w:rsidR="00A14AEC" w:rsidRPr="00F4107D" w:rsidRDefault="00A14AEC" w:rsidP="00A14AEC">
                            <w:pPr>
                              <w:shd w:val="clear" w:color="auto" w:fill="F7F7F7"/>
                              <w:spacing w:before="0" w:line="285" w:lineRule="atLeast"/>
                              <w:jc w:val="left"/>
                              <w:rPr>
                                <w:rFonts w:ascii="Consolas" w:hAnsi="Consolas" w:cs="Courier New"/>
                                <w:color w:val="000000"/>
                                <w:sz w:val="18"/>
                                <w:szCs w:val="18"/>
                                <w:lang w:val="en-US"/>
                              </w:rPr>
                            </w:pPr>
                            <w:r w:rsidRPr="00F4107D">
                              <w:rPr>
                                <w:rFonts w:ascii="Consolas" w:hAnsi="Consolas" w:cs="Courier New"/>
                                <w:color w:val="000000"/>
                                <w:sz w:val="18"/>
                                <w:szCs w:val="18"/>
                                <w:lang w:val="en-US"/>
                              </w:rPr>
                              <w:t xml:space="preserve">port = </w:t>
                            </w:r>
                            <w:proofErr w:type="spellStart"/>
                            <w:proofErr w:type="gramStart"/>
                            <w:r w:rsidRPr="00F4107D">
                              <w:rPr>
                                <w:rFonts w:ascii="Consolas" w:hAnsi="Consolas" w:cs="Courier New"/>
                                <w:color w:val="000000"/>
                                <w:sz w:val="18"/>
                                <w:szCs w:val="18"/>
                                <w:lang w:val="en-US"/>
                              </w:rPr>
                              <w:t>serial.Serial</w:t>
                            </w:r>
                            <w:proofErr w:type="spellEnd"/>
                            <w:proofErr w:type="gramEnd"/>
                            <w:r w:rsidRPr="00F4107D">
                              <w:rPr>
                                <w:rFonts w:ascii="Consolas" w:hAnsi="Consolas" w:cs="Courier New"/>
                                <w:color w:val="000000"/>
                                <w:sz w:val="18"/>
                                <w:szCs w:val="18"/>
                                <w:lang w:val="en-US"/>
                              </w:rPr>
                              <w:t>(</w:t>
                            </w:r>
                            <w:proofErr w:type="spellStart"/>
                            <w:r w:rsidRPr="00F4107D">
                              <w:rPr>
                                <w:rFonts w:ascii="Consolas" w:hAnsi="Consolas" w:cs="Courier New"/>
                                <w:color w:val="000000"/>
                                <w:sz w:val="18"/>
                                <w:szCs w:val="18"/>
                                <w:lang w:val="en-US"/>
                              </w:rPr>
                              <w:t>serialPortName</w:t>
                            </w:r>
                            <w:proofErr w:type="spellEnd"/>
                            <w:r w:rsidRPr="00F4107D">
                              <w:rPr>
                                <w:rFonts w:ascii="Consolas" w:hAnsi="Consolas" w:cs="Courier New"/>
                                <w:color w:val="000000"/>
                                <w:sz w:val="18"/>
                                <w:szCs w:val="18"/>
                                <w:lang w:val="en-US"/>
                              </w:rPr>
                              <w:t xml:space="preserve">, </w:t>
                            </w:r>
                            <w:proofErr w:type="spellStart"/>
                            <w:r w:rsidRPr="00F4107D">
                              <w:rPr>
                                <w:rFonts w:ascii="Consolas" w:hAnsi="Consolas" w:cs="Courier New"/>
                                <w:color w:val="000000"/>
                                <w:sz w:val="18"/>
                                <w:szCs w:val="18"/>
                                <w:lang w:val="en-US"/>
                              </w:rPr>
                              <w:t>serialPortBaudRate</w:t>
                            </w:r>
                            <w:proofErr w:type="spellEnd"/>
                            <w:r w:rsidRPr="00F4107D">
                              <w:rPr>
                                <w:rFonts w:ascii="Consolas" w:hAnsi="Consolas" w:cs="Courier New"/>
                                <w:color w:val="000000"/>
                                <w:sz w:val="18"/>
                                <w:szCs w:val="18"/>
                                <w:lang w:val="en-US"/>
                              </w:rPr>
                              <w:t>, timeout=</w:t>
                            </w:r>
                            <w:r w:rsidRPr="00F4107D">
                              <w:rPr>
                                <w:rFonts w:ascii="Consolas" w:hAnsi="Consolas" w:cs="Courier New"/>
                                <w:color w:val="116644"/>
                                <w:sz w:val="18"/>
                                <w:szCs w:val="18"/>
                                <w:lang w:val="en-US"/>
                              </w:rPr>
                              <w:t>0.1</w:t>
                            </w:r>
                            <w:r w:rsidRPr="00F4107D">
                              <w:rPr>
                                <w:rFonts w:ascii="Consolas" w:hAnsi="Consolas" w:cs="Courier New"/>
                                <w:color w:val="000000"/>
                                <w:sz w:val="18"/>
                                <w:szCs w:val="18"/>
                                <w:lang w:val="en-US"/>
                              </w:rPr>
                              <w:t>)</w:t>
                            </w:r>
                          </w:p>
                          <w:p w14:paraId="2DC4C426" w14:textId="77777777" w:rsidR="00A14AEC" w:rsidRPr="00F4107D" w:rsidRDefault="00A14AEC" w:rsidP="00A14AEC">
                            <w:pPr>
                              <w:shd w:val="clear" w:color="auto" w:fill="F7F7F7"/>
                              <w:spacing w:before="0" w:line="285" w:lineRule="atLeast"/>
                              <w:jc w:val="left"/>
                              <w:rPr>
                                <w:rFonts w:ascii="Consolas" w:hAnsi="Consolas" w:cs="Courier New"/>
                                <w:color w:val="000000"/>
                                <w:sz w:val="18"/>
                                <w:szCs w:val="18"/>
                                <w:lang w:val="en-US"/>
                              </w:rPr>
                            </w:pPr>
                          </w:p>
                          <w:p w14:paraId="70A5B214" w14:textId="77777777" w:rsidR="00A14AEC" w:rsidRPr="00F4107D" w:rsidRDefault="00A14AEC" w:rsidP="00A14AEC">
                            <w:pPr>
                              <w:shd w:val="clear" w:color="auto" w:fill="F7F7F7"/>
                              <w:spacing w:before="0" w:line="285" w:lineRule="atLeast"/>
                              <w:jc w:val="left"/>
                              <w:rPr>
                                <w:rFonts w:ascii="Consolas" w:hAnsi="Consolas" w:cs="Courier New"/>
                                <w:color w:val="000000"/>
                                <w:sz w:val="18"/>
                                <w:szCs w:val="18"/>
                                <w:lang w:val="en-US"/>
                              </w:rPr>
                            </w:pPr>
                            <w:proofErr w:type="spellStart"/>
                            <w:r w:rsidRPr="00F4107D">
                              <w:rPr>
                                <w:rFonts w:ascii="Consolas" w:hAnsi="Consolas" w:cs="Courier New"/>
                                <w:color w:val="000000"/>
                                <w:sz w:val="18"/>
                                <w:szCs w:val="18"/>
                                <w:lang w:val="en-US"/>
                              </w:rPr>
                              <w:t>print_product_information</w:t>
                            </w:r>
                            <w:proofErr w:type="spellEnd"/>
                            <w:r w:rsidRPr="00F4107D">
                              <w:rPr>
                                <w:rFonts w:ascii="Consolas" w:hAnsi="Consolas" w:cs="Courier New"/>
                                <w:color w:val="000000"/>
                                <w:sz w:val="18"/>
                                <w:szCs w:val="18"/>
                                <w:lang w:val="en-US"/>
                              </w:rPr>
                              <w:t>(port)</w:t>
                            </w:r>
                          </w:p>
                          <w:p w14:paraId="1FADA606" w14:textId="77777777" w:rsidR="00A14AEC" w:rsidRPr="00F4107D" w:rsidRDefault="00A14AEC" w:rsidP="00A14AEC">
                            <w:pPr>
                              <w:shd w:val="clear" w:color="auto" w:fill="F7F7F7"/>
                              <w:spacing w:before="0" w:line="285" w:lineRule="atLeast"/>
                              <w:jc w:val="left"/>
                              <w:rPr>
                                <w:rFonts w:ascii="Consolas" w:hAnsi="Consolas" w:cs="Courier New"/>
                                <w:color w:val="000000"/>
                                <w:sz w:val="18"/>
                                <w:szCs w:val="18"/>
                                <w:lang w:val="en-US"/>
                              </w:rPr>
                            </w:pPr>
                          </w:p>
                          <w:p w14:paraId="63300CFE" w14:textId="04747558" w:rsidR="00A14AEC" w:rsidRPr="00F4107D" w:rsidRDefault="00A14AEC" w:rsidP="00A14AEC">
                            <w:pPr>
                              <w:shd w:val="clear" w:color="auto" w:fill="F7F7F7"/>
                              <w:spacing w:before="0" w:line="285" w:lineRule="atLeast"/>
                              <w:jc w:val="left"/>
                              <w:rPr>
                                <w:rFonts w:ascii="Consolas" w:hAnsi="Consolas" w:cs="Courier New"/>
                                <w:color w:val="000000"/>
                                <w:sz w:val="18"/>
                                <w:szCs w:val="18"/>
                                <w:lang w:val="en-US"/>
                              </w:rPr>
                            </w:pPr>
                            <w:proofErr w:type="spellStart"/>
                            <w:proofErr w:type="gramStart"/>
                            <w:r w:rsidRPr="00F4107D">
                              <w:rPr>
                                <w:rFonts w:ascii="Consolas" w:hAnsi="Consolas" w:cs="Courier New"/>
                                <w:color w:val="000000"/>
                                <w:sz w:val="18"/>
                                <w:szCs w:val="18"/>
                                <w:lang w:val="en-US"/>
                              </w:rPr>
                              <w:t>executeCommand</w:t>
                            </w:r>
                            <w:proofErr w:type="spellEnd"/>
                            <w:r w:rsidRPr="00F4107D">
                              <w:rPr>
                                <w:rFonts w:ascii="Consolas" w:hAnsi="Consolas" w:cs="Courier New"/>
                                <w:color w:val="000000"/>
                                <w:sz w:val="18"/>
                                <w:szCs w:val="18"/>
                                <w:lang w:val="en-US"/>
                              </w:rPr>
                              <w:t>(</w:t>
                            </w:r>
                            <w:proofErr w:type="gramEnd"/>
                            <w:r w:rsidRPr="00F4107D">
                              <w:rPr>
                                <w:rFonts w:ascii="Consolas" w:hAnsi="Consolas" w:cs="Courier New"/>
                                <w:color w:val="000000"/>
                                <w:sz w:val="18"/>
                                <w:szCs w:val="18"/>
                                <w:lang w:val="en-US"/>
                              </w:rPr>
                              <w:t xml:space="preserve">port, </w:t>
                            </w:r>
                            <w:r w:rsidRPr="00F4107D">
                              <w:rPr>
                                <w:rFonts w:ascii="Consolas" w:hAnsi="Consolas" w:cs="Courier New"/>
                                <w:color w:val="116644"/>
                                <w:sz w:val="18"/>
                                <w:szCs w:val="18"/>
                                <w:lang w:val="en-US"/>
                              </w:rPr>
                              <w:t>66</w:t>
                            </w:r>
                            <w:r w:rsidRPr="00F4107D">
                              <w:rPr>
                                <w:rFonts w:ascii="Consolas" w:hAnsi="Consolas" w:cs="Courier New"/>
                                <w:color w:val="000000"/>
                                <w:sz w:val="18"/>
                                <w:szCs w:val="18"/>
                                <w:lang w:val="en-US"/>
                              </w:rPr>
                              <w:t xml:space="preserve">, </w:t>
                            </w:r>
                            <w:r w:rsidRPr="00F4107D">
                              <w:rPr>
                                <w:rFonts w:ascii="Consolas" w:hAnsi="Consolas" w:cs="Courier New"/>
                                <w:color w:val="116644"/>
                                <w:sz w:val="18"/>
                                <w:szCs w:val="18"/>
                                <w:lang w:val="en-US"/>
                              </w:rPr>
                              <w:t>1</w:t>
                            </w:r>
                            <w:r w:rsidRPr="00F4107D">
                              <w:rPr>
                                <w:rFonts w:ascii="Consolas" w:hAnsi="Consolas" w:cs="Courier New"/>
                                <w:color w:val="000000"/>
                                <w:sz w:val="18"/>
                                <w:szCs w:val="18"/>
                                <w:lang w:val="en-US"/>
                              </w:rPr>
                              <w:t>, [</w:t>
                            </w:r>
                            <w:r w:rsidR="002402D9" w:rsidRPr="00F4107D">
                              <w:rPr>
                                <w:rFonts w:ascii="Consolas" w:hAnsi="Consolas" w:cs="Courier New"/>
                                <w:color w:val="116644"/>
                                <w:sz w:val="18"/>
                                <w:szCs w:val="18"/>
                                <w:lang w:val="en-US"/>
                              </w:rPr>
                              <w:t>4</w:t>
                            </w:r>
                            <w:r w:rsidRPr="00F4107D">
                              <w:rPr>
                                <w:rFonts w:ascii="Consolas" w:hAnsi="Consolas" w:cs="Courier New"/>
                                <w:color w:val="000000"/>
                                <w:sz w:val="18"/>
                                <w:szCs w:val="18"/>
                                <w:lang w:val="en-US"/>
                              </w:rPr>
                              <w:t>])</w:t>
                            </w:r>
                            <w:r w:rsidR="002402D9" w:rsidRPr="00F4107D">
                              <w:rPr>
                                <w:rFonts w:ascii="Consolas" w:hAnsi="Consolas" w:cs="Courier New"/>
                                <w:color w:val="000000"/>
                                <w:sz w:val="18"/>
                                <w:szCs w:val="18"/>
                                <w:lang w:val="en-US"/>
                              </w:rPr>
                              <w:t xml:space="preserve"> </w:t>
                            </w:r>
                            <w:r w:rsidR="002402D9" w:rsidRPr="00F4107D">
                              <w:rPr>
                                <w:rFonts w:ascii="Consolas" w:hAnsi="Consolas" w:cs="Courier New"/>
                                <w:color w:val="9BBB59" w:themeColor="accent3"/>
                                <w:sz w:val="18"/>
                                <w:szCs w:val="18"/>
                                <w:lang w:val="en-US"/>
                              </w:rPr>
                              <w:t xml:space="preserve">#Sets </w:t>
                            </w:r>
                            <w:r w:rsidR="00F04165" w:rsidRPr="00F4107D">
                              <w:rPr>
                                <w:rFonts w:ascii="Consolas" w:hAnsi="Consolas" w:cs="Courier New"/>
                                <w:color w:val="9BBB59" w:themeColor="accent3"/>
                                <w:sz w:val="18"/>
                                <w:szCs w:val="18"/>
                                <w:lang w:val="en-US"/>
                              </w:rPr>
                              <w:t>update rate to 400 samples/s</w:t>
                            </w:r>
                          </w:p>
                          <w:p w14:paraId="456F4B82" w14:textId="150109E3" w:rsidR="00A14AEC" w:rsidRPr="00F4107D" w:rsidRDefault="00A14AEC" w:rsidP="00A14AEC">
                            <w:pPr>
                              <w:shd w:val="clear" w:color="auto" w:fill="F7F7F7"/>
                              <w:spacing w:before="0" w:line="285" w:lineRule="atLeast"/>
                              <w:jc w:val="left"/>
                              <w:rPr>
                                <w:rFonts w:ascii="Consolas" w:hAnsi="Consolas" w:cs="Courier New"/>
                                <w:color w:val="000000"/>
                                <w:sz w:val="18"/>
                                <w:szCs w:val="18"/>
                                <w:lang w:val="en-US"/>
                              </w:rPr>
                            </w:pPr>
                            <w:proofErr w:type="spellStart"/>
                            <w:proofErr w:type="gramStart"/>
                            <w:r w:rsidRPr="00F4107D">
                              <w:rPr>
                                <w:rFonts w:ascii="Consolas" w:hAnsi="Consolas" w:cs="Courier New"/>
                                <w:color w:val="000000"/>
                                <w:sz w:val="18"/>
                                <w:szCs w:val="18"/>
                                <w:lang w:val="en-US"/>
                              </w:rPr>
                              <w:t>executeCommand</w:t>
                            </w:r>
                            <w:proofErr w:type="spellEnd"/>
                            <w:r w:rsidRPr="00F4107D">
                              <w:rPr>
                                <w:rFonts w:ascii="Consolas" w:hAnsi="Consolas" w:cs="Courier New"/>
                                <w:color w:val="000000"/>
                                <w:sz w:val="18"/>
                                <w:szCs w:val="18"/>
                                <w:lang w:val="en-US"/>
                              </w:rPr>
                              <w:t>(</w:t>
                            </w:r>
                            <w:proofErr w:type="gramEnd"/>
                            <w:r w:rsidRPr="00F4107D">
                              <w:rPr>
                                <w:rFonts w:ascii="Consolas" w:hAnsi="Consolas" w:cs="Courier New"/>
                                <w:color w:val="000000"/>
                                <w:sz w:val="18"/>
                                <w:szCs w:val="18"/>
                                <w:lang w:val="en-US"/>
                              </w:rPr>
                              <w:t xml:space="preserve">port, </w:t>
                            </w:r>
                            <w:r w:rsidRPr="00F4107D">
                              <w:rPr>
                                <w:rFonts w:ascii="Consolas" w:hAnsi="Consolas" w:cs="Courier New"/>
                                <w:color w:val="116644"/>
                                <w:sz w:val="18"/>
                                <w:szCs w:val="18"/>
                                <w:lang w:val="en-US"/>
                              </w:rPr>
                              <w:t>85</w:t>
                            </w:r>
                            <w:r w:rsidRPr="00F4107D">
                              <w:rPr>
                                <w:rFonts w:ascii="Consolas" w:hAnsi="Consolas" w:cs="Courier New"/>
                                <w:color w:val="000000"/>
                                <w:sz w:val="18"/>
                                <w:szCs w:val="18"/>
                                <w:lang w:val="en-US"/>
                              </w:rPr>
                              <w:t xml:space="preserve">, </w:t>
                            </w:r>
                            <w:r w:rsidRPr="00F4107D">
                              <w:rPr>
                                <w:rFonts w:ascii="Consolas" w:hAnsi="Consolas" w:cs="Courier New"/>
                                <w:color w:val="116644"/>
                                <w:sz w:val="18"/>
                                <w:szCs w:val="18"/>
                                <w:lang w:val="en-US"/>
                              </w:rPr>
                              <w:t>1</w:t>
                            </w:r>
                            <w:r w:rsidRPr="00F4107D">
                              <w:rPr>
                                <w:rFonts w:ascii="Consolas" w:hAnsi="Consolas" w:cs="Courier New"/>
                                <w:color w:val="000000"/>
                                <w:sz w:val="18"/>
                                <w:szCs w:val="18"/>
                                <w:lang w:val="en-US"/>
                              </w:rPr>
                              <w:t>, [</w:t>
                            </w:r>
                            <w:r w:rsidRPr="00F4107D">
                              <w:rPr>
                                <w:rFonts w:ascii="Consolas" w:hAnsi="Consolas" w:cs="Courier New"/>
                                <w:color w:val="116644"/>
                                <w:sz w:val="18"/>
                                <w:szCs w:val="18"/>
                                <w:lang w:val="en-US"/>
                              </w:rPr>
                              <w:t>5</w:t>
                            </w:r>
                            <w:r w:rsidRPr="00F4107D">
                              <w:rPr>
                                <w:rFonts w:ascii="Consolas" w:hAnsi="Consolas" w:cs="Courier New"/>
                                <w:color w:val="000000"/>
                                <w:sz w:val="18"/>
                                <w:szCs w:val="18"/>
                                <w:lang w:val="en-US"/>
                              </w:rPr>
                              <w:t xml:space="preserve">, </w:t>
                            </w:r>
                            <w:r w:rsidRPr="00F4107D">
                              <w:rPr>
                                <w:rFonts w:ascii="Consolas" w:hAnsi="Consolas" w:cs="Courier New"/>
                                <w:color w:val="116644"/>
                                <w:sz w:val="18"/>
                                <w:szCs w:val="18"/>
                                <w:lang w:val="en-US"/>
                              </w:rPr>
                              <w:t>0</w:t>
                            </w:r>
                            <w:r w:rsidRPr="00F4107D">
                              <w:rPr>
                                <w:rFonts w:ascii="Consolas" w:hAnsi="Consolas" w:cs="Courier New"/>
                                <w:color w:val="000000"/>
                                <w:sz w:val="18"/>
                                <w:szCs w:val="18"/>
                                <w:lang w:val="en-US"/>
                              </w:rPr>
                              <w:t xml:space="preserve">, </w:t>
                            </w:r>
                            <w:r w:rsidRPr="00F4107D">
                              <w:rPr>
                                <w:rFonts w:ascii="Consolas" w:hAnsi="Consolas" w:cs="Courier New"/>
                                <w:color w:val="116644"/>
                                <w:sz w:val="18"/>
                                <w:szCs w:val="18"/>
                                <w:lang w:val="en-US"/>
                              </w:rPr>
                              <w:t>0</w:t>
                            </w:r>
                            <w:r w:rsidRPr="00F4107D">
                              <w:rPr>
                                <w:rFonts w:ascii="Consolas" w:hAnsi="Consolas" w:cs="Courier New"/>
                                <w:color w:val="000000"/>
                                <w:sz w:val="18"/>
                                <w:szCs w:val="18"/>
                                <w:lang w:val="en-US"/>
                              </w:rPr>
                              <w:t xml:space="preserve">, </w:t>
                            </w:r>
                            <w:r w:rsidRPr="00F4107D">
                              <w:rPr>
                                <w:rFonts w:ascii="Consolas" w:hAnsi="Consolas" w:cs="Courier New"/>
                                <w:color w:val="116644"/>
                                <w:sz w:val="18"/>
                                <w:szCs w:val="18"/>
                                <w:lang w:val="en-US"/>
                              </w:rPr>
                              <w:t>0</w:t>
                            </w:r>
                            <w:r w:rsidRPr="00F4107D">
                              <w:rPr>
                                <w:rFonts w:ascii="Consolas" w:hAnsi="Consolas" w:cs="Courier New"/>
                                <w:color w:val="000000"/>
                                <w:sz w:val="18"/>
                                <w:szCs w:val="18"/>
                                <w:lang w:val="en-US"/>
                              </w:rPr>
                              <w:t>])</w:t>
                            </w:r>
                            <w:r w:rsidR="00DB494A" w:rsidRPr="00F4107D">
                              <w:rPr>
                                <w:rFonts w:ascii="Consolas" w:hAnsi="Consolas" w:cs="Courier New"/>
                                <w:color w:val="000000"/>
                                <w:sz w:val="18"/>
                                <w:szCs w:val="18"/>
                                <w:lang w:val="en-US"/>
                              </w:rPr>
                              <w:t xml:space="preserve"> </w:t>
                            </w:r>
                            <w:r w:rsidR="00DB494A" w:rsidRPr="00F4107D">
                              <w:rPr>
                                <w:rFonts w:ascii="Consolas" w:hAnsi="Consolas" w:cs="Courier New"/>
                                <w:color w:val="9BBB59" w:themeColor="accent3"/>
                                <w:sz w:val="18"/>
                                <w:szCs w:val="18"/>
                                <w:lang w:val="en-US"/>
                              </w:rPr>
                              <w:t>#Sets scan speed to 200</w:t>
                            </w:r>
                          </w:p>
                          <w:p w14:paraId="59B08EE5" w14:textId="013D18DB" w:rsidR="00A14AEC" w:rsidRPr="00F4107D" w:rsidRDefault="00A14AEC" w:rsidP="00A14AEC">
                            <w:pPr>
                              <w:shd w:val="clear" w:color="auto" w:fill="F7F7F7"/>
                              <w:spacing w:before="0" w:line="285" w:lineRule="atLeast"/>
                              <w:jc w:val="left"/>
                              <w:rPr>
                                <w:rFonts w:ascii="Consolas" w:hAnsi="Consolas" w:cs="Courier New"/>
                                <w:color w:val="9BBB59" w:themeColor="accent3"/>
                                <w:sz w:val="18"/>
                                <w:szCs w:val="18"/>
                                <w:lang w:val="en-US"/>
                              </w:rPr>
                            </w:pPr>
                            <w:proofErr w:type="spellStart"/>
                            <w:proofErr w:type="gramStart"/>
                            <w:r w:rsidRPr="00F4107D">
                              <w:rPr>
                                <w:rFonts w:ascii="Consolas" w:hAnsi="Consolas" w:cs="Courier New"/>
                                <w:color w:val="000000"/>
                                <w:sz w:val="18"/>
                                <w:szCs w:val="18"/>
                                <w:lang w:val="en-US"/>
                              </w:rPr>
                              <w:t>executeCommand</w:t>
                            </w:r>
                            <w:proofErr w:type="spellEnd"/>
                            <w:r w:rsidRPr="00F4107D">
                              <w:rPr>
                                <w:rFonts w:ascii="Consolas" w:hAnsi="Consolas" w:cs="Courier New"/>
                                <w:color w:val="000000"/>
                                <w:sz w:val="18"/>
                                <w:szCs w:val="18"/>
                                <w:lang w:val="en-US"/>
                              </w:rPr>
                              <w:t>(</w:t>
                            </w:r>
                            <w:proofErr w:type="gramEnd"/>
                            <w:r w:rsidRPr="00F4107D">
                              <w:rPr>
                                <w:rFonts w:ascii="Consolas" w:hAnsi="Consolas" w:cs="Courier New"/>
                                <w:color w:val="000000"/>
                                <w:sz w:val="18"/>
                                <w:szCs w:val="18"/>
                                <w:lang w:val="en-US"/>
                              </w:rPr>
                              <w:t xml:space="preserve">port, </w:t>
                            </w:r>
                            <w:r w:rsidRPr="00F4107D">
                              <w:rPr>
                                <w:rFonts w:ascii="Consolas" w:hAnsi="Consolas" w:cs="Courier New"/>
                                <w:color w:val="116644"/>
                                <w:sz w:val="18"/>
                                <w:szCs w:val="18"/>
                                <w:lang w:val="en-US"/>
                              </w:rPr>
                              <w:t>98</w:t>
                            </w:r>
                            <w:r w:rsidRPr="00F4107D">
                              <w:rPr>
                                <w:rFonts w:ascii="Consolas" w:hAnsi="Consolas" w:cs="Courier New"/>
                                <w:color w:val="000000"/>
                                <w:sz w:val="18"/>
                                <w:szCs w:val="18"/>
                                <w:lang w:val="en-US"/>
                              </w:rPr>
                              <w:t xml:space="preserve">, </w:t>
                            </w:r>
                            <w:r w:rsidRPr="00F4107D">
                              <w:rPr>
                                <w:rFonts w:ascii="Consolas" w:hAnsi="Consolas" w:cs="Courier New"/>
                                <w:color w:val="116644"/>
                                <w:sz w:val="18"/>
                                <w:szCs w:val="18"/>
                                <w:lang w:val="en-US"/>
                              </w:rPr>
                              <w:t>1</w:t>
                            </w:r>
                            <w:r w:rsidRPr="00F4107D">
                              <w:rPr>
                                <w:rFonts w:ascii="Consolas" w:hAnsi="Consolas" w:cs="Courier New"/>
                                <w:color w:val="000000"/>
                                <w:sz w:val="18"/>
                                <w:szCs w:val="18"/>
                                <w:lang w:val="en-US"/>
                              </w:rPr>
                              <w:t>, [</w:t>
                            </w:r>
                            <w:r w:rsidRPr="00F4107D">
                              <w:rPr>
                                <w:rFonts w:ascii="Consolas" w:hAnsi="Consolas" w:cs="Courier New"/>
                                <w:color w:val="116644"/>
                                <w:sz w:val="18"/>
                                <w:szCs w:val="18"/>
                                <w:lang w:val="en-US"/>
                              </w:rPr>
                              <w:t>12</w:t>
                            </w:r>
                            <w:r w:rsidRPr="00F4107D">
                              <w:rPr>
                                <w:rFonts w:ascii="Consolas" w:hAnsi="Consolas" w:cs="Courier New"/>
                                <w:color w:val="000000"/>
                                <w:sz w:val="18"/>
                                <w:szCs w:val="18"/>
                                <w:lang w:val="en-US"/>
                              </w:rPr>
                              <w:t xml:space="preserve">, </w:t>
                            </w:r>
                            <w:r w:rsidRPr="00F4107D">
                              <w:rPr>
                                <w:rFonts w:ascii="Consolas" w:hAnsi="Consolas" w:cs="Courier New"/>
                                <w:color w:val="116644"/>
                                <w:sz w:val="18"/>
                                <w:szCs w:val="18"/>
                                <w:lang w:val="en-US"/>
                              </w:rPr>
                              <w:t>0</w:t>
                            </w:r>
                            <w:r w:rsidRPr="00F4107D">
                              <w:rPr>
                                <w:rFonts w:ascii="Consolas" w:hAnsi="Consolas" w:cs="Courier New"/>
                                <w:color w:val="000000"/>
                                <w:sz w:val="18"/>
                                <w:szCs w:val="18"/>
                                <w:lang w:val="en-US"/>
                              </w:rPr>
                              <w:t xml:space="preserve">, </w:t>
                            </w:r>
                            <w:r w:rsidRPr="00F4107D">
                              <w:rPr>
                                <w:rFonts w:ascii="Consolas" w:hAnsi="Consolas" w:cs="Courier New"/>
                                <w:color w:val="116644"/>
                                <w:sz w:val="18"/>
                                <w:szCs w:val="18"/>
                                <w:lang w:val="en-US"/>
                              </w:rPr>
                              <w:t>0</w:t>
                            </w:r>
                            <w:r w:rsidRPr="00F4107D">
                              <w:rPr>
                                <w:rFonts w:ascii="Consolas" w:hAnsi="Consolas" w:cs="Courier New"/>
                                <w:color w:val="000000"/>
                                <w:sz w:val="18"/>
                                <w:szCs w:val="18"/>
                                <w:lang w:val="en-US"/>
                              </w:rPr>
                              <w:t xml:space="preserve">, </w:t>
                            </w:r>
                            <w:r w:rsidRPr="00F4107D">
                              <w:rPr>
                                <w:rFonts w:ascii="Consolas" w:hAnsi="Consolas" w:cs="Courier New"/>
                                <w:color w:val="116644"/>
                                <w:sz w:val="18"/>
                                <w:szCs w:val="18"/>
                                <w:lang w:val="en-US"/>
                              </w:rPr>
                              <w:t>0</w:t>
                            </w:r>
                            <w:r w:rsidRPr="00F4107D">
                              <w:rPr>
                                <w:rFonts w:ascii="Consolas" w:hAnsi="Consolas" w:cs="Courier New"/>
                                <w:color w:val="000000"/>
                                <w:sz w:val="18"/>
                                <w:szCs w:val="18"/>
                                <w:lang w:val="en-US"/>
                              </w:rPr>
                              <w:t>])</w:t>
                            </w:r>
                            <w:r w:rsidR="00DB494A" w:rsidRPr="00F4107D">
                              <w:rPr>
                                <w:rFonts w:ascii="Consolas" w:hAnsi="Consolas" w:cs="Courier New"/>
                                <w:color w:val="9BBB59" w:themeColor="accent3"/>
                                <w:sz w:val="18"/>
                                <w:szCs w:val="18"/>
                                <w:lang w:val="en-US"/>
                              </w:rPr>
                              <w:t>#</w:t>
                            </w:r>
                            <w:r w:rsidR="00650BE5" w:rsidRPr="00F4107D">
                              <w:rPr>
                                <w:rFonts w:ascii="Consolas" w:hAnsi="Consolas" w:cs="Courier New"/>
                                <w:color w:val="9BBB59" w:themeColor="accent3"/>
                                <w:sz w:val="18"/>
                                <w:szCs w:val="18"/>
                                <w:lang w:val="en-US"/>
                              </w:rPr>
                              <w:t>Sets scan-low angle to -10,5</w:t>
                            </w:r>
                          </w:p>
                          <w:p w14:paraId="3834C1CF" w14:textId="1EEF9B70" w:rsidR="00650BE5" w:rsidRPr="00F4107D" w:rsidRDefault="00A14AEC" w:rsidP="00650BE5">
                            <w:pPr>
                              <w:shd w:val="clear" w:color="auto" w:fill="F7F7F7"/>
                              <w:spacing w:before="0" w:line="285" w:lineRule="atLeast"/>
                              <w:jc w:val="left"/>
                              <w:rPr>
                                <w:rFonts w:ascii="Consolas" w:hAnsi="Consolas" w:cs="Courier New"/>
                                <w:color w:val="000000"/>
                                <w:sz w:val="18"/>
                                <w:szCs w:val="18"/>
                                <w:lang w:val="en-US"/>
                              </w:rPr>
                            </w:pPr>
                            <w:proofErr w:type="spellStart"/>
                            <w:proofErr w:type="gramStart"/>
                            <w:r w:rsidRPr="00F4107D">
                              <w:rPr>
                                <w:rFonts w:ascii="Consolas" w:hAnsi="Consolas" w:cs="Courier New"/>
                                <w:color w:val="000000"/>
                                <w:sz w:val="18"/>
                                <w:szCs w:val="18"/>
                                <w:lang w:val="en-US"/>
                              </w:rPr>
                              <w:t>executeCommand</w:t>
                            </w:r>
                            <w:proofErr w:type="spellEnd"/>
                            <w:r w:rsidRPr="00F4107D">
                              <w:rPr>
                                <w:rFonts w:ascii="Consolas" w:hAnsi="Consolas" w:cs="Courier New"/>
                                <w:color w:val="000000"/>
                                <w:sz w:val="18"/>
                                <w:szCs w:val="18"/>
                                <w:lang w:val="en-US"/>
                              </w:rPr>
                              <w:t>(</w:t>
                            </w:r>
                            <w:proofErr w:type="gramEnd"/>
                            <w:r w:rsidRPr="00F4107D">
                              <w:rPr>
                                <w:rFonts w:ascii="Consolas" w:hAnsi="Consolas" w:cs="Courier New"/>
                                <w:color w:val="000000"/>
                                <w:sz w:val="18"/>
                                <w:szCs w:val="18"/>
                                <w:lang w:val="en-US"/>
                              </w:rPr>
                              <w:t xml:space="preserve">port, </w:t>
                            </w:r>
                            <w:r w:rsidRPr="00F4107D">
                              <w:rPr>
                                <w:rFonts w:ascii="Consolas" w:hAnsi="Consolas" w:cs="Courier New"/>
                                <w:color w:val="116644"/>
                                <w:sz w:val="18"/>
                                <w:szCs w:val="18"/>
                                <w:lang w:val="en-US"/>
                              </w:rPr>
                              <w:t>99</w:t>
                            </w:r>
                            <w:r w:rsidRPr="00F4107D">
                              <w:rPr>
                                <w:rFonts w:ascii="Consolas" w:hAnsi="Consolas" w:cs="Courier New"/>
                                <w:color w:val="000000"/>
                                <w:sz w:val="18"/>
                                <w:szCs w:val="18"/>
                                <w:lang w:val="en-US"/>
                              </w:rPr>
                              <w:t xml:space="preserve">, </w:t>
                            </w:r>
                            <w:r w:rsidRPr="00F4107D">
                              <w:rPr>
                                <w:rFonts w:ascii="Consolas" w:hAnsi="Consolas" w:cs="Courier New"/>
                                <w:color w:val="116644"/>
                                <w:sz w:val="18"/>
                                <w:szCs w:val="18"/>
                                <w:lang w:val="en-US"/>
                              </w:rPr>
                              <w:t>1</w:t>
                            </w:r>
                            <w:r w:rsidRPr="00F4107D">
                              <w:rPr>
                                <w:rFonts w:ascii="Consolas" w:hAnsi="Consolas" w:cs="Courier New"/>
                                <w:color w:val="000000"/>
                                <w:sz w:val="18"/>
                                <w:szCs w:val="18"/>
                                <w:lang w:val="en-US"/>
                              </w:rPr>
                              <w:t>, [</w:t>
                            </w:r>
                            <w:r w:rsidRPr="00F4107D">
                              <w:rPr>
                                <w:rFonts w:ascii="Consolas" w:hAnsi="Consolas" w:cs="Courier New"/>
                                <w:color w:val="116644"/>
                                <w:sz w:val="18"/>
                                <w:szCs w:val="18"/>
                                <w:lang w:val="en-US"/>
                              </w:rPr>
                              <w:t>12</w:t>
                            </w:r>
                            <w:r w:rsidRPr="00F4107D">
                              <w:rPr>
                                <w:rFonts w:ascii="Consolas" w:hAnsi="Consolas" w:cs="Courier New"/>
                                <w:color w:val="000000"/>
                                <w:sz w:val="18"/>
                                <w:szCs w:val="18"/>
                                <w:lang w:val="en-US"/>
                              </w:rPr>
                              <w:t xml:space="preserve">, </w:t>
                            </w:r>
                            <w:r w:rsidRPr="00F4107D">
                              <w:rPr>
                                <w:rFonts w:ascii="Consolas" w:hAnsi="Consolas" w:cs="Courier New"/>
                                <w:color w:val="116644"/>
                                <w:sz w:val="18"/>
                                <w:szCs w:val="18"/>
                                <w:lang w:val="en-US"/>
                              </w:rPr>
                              <w:t>0</w:t>
                            </w:r>
                            <w:r w:rsidRPr="00F4107D">
                              <w:rPr>
                                <w:rFonts w:ascii="Consolas" w:hAnsi="Consolas" w:cs="Courier New"/>
                                <w:color w:val="000000"/>
                                <w:sz w:val="18"/>
                                <w:szCs w:val="18"/>
                                <w:lang w:val="en-US"/>
                              </w:rPr>
                              <w:t xml:space="preserve">, </w:t>
                            </w:r>
                            <w:r w:rsidRPr="00F4107D">
                              <w:rPr>
                                <w:rFonts w:ascii="Consolas" w:hAnsi="Consolas" w:cs="Courier New"/>
                                <w:color w:val="116644"/>
                                <w:sz w:val="18"/>
                                <w:szCs w:val="18"/>
                                <w:lang w:val="en-US"/>
                              </w:rPr>
                              <w:t>0</w:t>
                            </w:r>
                            <w:r w:rsidRPr="00F4107D">
                              <w:rPr>
                                <w:rFonts w:ascii="Consolas" w:hAnsi="Consolas" w:cs="Courier New"/>
                                <w:color w:val="000000"/>
                                <w:sz w:val="18"/>
                                <w:szCs w:val="18"/>
                                <w:lang w:val="en-US"/>
                              </w:rPr>
                              <w:t xml:space="preserve">, </w:t>
                            </w:r>
                            <w:r w:rsidRPr="00F4107D">
                              <w:rPr>
                                <w:rFonts w:ascii="Consolas" w:hAnsi="Consolas" w:cs="Courier New"/>
                                <w:color w:val="116644"/>
                                <w:sz w:val="18"/>
                                <w:szCs w:val="18"/>
                                <w:lang w:val="en-US"/>
                              </w:rPr>
                              <w:t>0</w:t>
                            </w:r>
                            <w:r w:rsidRPr="00F4107D">
                              <w:rPr>
                                <w:rFonts w:ascii="Consolas" w:hAnsi="Consolas" w:cs="Courier New"/>
                                <w:color w:val="000000"/>
                                <w:sz w:val="18"/>
                                <w:szCs w:val="18"/>
                                <w:lang w:val="en-US"/>
                              </w:rPr>
                              <w:t>])</w:t>
                            </w:r>
                            <w:r w:rsidR="00650BE5" w:rsidRPr="00F4107D">
                              <w:rPr>
                                <w:rFonts w:ascii="Consolas" w:hAnsi="Consolas" w:cs="Courier New"/>
                                <w:color w:val="000000"/>
                                <w:sz w:val="18"/>
                                <w:szCs w:val="18"/>
                                <w:lang w:val="en-US"/>
                              </w:rPr>
                              <w:t xml:space="preserve"> </w:t>
                            </w:r>
                            <w:r w:rsidR="00650BE5" w:rsidRPr="00F4107D">
                              <w:rPr>
                                <w:rFonts w:ascii="Consolas" w:hAnsi="Consolas" w:cs="Courier New"/>
                                <w:color w:val="9BBB59" w:themeColor="accent3"/>
                                <w:sz w:val="18"/>
                                <w:szCs w:val="18"/>
                                <w:lang w:val="en-US"/>
                              </w:rPr>
                              <w:t>#Sets scan-high angle to 10,5</w:t>
                            </w:r>
                          </w:p>
                          <w:p w14:paraId="0D0E0345" w14:textId="77777777" w:rsidR="00650BE5" w:rsidRPr="00F4107D" w:rsidRDefault="00650BE5" w:rsidP="00A14AEC">
                            <w:pPr>
                              <w:shd w:val="clear" w:color="auto" w:fill="F7F7F7"/>
                              <w:spacing w:before="0" w:line="285" w:lineRule="atLeast"/>
                              <w:jc w:val="left"/>
                              <w:rPr>
                                <w:rFonts w:ascii="Consolas" w:hAnsi="Consolas" w:cs="Courier New"/>
                                <w:color w:val="795E26"/>
                                <w:sz w:val="18"/>
                                <w:szCs w:val="18"/>
                                <w:lang w:val="en-US"/>
                              </w:rPr>
                            </w:pPr>
                          </w:p>
                          <w:p w14:paraId="3E55FB1E" w14:textId="5E4B627B" w:rsidR="00A14AEC" w:rsidRPr="00F4107D" w:rsidRDefault="00A14AEC" w:rsidP="00A14AEC">
                            <w:pPr>
                              <w:shd w:val="clear" w:color="auto" w:fill="F7F7F7"/>
                              <w:spacing w:before="0" w:line="285" w:lineRule="atLeast"/>
                              <w:jc w:val="left"/>
                              <w:rPr>
                                <w:rFonts w:ascii="Consolas" w:hAnsi="Consolas" w:cs="Courier New"/>
                                <w:color w:val="000000"/>
                                <w:sz w:val="18"/>
                                <w:szCs w:val="18"/>
                                <w:lang w:val="en-US"/>
                              </w:rPr>
                            </w:pPr>
                            <w:proofErr w:type="spellStart"/>
                            <w:r w:rsidRPr="00F4107D">
                              <w:rPr>
                                <w:rFonts w:ascii="Consolas" w:hAnsi="Consolas" w:cs="Courier New"/>
                                <w:color w:val="000000"/>
                                <w:sz w:val="18"/>
                                <w:szCs w:val="18"/>
                                <w:lang w:val="en-US"/>
                              </w:rPr>
                              <w:t>set_default_distance_output</w:t>
                            </w:r>
                            <w:proofErr w:type="spellEnd"/>
                            <w:r w:rsidRPr="00F4107D">
                              <w:rPr>
                                <w:rFonts w:ascii="Consolas" w:hAnsi="Consolas" w:cs="Courier New"/>
                                <w:color w:val="000000"/>
                                <w:sz w:val="18"/>
                                <w:szCs w:val="18"/>
                                <w:lang w:val="en-US"/>
                              </w:rPr>
                              <w:t>(port)</w:t>
                            </w:r>
                          </w:p>
                          <w:p w14:paraId="038F7C5A" w14:textId="00489A29" w:rsidR="00A14AEC" w:rsidRPr="00F4107D" w:rsidRDefault="00A14AEC" w:rsidP="00A14AEC">
                            <w:pPr>
                              <w:shd w:val="clear" w:color="auto" w:fill="F7F7F7"/>
                              <w:spacing w:before="0" w:line="285" w:lineRule="atLeast"/>
                              <w:jc w:val="left"/>
                              <w:rPr>
                                <w:rFonts w:ascii="Consolas" w:hAnsi="Consolas" w:cs="Courier New"/>
                                <w:color w:val="9BBB59" w:themeColor="accent3"/>
                                <w:sz w:val="18"/>
                                <w:szCs w:val="18"/>
                                <w:lang w:val="en-US"/>
                              </w:rPr>
                            </w:pPr>
                            <w:proofErr w:type="spellStart"/>
                            <w:proofErr w:type="gramStart"/>
                            <w:r w:rsidRPr="00F4107D">
                              <w:rPr>
                                <w:rFonts w:ascii="Consolas" w:hAnsi="Consolas" w:cs="Courier New"/>
                                <w:color w:val="000000"/>
                                <w:sz w:val="18"/>
                                <w:szCs w:val="18"/>
                                <w:lang w:val="en-US"/>
                              </w:rPr>
                              <w:t>executeCommand</w:t>
                            </w:r>
                            <w:proofErr w:type="spellEnd"/>
                            <w:r w:rsidRPr="00F4107D">
                              <w:rPr>
                                <w:rFonts w:ascii="Consolas" w:hAnsi="Consolas" w:cs="Courier New"/>
                                <w:color w:val="000000"/>
                                <w:sz w:val="18"/>
                                <w:szCs w:val="18"/>
                                <w:lang w:val="en-US"/>
                              </w:rPr>
                              <w:t>(</w:t>
                            </w:r>
                            <w:proofErr w:type="gramEnd"/>
                            <w:r w:rsidRPr="00F4107D">
                              <w:rPr>
                                <w:rFonts w:ascii="Consolas" w:hAnsi="Consolas" w:cs="Courier New"/>
                                <w:color w:val="000000"/>
                                <w:sz w:val="18"/>
                                <w:szCs w:val="18"/>
                                <w:lang w:val="en-US"/>
                              </w:rPr>
                              <w:t xml:space="preserve">port, </w:t>
                            </w:r>
                            <w:r w:rsidRPr="00F4107D">
                              <w:rPr>
                                <w:rFonts w:ascii="Consolas" w:hAnsi="Consolas" w:cs="Courier New"/>
                                <w:color w:val="116644"/>
                                <w:sz w:val="18"/>
                                <w:szCs w:val="18"/>
                                <w:lang w:val="en-US"/>
                              </w:rPr>
                              <w:t>30</w:t>
                            </w:r>
                            <w:r w:rsidRPr="00F4107D">
                              <w:rPr>
                                <w:rFonts w:ascii="Consolas" w:hAnsi="Consolas" w:cs="Courier New"/>
                                <w:color w:val="000000"/>
                                <w:sz w:val="18"/>
                                <w:szCs w:val="18"/>
                                <w:lang w:val="en-US"/>
                              </w:rPr>
                              <w:t xml:space="preserve">, </w:t>
                            </w:r>
                            <w:r w:rsidRPr="00F4107D">
                              <w:rPr>
                                <w:rFonts w:ascii="Consolas" w:hAnsi="Consolas" w:cs="Courier New"/>
                                <w:color w:val="116644"/>
                                <w:sz w:val="18"/>
                                <w:szCs w:val="18"/>
                                <w:lang w:val="en-US"/>
                              </w:rPr>
                              <w:t>1</w:t>
                            </w:r>
                            <w:r w:rsidRPr="00F4107D">
                              <w:rPr>
                                <w:rFonts w:ascii="Consolas" w:hAnsi="Consolas" w:cs="Courier New"/>
                                <w:color w:val="000000"/>
                                <w:sz w:val="18"/>
                                <w:szCs w:val="18"/>
                                <w:lang w:val="en-US"/>
                              </w:rPr>
                              <w:t>, [</w:t>
                            </w:r>
                            <w:r w:rsidRPr="00F4107D">
                              <w:rPr>
                                <w:rFonts w:ascii="Consolas" w:hAnsi="Consolas" w:cs="Courier New"/>
                                <w:color w:val="116644"/>
                                <w:sz w:val="18"/>
                                <w:szCs w:val="18"/>
                                <w:lang w:val="en-US"/>
                              </w:rPr>
                              <w:t>5</w:t>
                            </w:r>
                            <w:r w:rsidRPr="00F4107D">
                              <w:rPr>
                                <w:rFonts w:ascii="Consolas" w:hAnsi="Consolas" w:cs="Courier New"/>
                                <w:color w:val="000000"/>
                                <w:sz w:val="18"/>
                                <w:szCs w:val="18"/>
                                <w:lang w:val="en-US"/>
                              </w:rPr>
                              <w:t xml:space="preserve">, </w:t>
                            </w:r>
                            <w:r w:rsidRPr="00F4107D">
                              <w:rPr>
                                <w:rFonts w:ascii="Consolas" w:hAnsi="Consolas" w:cs="Courier New"/>
                                <w:color w:val="116644"/>
                                <w:sz w:val="18"/>
                                <w:szCs w:val="18"/>
                                <w:lang w:val="en-US"/>
                              </w:rPr>
                              <w:t>0</w:t>
                            </w:r>
                            <w:r w:rsidRPr="00F4107D">
                              <w:rPr>
                                <w:rFonts w:ascii="Consolas" w:hAnsi="Consolas" w:cs="Courier New"/>
                                <w:color w:val="000000"/>
                                <w:sz w:val="18"/>
                                <w:szCs w:val="18"/>
                                <w:lang w:val="en-US"/>
                              </w:rPr>
                              <w:t xml:space="preserve">, </w:t>
                            </w:r>
                            <w:r w:rsidRPr="00F4107D">
                              <w:rPr>
                                <w:rFonts w:ascii="Consolas" w:hAnsi="Consolas" w:cs="Courier New"/>
                                <w:color w:val="116644"/>
                                <w:sz w:val="18"/>
                                <w:szCs w:val="18"/>
                                <w:lang w:val="en-US"/>
                              </w:rPr>
                              <w:t>0</w:t>
                            </w:r>
                            <w:r w:rsidRPr="00F4107D">
                              <w:rPr>
                                <w:rFonts w:ascii="Consolas" w:hAnsi="Consolas" w:cs="Courier New"/>
                                <w:color w:val="000000"/>
                                <w:sz w:val="18"/>
                                <w:szCs w:val="18"/>
                                <w:lang w:val="en-US"/>
                              </w:rPr>
                              <w:t xml:space="preserve">, </w:t>
                            </w:r>
                            <w:r w:rsidRPr="00F4107D">
                              <w:rPr>
                                <w:rFonts w:ascii="Consolas" w:hAnsi="Consolas" w:cs="Courier New"/>
                                <w:color w:val="116644"/>
                                <w:sz w:val="18"/>
                                <w:szCs w:val="18"/>
                                <w:lang w:val="en-US"/>
                              </w:rPr>
                              <w:t>0</w:t>
                            </w:r>
                            <w:r w:rsidRPr="00F4107D">
                              <w:rPr>
                                <w:rFonts w:ascii="Consolas" w:hAnsi="Consolas" w:cs="Courier New"/>
                                <w:color w:val="000000"/>
                                <w:sz w:val="18"/>
                                <w:szCs w:val="18"/>
                                <w:lang w:val="en-US"/>
                              </w:rPr>
                              <w:t>])</w:t>
                            </w:r>
                            <w:r w:rsidR="006823BE" w:rsidRPr="00F4107D">
                              <w:rPr>
                                <w:rFonts w:ascii="Consolas" w:hAnsi="Consolas" w:cs="Courier New"/>
                                <w:color w:val="000000"/>
                                <w:sz w:val="18"/>
                                <w:szCs w:val="18"/>
                                <w:lang w:val="en-US"/>
                              </w:rPr>
                              <w:t xml:space="preserve"> </w:t>
                            </w:r>
                            <w:r w:rsidR="006823BE" w:rsidRPr="00F4107D">
                              <w:rPr>
                                <w:rFonts w:ascii="Consolas" w:hAnsi="Consolas" w:cs="Courier New"/>
                                <w:color w:val="9BBB59" w:themeColor="accent3"/>
                                <w:sz w:val="18"/>
                                <w:szCs w:val="18"/>
                                <w:lang w:val="en-US"/>
                              </w:rPr>
                              <w:t>#Enables data streaming</w:t>
                            </w:r>
                          </w:p>
                          <w:p w14:paraId="59AC4FB4" w14:textId="77777777" w:rsidR="0066430E" w:rsidRPr="00A14AEC" w:rsidRDefault="0066430E" w:rsidP="00A14AEC">
                            <w:pPr>
                              <w:shd w:val="clear" w:color="auto" w:fill="F7F7F7"/>
                              <w:spacing w:before="0" w:line="285" w:lineRule="atLeast"/>
                              <w:jc w:val="left"/>
                              <w:rPr>
                                <w:rFonts w:ascii="Courier New" w:hAnsi="Courier New" w:cs="Courier New"/>
                                <w:color w:val="9BBB59" w:themeColor="accent3"/>
                                <w:sz w:val="21"/>
                                <w:szCs w:val="21"/>
                                <w:lang w:val="en-US"/>
                              </w:rPr>
                            </w:pPr>
                          </w:p>
                          <w:p w14:paraId="004DF9C9" w14:textId="6269F664" w:rsidR="00F0544A" w:rsidRPr="006823BE" w:rsidRDefault="00F0544A">
                            <w:pPr>
                              <w:rPr>
                                <w:lang w:val="en-US"/>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442209C" id="Cuadro de texto 30" o:spid="_x0000_s1071" type="#_x0000_t202" style="position:absolute;left:0;text-align:left;margin-left:0;margin-top:9.75pt;width:475.75pt;height:361.2pt;z-index:251704320;visibility:visible;mso-wrap-style:square;mso-width-percent:0;mso-height-percent:0;mso-wrap-distance-left:9pt;mso-wrap-distance-top:3.6pt;mso-wrap-distance-right:9pt;mso-wrap-distance-bottom:3.6pt;mso-position-horizontal:center;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">
                <v:textbox>
                  <w:txbxContent>
                    <w:p w14:paraId="4A1D6DDB" w14:textId="77777777" w:rsidR="0066430E" w:rsidRPr="00F4107D" w:rsidRDefault="0066430E" w:rsidP="0066430E">
                      <w:pPr>
                        <w:shd w:val="clear" w:color="auto" w:fill="F7F7F7"/>
                        <w:spacing w:before="0" w:line="285" w:lineRule="atLeast"/>
                        <w:jc w:val="left"/>
                        <w:rPr>
                          <w:rFonts w:ascii="Consolas" w:hAnsi="Consolas" w:cs="Courier New"/>
                          <w:color w:val="000000"/>
                          <w:sz w:val="18"/>
                          <w:szCs w:val="18"/>
                          <w:lang w:val="en-US"/>
                        </w:rPr>
                      </w:pPr>
                      <w:r w:rsidRPr="00F4107D">
                        <w:rPr>
                          <w:rFonts w:ascii="Consolas" w:hAnsi="Consolas" w:cs="Courier New"/>
                          <w:color w:val="0000FF"/>
                          <w:sz w:val="18"/>
                          <w:szCs w:val="18"/>
                          <w:lang w:val="en-US"/>
                        </w:rPr>
                        <w:t>def</w:t>
                      </w:r>
                      <w:r w:rsidRPr="00F4107D">
                        <w:rPr>
                          <w:rFonts w:ascii="Consolas" w:hAnsi="Consolas" w:cs="Courier New"/>
                          <w:color w:val="000000"/>
                          <w:sz w:val="18"/>
                          <w:szCs w:val="18"/>
                          <w:lang w:val="en-US"/>
                        </w:rPr>
                        <w:t xml:space="preserve"> </w:t>
                      </w:r>
                      <w:proofErr w:type="spellStart"/>
                      <w:proofErr w:type="gramStart"/>
                      <w:r w:rsidRPr="00F4107D">
                        <w:rPr>
                          <w:rFonts w:ascii="Consolas" w:hAnsi="Consolas" w:cs="Courier New"/>
                          <w:color w:val="795E26"/>
                          <w:sz w:val="18"/>
                          <w:szCs w:val="18"/>
                          <w:lang w:val="en-US"/>
                        </w:rPr>
                        <w:t>executeCommand</w:t>
                      </w:r>
                      <w:proofErr w:type="spellEnd"/>
                      <w:r w:rsidRPr="00F4107D">
                        <w:rPr>
                          <w:rFonts w:ascii="Consolas" w:hAnsi="Consolas" w:cs="Courier New"/>
                          <w:color w:val="000000"/>
                          <w:sz w:val="18"/>
                          <w:szCs w:val="18"/>
                          <w:lang w:val="en-US"/>
                        </w:rPr>
                        <w:t>(</w:t>
                      </w:r>
                      <w:proofErr w:type="gramEnd"/>
                      <w:r w:rsidRPr="00F4107D">
                        <w:rPr>
                          <w:rFonts w:ascii="Consolas" w:hAnsi="Consolas" w:cs="Courier New"/>
                          <w:color w:val="001080"/>
                          <w:sz w:val="18"/>
                          <w:szCs w:val="18"/>
                          <w:lang w:val="en-US"/>
                        </w:rPr>
                        <w:t>port</w:t>
                      </w:r>
                      <w:r w:rsidRPr="00F4107D">
                        <w:rPr>
                          <w:rFonts w:ascii="Consolas" w:hAnsi="Consolas" w:cs="Courier New"/>
                          <w:color w:val="000000"/>
                          <w:sz w:val="18"/>
                          <w:szCs w:val="18"/>
                          <w:lang w:val="en-US"/>
                        </w:rPr>
                        <w:t xml:space="preserve">, </w:t>
                      </w:r>
                      <w:r w:rsidRPr="00F4107D">
                        <w:rPr>
                          <w:rFonts w:ascii="Consolas" w:hAnsi="Consolas" w:cs="Courier New"/>
                          <w:color w:val="001080"/>
                          <w:sz w:val="18"/>
                          <w:szCs w:val="18"/>
                          <w:lang w:val="en-US"/>
                        </w:rPr>
                        <w:t>command</w:t>
                      </w:r>
                      <w:r w:rsidRPr="00F4107D">
                        <w:rPr>
                          <w:rFonts w:ascii="Consolas" w:hAnsi="Consolas" w:cs="Courier New"/>
                          <w:color w:val="000000"/>
                          <w:sz w:val="18"/>
                          <w:szCs w:val="18"/>
                          <w:lang w:val="en-US"/>
                        </w:rPr>
                        <w:t xml:space="preserve">, </w:t>
                      </w:r>
                      <w:r w:rsidRPr="00F4107D">
                        <w:rPr>
                          <w:rFonts w:ascii="Consolas" w:hAnsi="Consolas" w:cs="Courier New"/>
                          <w:color w:val="001080"/>
                          <w:sz w:val="18"/>
                          <w:szCs w:val="18"/>
                          <w:lang w:val="en-US"/>
                        </w:rPr>
                        <w:t>write</w:t>
                      </w:r>
                      <w:r w:rsidRPr="00F4107D">
                        <w:rPr>
                          <w:rFonts w:ascii="Consolas" w:hAnsi="Consolas" w:cs="Courier New"/>
                          <w:color w:val="000000"/>
                          <w:sz w:val="18"/>
                          <w:szCs w:val="18"/>
                          <w:lang w:val="en-US"/>
                        </w:rPr>
                        <w:t xml:space="preserve">, </w:t>
                      </w:r>
                      <w:r w:rsidRPr="00F4107D">
                        <w:rPr>
                          <w:rFonts w:ascii="Consolas" w:hAnsi="Consolas" w:cs="Courier New"/>
                          <w:color w:val="001080"/>
                          <w:sz w:val="18"/>
                          <w:szCs w:val="18"/>
                          <w:lang w:val="en-US"/>
                        </w:rPr>
                        <w:t>data</w:t>
                      </w:r>
                      <w:r w:rsidRPr="00F4107D">
                        <w:rPr>
                          <w:rFonts w:ascii="Consolas" w:hAnsi="Consolas" w:cs="Courier New"/>
                          <w:color w:val="000000"/>
                          <w:sz w:val="18"/>
                          <w:szCs w:val="18"/>
                          <w:lang w:val="en-US"/>
                        </w:rPr>
                        <w:t xml:space="preserve">=[], </w:t>
                      </w:r>
                      <w:r w:rsidRPr="00F4107D">
                        <w:rPr>
                          <w:rFonts w:ascii="Consolas" w:hAnsi="Consolas" w:cs="Courier New"/>
                          <w:color w:val="001080"/>
                          <w:sz w:val="18"/>
                          <w:szCs w:val="18"/>
                          <w:lang w:val="en-US"/>
                        </w:rPr>
                        <w:t>timeout</w:t>
                      </w:r>
                      <w:r w:rsidRPr="00F4107D">
                        <w:rPr>
                          <w:rFonts w:ascii="Consolas" w:hAnsi="Consolas" w:cs="Courier New"/>
                          <w:color w:val="000000"/>
                          <w:sz w:val="18"/>
                          <w:szCs w:val="18"/>
                          <w:lang w:val="en-US"/>
                        </w:rPr>
                        <w:t>=</w:t>
                      </w:r>
                      <w:r w:rsidRPr="00F4107D">
                        <w:rPr>
                          <w:rFonts w:ascii="Consolas" w:hAnsi="Consolas" w:cs="Courier New"/>
                          <w:color w:val="116644"/>
                          <w:sz w:val="18"/>
                          <w:szCs w:val="18"/>
                          <w:lang w:val="en-US"/>
                        </w:rPr>
                        <w:t>1</w:t>
                      </w:r>
                      <w:r w:rsidRPr="00F4107D">
                        <w:rPr>
                          <w:rFonts w:ascii="Consolas" w:hAnsi="Consolas" w:cs="Courier New"/>
                          <w:color w:val="000000"/>
                          <w:sz w:val="18"/>
                          <w:szCs w:val="18"/>
                          <w:lang w:val="en-US"/>
                        </w:rPr>
                        <w:t>):</w:t>
                      </w:r>
                    </w:p>
                    <w:p w14:paraId="660C3F3A" w14:textId="77777777" w:rsidR="0066430E" w:rsidRPr="00F4107D" w:rsidRDefault="0066430E" w:rsidP="0066430E">
                      <w:pPr>
                        <w:shd w:val="clear" w:color="auto" w:fill="F7F7F7"/>
                        <w:spacing w:before="0" w:line="285" w:lineRule="atLeast"/>
                        <w:jc w:val="left"/>
                        <w:rPr>
                          <w:rFonts w:ascii="Consolas" w:hAnsi="Consolas" w:cs="Courier New"/>
                          <w:color w:val="000000"/>
                          <w:sz w:val="18"/>
                          <w:szCs w:val="18"/>
                          <w:lang w:val="en-US"/>
                        </w:rPr>
                      </w:pPr>
                      <w:r w:rsidRPr="00F4107D">
                        <w:rPr>
                          <w:rFonts w:ascii="Consolas" w:hAnsi="Consolas" w:cs="Courier New"/>
                          <w:color w:val="000000"/>
                          <w:sz w:val="18"/>
                          <w:szCs w:val="18"/>
                          <w:lang w:val="en-US"/>
                        </w:rPr>
                        <w:t xml:space="preserve">    packet = </w:t>
                      </w:r>
                      <w:proofErr w:type="spellStart"/>
                      <w:proofErr w:type="gramStart"/>
                      <w:r w:rsidRPr="00F4107D">
                        <w:rPr>
                          <w:rFonts w:ascii="Consolas" w:hAnsi="Consolas" w:cs="Courier New"/>
                          <w:color w:val="000000"/>
                          <w:sz w:val="18"/>
                          <w:szCs w:val="18"/>
                          <w:lang w:val="en-US"/>
                        </w:rPr>
                        <w:t>buildPacket</w:t>
                      </w:r>
                      <w:proofErr w:type="spellEnd"/>
                      <w:r w:rsidRPr="00F4107D">
                        <w:rPr>
                          <w:rFonts w:ascii="Consolas" w:hAnsi="Consolas" w:cs="Courier New"/>
                          <w:color w:val="000000"/>
                          <w:sz w:val="18"/>
                          <w:szCs w:val="18"/>
                          <w:lang w:val="en-US"/>
                        </w:rPr>
                        <w:t>(</w:t>
                      </w:r>
                      <w:proofErr w:type="gramEnd"/>
                      <w:r w:rsidRPr="00F4107D">
                        <w:rPr>
                          <w:rFonts w:ascii="Consolas" w:hAnsi="Consolas" w:cs="Courier New"/>
                          <w:color w:val="000000"/>
                          <w:sz w:val="18"/>
                          <w:szCs w:val="18"/>
                          <w:lang w:val="en-US"/>
                        </w:rPr>
                        <w:t>command, write, data)</w:t>
                      </w:r>
                    </w:p>
                    <w:p w14:paraId="7EE277A6" w14:textId="77777777" w:rsidR="0066430E" w:rsidRPr="00F4107D" w:rsidRDefault="0066430E" w:rsidP="0066430E">
                      <w:pPr>
                        <w:shd w:val="clear" w:color="auto" w:fill="F7F7F7"/>
                        <w:spacing w:before="0" w:line="285" w:lineRule="atLeast"/>
                        <w:jc w:val="left"/>
                        <w:rPr>
                          <w:rFonts w:ascii="Consolas" w:hAnsi="Consolas" w:cs="Courier New"/>
                          <w:color w:val="000000"/>
                          <w:sz w:val="18"/>
                          <w:szCs w:val="18"/>
                          <w:lang w:val="en-US"/>
                        </w:rPr>
                      </w:pPr>
                      <w:r w:rsidRPr="00F4107D">
                        <w:rPr>
                          <w:rFonts w:ascii="Consolas" w:hAnsi="Consolas" w:cs="Courier New"/>
                          <w:color w:val="000000"/>
                          <w:sz w:val="18"/>
                          <w:szCs w:val="18"/>
                          <w:lang w:val="en-US"/>
                        </w:rPr>
                        <w:t xml:space="preserve">    retries = </w:t>
                      </w:r>
                      <w:r w:rsidRPr="00F4107D">
                        <w:rPr>
                          <w:rFonts w:ascii="Consolas" w:hAnsi="Consolas" w:cs="Courier New"/>
                          <w:color w:val="116644"/>
                          <w:sz w:val="18"/>
                          <w:szCs w:val="18"/>
                          <w:lang w:val="en-US"/>
                        </w:rPr>
                        <w:t>4</w:t>
                      </w:r>
                    </w:p>
                    <w:p w14:paraId="51150481" w14:textId="77777777" w:rsidR="0066430E" w:rsidRPr="00F4107D" w:rsidRDefault="0066430E" w:rsidP="0066430E">
                      <w:pPr>
                        <w:shd w:val="clear" w:color="auto" w:fill="F7F7F7"/>
                        <w:spacing w:before="0" w:line="285" w:lineRule="atLeast"/>
                        <w:jc w:val="left"/>
                        <w:rPr>
                          <w:rFonts w:ascii="Consolas" w:hAnsi="Consolas" w:cs="Courier New"/>
                          <w:color w:val="000000"/>
                          <w:sz w:val="18"/>
                          <w:szCs w:val="18"/>
                          <w:lang w:val="en-US"/>
                        </w:rPr>
                      </w:pPr>
                      <w:r w:rsidRPr="00F4107D">
                        <w:rPr>
                          <w:rFonts w:ascii="Consolas" w:hAnsi="Consolas" w:cs="Courier New"/>
                          <w:color w:val="000000"/>
                          <w:sz w:val="18"/>
                          <w:szCs w:val="18"/>
                          <w:lang w:val="en-US"/>
                        </w:rPr>
                        <w:t xml:space="preserve">    </w:t>
                      </w:r>
                      <w:r w:rsidRPr="00F4107D">
                        <w:rPr>
                          <w:rFonts w:ascii="Consolas" w:hAnsi="Consolas" w:cs="Courier New"/>
                          <w:color w:val="AF00DB"/>
                          <w:sz w:val="18"/>
                          <w:szCs w:val="18"/>
                          <w:lang w:val="en-US"/>
                        </w:rPr>
                        <w:t>while</w:t>
                      </w:r>
                      <w:r w:rsidRPr="00F4107D">
                        <w:rPr>
                          <w:rFonts w:ascii="Consolas" w:hAnsi="Consolas" w:cs="Courier New"/>
                          <w:color w:val="000000"/>
                          <w:sz w:val="18"/>
                          <w:szCs w:val="18"/>
                          <w:lang w:val="en-US"/>
                        </w:rPr>
                        <w:t xml:space="preserve"> retries &gt; </w:t>
                      </w:r>
                      <w:r w:rsidRPr="00F4107D">
                        <w:rPr>
                          <w:rFonts w:ascii="Consolas" w:hAnsi="Consolas" w:cs="Courier New"/>
                          <w:color w:val="116644"/>
                          <w:sz w:val="18"/>
                          <w:szCs w:val="18"/>
                          <w:lang w:val="en-US"/>
                        </w:rPr>
                        <w:t>0</w:t>
                      </w:r>
                      <w:r w:rsidRPr="00F4107D">
                        <w:rPr>
                          <w:rFonts w:ascii="Consolas" w:hAnsi="Consolas" w:cs="Courier New"/>
                          <w:color w:val="000000"/>
                          <w:sz w:val="18"/>
                          <w:szCs w:val="18"/>
                          <w:lang w:val="en-US"/>
                        </w:rPr>
                        <w:t>:</w:t>
                      </w:r>
                    </w:p>
                    <w:p w14:paraId="2E5AA39A" w14:textId="77777777" w:rsidR="0066430E" w:rsidRPr="00F4107D" w:rsidRDefault="0066430E" w:rsidP="0066430E">
                      <w:pPr>
                        <w:shd w:val="clear" w:color="auto" w:fill="F7F7F7"/>
                        <w:spacing w:before="0" w:line="285" w:lineRule="atLeast"/>
                        <w:jc w:val="left"/>
                        <w:rPr>
                          <w:rFonts w:ascii="Consolas" w:hAnsi="Consolas" w:cs="Courier New"/>
                          <w:color w:val="000000"/>
                          <w:sz w:val="18"/>
                          <w:szCs w:val="18"/>
                          <w:lang w:val="en-US"/>
                        </w:rPr>
                      </w:pPr>
                      <w:r w:rsidRPr="00F4107D">
                        <w:rPr>
                          <w:rFonts w:ascii="Consolas" w:hAnsi="Consolas" w:cs="Courier New"/>
                          <w:color w:val="000000"/>
                          <w:sz w:val="18"/>
                          <w:szCs w:val="18"/>
                          <w:lang w:val="en-US"/>
                        </w:rPr>
                        <w:t xml:space="preserve">        retries -= </w:t>
                      </w:r>
                      <w:r w:rsidRPr="00F4107D">
                        <w:rPr>
                          <w:rFonts w:ascii="Consolas" w:hAnsi="Consolas" w:cs="Courier New"/>
                          <w:color w:val="116644"/>
                          <w:sz w:val="18"/>
                          <w:szCs w:val="18"/>
                          <w:lang w:val="en-US"/>
                        </w:rPr>
                        <w:t>1</w:t>
                      </w:r>
                    </w:p>
                    <w:p w14:paraId="66432382" w14:textId="77777777" w:rsidR="0066430E" w:rsidRPr="00F4107D" w:rsidRDefault="0066430E" w:rsidP="0066430E">
                      <w:pPr>
                        <w:shd w:val="clear" w:color="auto" w:fill="F7F7F7"/>
                        <w:spacing w:before="0" w:line="285" w:lineRule="atLeast"/>
                        <w:jc w:val="left"/>
                        <w:rPr>
                          <w:rFonts w:ascii="Consolas" w:hAnsi="Consolas" w:cs="Courier New"/>
                          <w:color w:val="000000"/>
                          <w:sz w:val="18"/>
                          <w:szCs w:val="18"/>
                          <w:lang w:val="en-US"/>
                        </w:rPr>
                      </w:pPr>
                      <w:r w:rsidRPr="00F4107D">
                        <w:rPr>
                          <w:rFonts w:ascii="Consolas" w:hAnsi="Consolas" w:cs="Courier New"/>
                          <w:color w:val="000000"/>
                          <w:sz w:val="18"/>
                          <w:szCs w:val="18"/>
                          <w:lang w:val="en-US"/>
                        </w:rPr>
                        <w:t xml:space="preserve">        </w:t>
                      </w:r>
                      <w:proofErr w:type="spellStart"/>
                      <w:proofErr w:type="gramStart"/>
                      <w:r w:rsidRPr="00F4107D">
                        <w:rPr>
                          <w:rFonts w:ascii="Consolas" w:hAnsi="Consolas" w:cs="Courier New"/>
                          <w:color w:val="000000"/>
                          <w:sz w:val="18"/>
                          <w:szCs w:val="18"/>
                          <w:lang w:val="en-US"/>
                        </w:rPr>
                        <w:t>port.write</w:t>
                      </w:r>
                      <w:proofErr w:type="spellEnd"/>
                      <w:proofErr w:type="gramEnd"/>
                      <w:r w:rsidRPr="00F4107D">
                        <w:rPr>
                          <w:rFonts w:ascii="Consolas" w:hAnsi="Consolas" w:cs="Courier New"/>
                          <w:color w:val="000000"/>
                          <w:sz w:val="18"/>
                          <w:szCs w:val="18"/>
                          <w:lang w:val="en-US"/>
                        </w:rPr>
                        <w:t>(packet)</w:t>
                      </w:r>
                    </w:p>
                    <w:p w14:paraId="38B626E4" w14:textId="77777777" w:rsidR="0066430E" w:rsidRPr="00F4107D" w:rsidRDefault="0066430E" w:rsidP="0066430E">
                      <w:pPr>
                        <w:shd w:val="clear" w:color="auto" w:fill="F7F7F7"/>
                        <w:spacing w:before="0" w:line="285" w:lineRule="atLeast"/>
                        <w:jc w:val="left"/>
                        <w:rPr>
                          <w:rFonts w:ascii="Consolas" w:hAnsi="Consolas" w:cs="Courier New"/>
                          <w:color w:val="000000"/>
                          <w:sz w:val="18"/>
                          <w:szCs w:val="18"/>
                          <w:lang w:val="en-US"/>
                        </w:rPr>
                      </w:pPr>
                      <w:r w:rsidRPr="00F4107D">
                        <w:rPr>
                          <w:rFonts w:ascii="Consolas" w:hAnsi="Consolas" w:cs="Courier New"/>
                          <w:color w:val="000000"/>
                          <w:sz w:val="18"/>
                          <w:szCs w:val="18"/>
                          <w:lang w:val="en-US"/>
                        </w:rPr>
                        <w:t xml:space="preserve">        response = </w:t>
                      </w:r>
                      <w:proofErr w:type="spellStart"/>
                      <w:proofErr w:type="gramStart"/>
                      <w:r w:rsidRPr="00F4107D">
                        <w:rPr>
                          <w:rFonts w:ascii="Consolas" w:hAnsi="Consolas" w:cs="Courier New"/>
                          <w:color w:val="000000"/>
                          <w:sz w:val="18"/>
                          <w:szCs w:val="18"/>
                          <w:lang w:val="en-US"/>
                        </w:rPr>
                        <w:t>waitForPacket</w:t>
                      </w:r>
                      <w:proofErr w:type="spellEnd"/>
                      <w:r w:rsidRPr="00F4107D">
                        <w:rPr>
                          <w:rFonts w:ascii="Consolas" w:hAnsi="Consolas" w:cs="Courier New"/>
                          <w:color w:val="000000"/>
                          <w:sz w:val="18"/>
                          <w:szCs w:val="18"/>
                          <w:lang w:val="en-US"/>
                        </w:rPr>
                        <w:t>(</w:t>
                      </w:r>
                      <w:proofErr w:type="gramEnd"/>
                      <w:r w:rsidRPr="00F4107D">
                        <w:rPr>
                          <w:rFonts w:ascii="Consolas" w:hAnsi="Consolas" w:cs="Courier New"/>
                          <w:color w:val="000000"/>
                          <w:sz w:val="18"/>
                          <w:szCs w:val="18"/>
                          <w:lang w:val="en-US"/>
                        </w:rPr>
                        <w:t>port, command, timeout)</w:t>
                      </w:r>
                    </w:p>
                    <w:p w14:paraId="3EFECB8D" w14:textId="77777777" w:rsidR="0066430E" w:rsidRPr="00F4107D" w:rsidRDefault="0066430E" w:rsidP="0066430E">
                      <w:pPr>
                        <w:shd w:val="clear" w:color="auto" w:fill="F7F7F7"/>
                        <w:spacing w:before="0" w:line="285" w:lineRule="atLeast"/>
                        <w:jc w:val="left"/>
                        <w:rPr>
                          <w:rFonts w:ascii="Consolas" w:hAnsi="Consolas" w:cs="Courier New"/>
                          <w:color w:val="000000"/>
                          <w:sz w:val="18"/>
                          <w:szCs w:val="18"/>
                          <w:lang w:val="en-US"/>
                        </w:rPr>
                      </w:pPr>
                      <w:r w:rsidRPr="00F4107D">
                        <w:rPr>
                          <w:rFonts w:ascii="Consolas" w:hAnsi="Consolas" w:cs="Courier New"/>
                          <w:color w:val="000000"/>
                          <w:sz w:val="18"/>
                          <w:szCs w:val="18"/>
                          <w:lang w:val="en-US"/>
                        </w:rPr>
                        <w:t xml:space="preserve">        </w:t>
                      </w:r>
                      <w:r w:rsidRPr="00F4107D">
                        <w:rPr>
                          <w:rFonts w:ascii="Consolas" w:hAnsi="Consolas" w:cs="Courier New"/>
                          <w:color w:val="AF00DB"/>
                          <w:sz w:val="18"/>
                          <w:szCs w:val="18"/>
                          <w:lang w:val="en-US"/>
                        </w:rPr>
                        <w:t>if</w:t>
                      </w:r>
                      <w:r w:rsidRPr="00F4107D">
                        <w:rPr>
                          <w:rFonts w:ascii="Consolas" w:hAnsi="Consolas" w:cs="Courier New"/>
                          <w:color w:val="000000"/>
                          <w:sz w:val="18"/>
                          <w:szCs w:val="18"/>
                          <w:lang w:val="en-US"/>
                        </w:rPr>
                        <w:t xml:space="preserve"> response </w:t>
                      </w:r>
                      <w:r w:rsidRPr="00F4107D">
                        <w:rPr>
                          <w:rFonts w:ascii="Consolas" w:hAnsi="Consolas" w:cs="Courier New"/>
                          <w:color w:val="0000FF"/>
                          <w:sz w:val="18"/>
                          <w:szCs w:val="18"/>
                          <w:lang w:val="en-US"/>
                        </w:rPr>
                        <w:t>is</w:t>
                      </w:r>
                      <w:r w:rsidRPr="00F4107D">
                        <w:rPr>
                          <w:rFonts w:ascii="Consolas" w:hAnsi="Consolas" w:cs="Courier New"/>
                          <w:color w:val="000000"/>
                          <w:sz w:val="18"/>
                          <w:szCs w:val="18"/>
                          <w:lang w:val="en-US"/>
                        </w:rPr>
                        <w:t xml:space="preserve"> </w:t>
                      </w:r>
                      <w:r w:rsidRPr="00F4107D">
                        <w:rPr>
                          <w:rFonts w:ascii="Consolas" w:hAnsi="Consolas" w:cs="Courier New"/>
                          <w:color w:val="0000FF"/>
                          <w:sz w:val="18"/>
                          <w:szCs w:val="18"/>
                          <w:lang w:val="en-US"/>
                        </w:rPr>
                        <w:t>not</w:t>
                      </w:r>
                      <w:r w:rsidRPr="00F4107D">
                        <w:rPr>
                          <w:rFonts w:ascii="Consolas" w:hAnsi="Consolas" w:cs="Courier New"/>
                          <w:color w:val="000000"/>
                          <w:sz w:val="18"/>
                          <w:szCs w:val="18"/>
                          <w:lang w:val="en-US"/>
                        </w:rPr>
                        <w:t xml:space="preserve"> </w:t>
                      </w:r>
                      <w:r w:rsidRPr="00F4107D">
                        <w:rPr>
                          <w:rFonts w:ascii="Consolas" w:hAnsi="Consolas" w:cs="Courier New"/>
                          <w:color w:val="0000FF"/>
                          <w:sz w:val="18"/>
                          <w:szCs w:val="18"/>
                          <w:lang w:val="en-US"/>
                        </w:rPr>
                        <w:t>None</w:t>
                      </w:r>
                      <w:r w:rsidRPr="00F4107D">
                        <w:rPr>
                          <w:rFonts w:ascii="Consolas" w:hAnsi="Consolas" w:cs="Courier New"/>
                          <w:color w:val="000000"/>
                          <w:sz w:val="18"/>
                          <w:szCs w:val="18"/>
                          <w:lang w:val="en-US"/>
                        </w:rPr>
                        <w:t>:</w:t>
                      </w:r>
                    </w:p>
                    <w:p w14:paraId="4FD3A814" w14:textId="77777777" w:rsidR="0066430E" w:rsidRPr="00F4107D" w:rsidRDefault="0066430E" w:rsidP="0066430E">
                      <w:pPr>
                        <w:shd w:val="clear" w:color="auto" w:fill="F7F7F7"/>
                        <w:spacing w:before="0" w:line="285" w:lineRule="atLeast"/>
                        <w:jc w:val="left"/>
                        <w:rPr>
                          <w:rFonts w:ascii="Consolas" w:hAnsi="Consolas" w:cs="Courier New"/>
                          <w:color w:val="000000"/>
                          <w:sz w:val="18"/>
                          <w:szCs w:val="18"/>
                          <w:lang w:val="en-US"/>
                        </w:rPr>
                      </w:pPr>
                      <w:r w:rsidRPr="00F4107D">
                        <w:rPr>
                          <w:rFonts w:ascii="Consolas" w:hAnsi="Consolas" w:cs="Courier New"/>
                          <w:color w:val="000000"/>
                          <w:sz w:val="18"/>
                          <w:szCs w:val="18"/>
                          <w:lang w:val="en-US"/>
                        </w:rPr>
                        <w:t xml:space="preserve">            </w:t>
                      </w:r>
                      <w:r w:rsidRPr="00F4107D">
                        <w:rPr>
                          <w:rFonts w:ascii="Consolas" w:hAnsi="Consolas" w:cs="Courier New"/>
                          <w:color w:val="AF00DB"/>
                          <w:sz w:val="18"/>
                          <w:szCs w:val="18"/>
                          <w:lang w:val="en-US"/>
                        </w:rPr>
                        <w:t>return</w:t>
                      </w:r>
                      <w:r w:rsidRPr="00F4107D">
                        <w:rPr>
                          <w:rFonts w:ascii="Consolas" w:hAnsi="Consolas" w:cs="Courier New"/>
                          <w:color w:val="000000"/>
                          <w:sz w:val="18"/>
                          <w:szCs w:val="18"/>
                          <w:lang w:val="en-US"/>
                        </w:rPr>
                        <w:t xml:space="preserve"> response</w:t>
                      </w:r>
                    </w:p>
                    <w:p w14:paraId="05E3E887" w14:textId="77777777" w:rsidR="0066430E" w:rsidRPr="00F4107D" w:rsidRDefault="0066430E" w:rsidP="0066430E">
                      <w:pPr>
                        <w:shd w:val="clear" w:color="auto" w:fill="F7F7F7"/>
                        <w:spacing w:before="0" w:line="285" w:lineRule="atLeast"/>
                        <w:jc w:val="left"/>
                        <w:rPr>
                          <w:rFonts w:ascii="Consolas" w:hAnsi="Consolas" w:cs="Courier New"/>
                          <w:color w:val="000000"/>
                          <w:sz w:val="18"/>
                          <w:szCs w:val="18"/>
                          <w:lang w:val="en-US"/>
                        </w:rPr>
                      </w:pPr>
                      <w:r w:rsidRPr="00F4107D">
                        <w:rPr>
                          <w:rFonts w:ascii="Consolas" w:hAnsi="Consolas" w:cs="Courier New"/>
                          <w:color w:val="000000"/>
                          <w:sz w:val="18"/>
                          <w:szCs w:val="18"/>
                          <w:lang w:val="en-US"/>
                        </w:rPr>
                        <w:t xml:space="preserve">    </w:t>
                      </w:r>
                      <w:r w:rsidRPr="00F4107D">
                        <w:rPr>
                          <w:rFonts w:ascii="Consolas" w:hAnsi="Consolas" w:cs="Courier New"/>
                          <w:color w:val="AF00DB"/>
                          <w:sz w:val="18"/>
                          <w:szCs w:val="18"/>
                          <w:lang w:val="en-US"/>
                        </w:rPr>
                        <w:t>raise</w:t>
                      </w:r>
                      <w:r w:rsidRPr="00F4107D">
                        <w:rPr>
                          <w:rFonts w:ascii="Consolas" w:hAnsi="Consolas" w:cs="Courier New"/>
                          <w:color w:val="000000"/>
                          <w:sz w:val="18"/>
                          <w:szCs w:val="18"/>
                          <w:lang w:val="en-US"/>
                        </w:rPr>
                        <w:t xml:space="preserve"> </w:t>
                      </w:r>
                      <w:proofErr w:type="gramStart"/>
                      <w:r w:rsidRPr="00F4107D">
                        <w:rPr>
                          <w:rFonts w:ascii="Consolas" w:hAnsi="Consolas" w:cs="Courier New"/>
                          <w:color w:val="000000"/>
                          <w:sz w:val="18"/>
                          <w:szCs w:val="18"/>
                          <w:lang w:val="en-US"/>
                        </w:rPr>
                        <w:t>Exception(</w:t>
                      </w:r>
                      <w:proofErr w:type="gramEnd"/>
                      <w:r w:rsidRPr="00F4107D">
                        <w:rPr>
                          <w:rFonts w:ascii="Consolas" w:hAnsi="Consolas" w:cs="Courier New"/>
                          <w:color w:val="A31515"/>
                          <w:sz w:val="18"/>
                          <w:szCs w:val="18"/>
                          <w:lang w:val="en-US"/>
                        </w:rPr>
                        <w:t>'LWNX command failed to receive a response.'</w:t>
                      </w:r>
                      <w:r w:rsidRPr="00F4107D">
                        <w:rPr>
                          <w:rFonts w:ascii="Consolas" w:hAnsi="Consolas" w:cs="Courier New"/>
                          <w:color w:val="000000"/>
                          <w:sz w:val="18"/>
                          <w:szCs w:val="18"/>
                          <w:lang w:val="en-US"/>
                        </w:rPr>
                        <w:t>)</w:t>
                      </w:r>
                    </w:p>
                    <w:p w14:paraId="3CB6C12B" w14:textId="77777777" w:rsidR="0066430E" w:rsidRPr="00F4107D" w:rsidRDefault="0066430E" w:rsidP="00A14AEC">
                      <w:pPr>
                        <w:shd w:val="clear" w:color="auto" w:fill="F7F7F7"/>
                        <w:spacing w:before="0" w:line="285" w:lineRule="atLeast"/>
                        <w:jc w:val="left"/>
                        <w:rPr>
                          <w:rFonts w:ascii="Consolas" w:hAnsi="Consolas" w:cs="Courier New"/>
                          <w:color w:val="000000"/>
                          <w:sz w:val="18"/>
                          <w:szCs w:val="18"/>
                          <w:lang w:val="en-US"/>
                        </w:rPr>
                      </w:pPr>
                    </w:p>
                    <w:p w14:paraId="7D8EE0D5" w14:textId="4DC9405B" w:rsidR="00A14AEC" w:rsidRPr="00F4107D" w:rsidRDefault="00A14AEC" w:rsidP="00A14AEC">
                      <w:pPr>
                        <w:shd w:val="clear" w:color="auto" w:fill="F7F7F7"/>
                        <w:spacing w:before="0" w:line="285" w:lineRule="atLeast"/>
                        <w:jc w:val="left"/>
                        <w:rPr>
                          <w:rFonts w:ascii="Consolas" w:hAnsi="Consolas" w:cs="Courier New"/>
                          <w:color w:val="000000"/>
                          <w:sz w:val="18"/>
                          <w:szCs w:val="18"/>
                          <w:lang w:val="en-US"/>
                        </w:rPr>
                      </w:pPr>
                      <w:proofErr w:type="spellStart"/>
                      <w:r w:rsidRPr="00F4107D">
                        <w:rPr>
                          <w:rFonts w:ascii="Consolas" w:hAnsi="Consolas" w:cs="Courier New"/>
                          <w:color w:val="000000"/>
                          <w:sz w:val="18"/>
                          <w:szCs w:val="18"/>
                          <w:lang w:val="en-US"/>
                        </w:rPr>
                        <w:t>serialPortName</w:t>
                      </w:r>
                      <w:proofErr w:type="spellEnd"/>
                      <w:r w:rsidRPr="00F4107D">
                        <w:rPr>
                          <w:rFonts w:ascii="Consolas" w:hAnsi="Consolas" w:cs="Courier New"/>
                          <w:color w:val="000000"/>
                          <w:sz w:val="18"/>
                          <w:szCs w:val="18"/>
                          <w:lang w:val="en-US"/>
                        </w:rPr>
                        <w:t xml:space="preserve"> = </w:t>
                      </w:r>
                      <w:r w:rsidRPr="00F4107D">
                        <w:rPr>
                          <w:rFonts w:ascii="Consolas" w:hAnsi="Consolas" w:cs="Courier New"/>
                          <w:color w:val="A31515"/>
                          <w:sz w:val="18"/>
                          <w:szCs w:val="18"/>
                          <w:lang w:val="en-US"/>
                        </w:rPr>
                        <w:t>'/dev/ttyACM0'</w:t>
                      </w:r>
                    </w:p>
                    <w:p w14:paraId="6D545924" w14:textId="77777777" w:rsidR="00A14AEC" w:rsidRPr="00F4107D" w:rsidRDefault="00A14AEC" w:rsidP="00A14AEC">
                      <w:pPr>
                        <w:shd w:val="clear" w:color="auto" w:fill="F7F7F7"/>
                        <w:spacing w:before="0" w:line="285" w:lineRule="atLeast"/>
                        <w:jc w:val="left"/>
                        <w:rPr>
                          <w:rFonts w:ascii="Consolas" w:hAnsi="Consolas" w:cs="Courier New"/>
                          <w:color w:val="000000"/>
                          <w:sz w:val="18"/>
                          <w:szCs w:val="18"/>
                          <w:lang w:val="en-US"/>
                        </w:rPr>
                      </w:pPr>
                      <w:proofErr w:type="spellStart"/>
                      <w:r w:rsidRPr="00F4107D">
                        <w:rPr>
                          <w:rFonts w:ascii="Consolas" w:hAnsi="Consolas" w:cs="Courier New"/>
                          <w:color w:val="000000"/>
                          <w:sz w:val="18"/>
                          <w:szCs w:val="18"/>
                          <w:lang w:val="en-US"/>
                        </w:rPr>
                        <w:t>serialPortBaudRate</w:t>
                      </w:r>
                      <w:proofErr w:type="spellEnd"/>
                      <w:r w:rsidRPr="00F4107D">
                        <w:rPr>
                          <w:rFonts w:ascii="Consolas" w:hAnsi="Consolas" w:cs="Courier New"/>
                          <w:color w:val="000000"/>
                          <w:sz w:val="18"/>
                          <w:szCs w:val="18"/>
                          <w:lang w:val="en-US"/>
                        </w:rPr>
                        <w:t xml:space="preserve"> = </w:t>
                      </w:r>
                      <w:r w:rsidRPr="00F4107D">
                        <w:rPr>
                          <w:rFonts w:ascii="Consolas" w:hAnsi="Consolas" w:cs="Courier New"/>
                          <w:color w:val="116644"/>
                          <w:sz w:val="18"/>
                          <w:szCs w:val="18"/>
                          <w:lang w:val="en-US"/>
                        </w:rPr>
                        <w:t>921600</w:t>
                      </w:r>
                    </w:p>
                    <w:p w14:paraId="57ECAD64" w14:textId="77777777" w:rsidR="00A14AEC" w:rsidRPr="00F4107D" w:rsidRDefault="00A14AEC" w:rsidP="00A14AEC">
                      <w:pPr>
                        <w:shd w:val="clear" w:color="auto" w:fill="F7F7F7"/>
                        <w:spacing w:before="0" w:line="285" w:lineRule="atLeast"/>
                        <w:jc w:val="left"/>
                        <w:rPr>
                          <w:rFonts w:ascii="Consolas" w:hAnsi="Consolas" w:cs="Courier New"/>
                          <w:color w:val="000000"/>
                          <w:sz w:val="18"/>
                          <w:szCs w:val="18"/>
                          <w:lang w:val="en-US"/>
                        </w:rPr>
                      </w:pPr>
                      <w:r w:rsidRPr="00F4107D">
                        <w:rPr>
                          <w:rFonts w:ascii="Consolas" w:hAnsi="Consolas" w:cs="Courier New"/>
                          <w:color w:val="000000"/>
                          <w:sz w:val="18"/>
                          <w:szCs w:val="18"/>
                          <w:lang w:val="en-US"/>
                        </w:rPr>
                        <w:t xml:space="preserve">port = </w:t>
                      </w:r>
                      <w:proofErr w:type="spellStart"/>
                      <w:proofErr w:type="gramStart"/>
                      <w:r w:rsidRPr="00F4107D">
                        <w:rPr>
                          <w:rFonts w:ascii="Consolas" w:hAnsi="Consolas" w:cs="Courier New"/>
                          <w:color w:val="000000"/>
                          <w:sz w:val="18"/>
                          <w:szCs w:val="18"/>
                          <w:lang w:val="en-US"/>
                        </w:rPr>
                        <w:t>serial.Serial</w:t>
                      </w:r>
                      <w:proofErr w:type="spellEnd"/>
                      <w:proofErr w:type="gramEnd"/>
                      <w:r w:rsidRPr="00F4107D">
                        <w:rPr>
                          <w:rFonts w:ascii="Consolas" w:hAnsi="Consolas" w:cs="Courier New"/>
                          <w:color w:val="000000"/>
                          <w:sz w:val="18"/>
                          <w:szCs w:val="18"/>
                          <w:lang w:val="en-US"/>
                        </w:rPr>
                        <w:t>(</w:t>
                      </w:r>
                      <w:proofErr w:type="spellStart"/>
                      <w:r w:rsidRPr="00F4107D">
                        <w:rPr>
                          <w:rFonts w:ascii="Consolas" w:hAnsi="Consolas" w:cs="Courier New"/>
                          <w:color w:val="000000"/>
                          <w:sz w:val="18"/>
                          <w:szCs w:val="18"/>
                          <w:lang w:val="en-US"/>
                        </w:rPr>
                        <w:t>serialPortName</w:t>
                      </w:r>
                      <w:proofErr w:type="spellEnd"/>
                      <w:r w:rsidRPr="00F4107D">
                        <w:rPr>
                          <w:rFonts w:ascii="Consolas" w:hAnsi="Consolas" w:cs="Courier New"/>
                          <w:color w:val="000000"/>
                          <w:sz w:val="18"/>
                          <w:szCs w:val="18"/>
                          <w:lang w:val="en-US"/>
                        </w:rPr>
                        <w:t xml:space="preserve">, </w:t>
                      </w:r>
                      <w:proofErr w:type="spellStart"/>
                      <w:r w:rsidRPr="00F4107D">
                        <w:rPr>
                          <w:rFonts w:ascii="Consolas" w:hAnsi="Consolas" w:cs="Courier New"/>
                          <w:color w:val="000000"/>
                          <w:sz w:val="18"/>
                          <w:szCs w:val="18"/>
                          <w:lang w:val="en-US"/>
                        </w:rPr>
                        <w:t>serialPortBaudRate</w:t>
                      </w:r>
                      <w:proofErr w:type="spellEnd"/>
                      <w:r w:rsidRPr="00F4107D">
                        <w:rPr>
                          <w:rFonts w:ascii="Consolas" w:hAnsi="Consolas" w:cs="Courier New"/>
                          <w:color w:val="000000"/>
                          <w:sz w:val="18"/>
                          <w:szCs w:val="18"/>
                          <w:lang w:val="en-US"/>
                        </w:rPr>
                        <w:t>, timeout=</w:t>
                      </w:r>
                      <w:r w:rsidRPr="00F4107D">
                        <w:rPr>
                          <w:rFonts w:ascii="Consolas" w:hAnsi="Consolas" w:cs="Courier New"/>
                          <w:color w:val="116644"/>
                          <w:sz w:val="18"/>
                          <w:szCs w:val="18"/>
                          <w:lang w:val="en-US"/>
                        </w:rPr>
                        <w:t>0.1</w:t>
                      </w:r>
                      <w:r w:rsidRPr="00F4107D">
                        <w:rPr>
                          <w:rFonts w:ascii="Consolas" w:hAnsi="Consolas" w:cs="Courier New"/>
                          <w:color w:val="000000"/>
                          <w:sz w:val="18"/>
                          <w:szCs w:val="18"/>
                          <w:lang w:val="en-US"/>
                        </w:rPr>
                        <w:t>)</w:t>
                      </w:r>
                    </w:p>
                    <w:p w14:paraId="2DC4C426" w14:textId="77777777" w:rsidR="00A14AEC" w:rsidRPr="00F4107D" w:rsidRDefault="00A14AEC" w:rsidP="00A14AEC">
                      <w:pPr>
                        <w:shd w:val="clear" w:color="auto" w:fill="F7F7F7"/>
                        <w:spacing w:before="0" w:line="285" w:lineRule="atLeast"/>
                        <w:jc w:val="left"/>
                        <w:rPr>
                          <w:rFonts w:ascii="Consolas" w:hAnsi="Consolas" w:cs="Courier New"/>
                          <w:color w:val="000000"/>
                          <w:sz w:val="18"/>
                          <w:szCs w:val="18"/>
                          <w:lang w:val="en-US"/>
                        </w:rPr>
                      </w:pPr>
                    </w:p>
                    <w:p w14:paraId="70A5B214" w14:textId="77777777" w:rsidR="00A14AEC" w:rsidRPr="00F4107D" w:rsidRDefault="00A14AEC" w:rsidP="00A14AEC">
                      <w:pPr>
                        <w:shd w:val="clear" w:color="auto" w:fill="F7F7F7"/>
                        <w:spacing w:before="0" w:line="285" w:lineRule="atLeast"/>
                        <w:jc w:val="left"/>
                        <w:rPr>
                          <w:rFonts w:ascii="Consolas" w:hAnsi="Consolas" w:cs="Courier New"/>
                          <w:color w:val="000000"/>
                          <w:sz w:val="18"/>
                          <w:szCs w:val="18"/>
                          <w:lang w:val="en-US"/>
                        </w:rPr>
                      </w:pPr>
                      <w:proofErr w:type="spellStart"/>
                      <w:r w:rsidRPr="00F4107D">
                        <w:rPr>
                          <w:rFonts w:ascii="Consolas" w:hAnsi="Consolas" w:cs="Courier New"/>
                          <w:color w:val="000000"/>
                          <w:sz w:val="18"/>
                          <w:szCs w:val="18"/>
                          <w:lang w:val="en-US"/>
                        </w:rPr>
                        <w:t>print_product_information</w:t>
                      </w:r>
                      <w:proofErr w:type="spellEnd"/>
                      <w:r w:rsidRPr="00F4107D">
                        <w:rPr>
                          <w:rFonts w:ascii="Consolas" w:hAnsi="Consolas" w:cs="Courier New"/>
                          <w:color w:val="000000"/>
                          <w:sz w:val="18"/>
                          <w:szCs w:val="18"/>
                          <w:lang w:val="en-US"/>
                        </w:rPr>
                        <w:t>(port)</w:t>
                      </w:r>
                    </w:p>
                    <w:p w14:paraId="1FADA606" w14:textId="77777777" w:rsidR="00A14AEC" w:rsidRPr="00F4107D" w:rsidRDefault="00A14AEC" w:rsidP="00A14AEC">
                      <w:pPr>
                        <w:shd w:val="clear" w:color="auto" w:fill="F7F7F7"/>
                        <w:spacing w:before="0" w:line="285" w:lineRule="atLeast"/>
                        <w:jc w:val="left"/>
                        <w:rPr>
                          <w:rFonts w:ascii="Consolas" w:hAnsi="Consolas" w:cs="Courier New"/>
                          <w:color w:val="000000"/>
                          <w:sz w:val="18"/>
                          <w:szCs w:val="18"/>
                          <w:lang w:val="en-US"/>
                        </w:rPr>
                      </w:pPr>
                    </w:p>
                    <w:p w14:paraId="63300CFE" w14:textId="04747558" w:rsidR="00A14AEC" w:rsidRPr="00F4107D" w:rsidRDefault="00A14AEC" w:rsidP="00A14AEC">
                      <w:pPr>
                        <w:shd w:val="clear" w:color="auto" w:fill="F7F7F7"/>
                        <w:spacing w:before="0" w:line="285" w:lineRule="atLeast"/>
                        <w:jc w:val="left"/>
                        <w:rPr>
                          <w:rFonts w:ascii="Consolas" w:hAnsi="Consolas" w:cs="Courier New"/>
                          <w:color w:val="000000"/>
                          <w:sz w:val="18"/>
                          <w:szCs w:val="18"/>
                          <w:lang w:val="en-US"/>
                        </w:rPr>
                      </w:pPr>
                      <w:proofErr w:type="spellStart"/>
                      <w:proofErr w:type="gramStart"/>
                      <w:r w:rsidRPr="00F4107D">
                        <w:rPr>
                          <w:rFonts w:ascii="Consolas" w:hAnsi="Consolas" w:cs="Courier New"/>
                          <w:color w:val="000000"/>
                          <w:sz w:val="18"/>
                          <w:szCs w:val="18"/>
                          <w:lang w:val="en-US"/>
                        </w:rPr>
                        <w:t>executeCommand</w:t>
                      </w:r>
                      <w:proofErr w:type="spellEnd"/>
                      <w:r w:rsidRPr="00F4107D">
                        <w:rPr>
                          <w:rFonts w:ascii="Consolas" w:hAnsi="Consolas" w:cs="Courier New"/>
                          <w:color w:val="000000"/>
                          <w:sz w:val="18"/>
                          <w:szCs w:val="18"/>
                          <w:lang w:val="en-US"/>
                        </w:rPr>
                        <w:t>(</w:t>
                      </w:r>
                      <w:proofErr w:type="gramEnd"/>
                      <w:r w:rsidRPr="00F4107D">
                        <w:rPr>
                          <w:rFonts w:ascii="Consolas" w:hAnsi="Consolas" w:cs="Courier New"/>
                          <w:color w:val="000000"/>
                          <w:sz w:val="18"/>
                          <w:szCs w:val="18"/>
                          <w:lang w:val="en-US"/>
                        </w:rPr>
                        <w:t xml:space="preserve">port, </w:t>
                      </w:r>
                      <w:r w:rsidRPr="00F4107D">
                        <w:rPr>
                          <w:rFonts w:ascii="Consolas" w:hAnsi="Consolas" w:cs="Courier New"/>
                          <w:color w:val="116644"/>
                          <w:sz w:val="18"/>
                          <w:szCs w:val="18"/>
                          <w:lang w:val="en-US"/>
                        </w:rPr>
                        <w:t>66</w:t>
                      </w:r>
                      <w:r w:rsidRPr="00F4107D">
                        <w:rPr>
                          <w:rFonts w:ascii="Consolas" w:hAnsi="Consolas" w:cs="Courier New"/>
                          <w:color w:val="000000"/>
                          <w:sz w:val="18"/>
                          <w:szCs w:val="18"/>
                          <w:lang w:val="en-US"/>
                        </w:rPr>
                        <w:t xml:space="preserve">, </w:t>
                      </w:r>
                      <w:r w:rsidRPr="00F4107D">
                        <w:rPr>
                          <w:rFonts w:ascii="Consolas" w:hAnsi="Consolas" w:cs="Courier New"/>
                          <w:color w:val="116644"/>
                          <w:sz w:val="18"/>
                          <w:szCs w:val="18"/>
                          <w:lang w:val="en-US"/>
                        </w:rPr>
                        <w:t>1</w:t>
                      </w:r>
                      <w:r w:rsidRPr="00F4107D">
                        <w:rPr>
                          <w:rFonts w:ascii="Consolas" w:hAnsi="Consolas" w:cs="Courier New"/>
                          <w:color w:val="000000"/>
                          <w:sz w:val="18"/>
                          <w:szCs w:val="18"/>
                          <w:lang w:val="en-US"/>
                        </w:rPr>
                        <w:t>, [</w:t>
                      </w:r>
                      <w:r w:rsidR="002402D9" w:rsidRPr="00F4107D">
                        <w:rPr>
                          <w:rFonts w:ascii="Consolas" w:hAnsi="Consolas" w:cs="Courier New"/>
                          <w:color w:val="116644"/>
                          <w:sz w:val="18"/>
                          <w:szCs w:val="18"/>
                          <w:lang w:val="en-US"/>
                        </w:rPr>
                        <w:t>4</w:t>
                      </w:r>
                      <w:r w:rsidRPr="00F4107D">
                        <w:rPr>
                          <w:rFonts w:ascii="Consolas" w:hAnsi="Consolas" w:cs="Courier New"/>
                          <w:color w:val="000000"/>
                          <w:sz w:val="18"/>
                          <w:szCs w:val="18"/>
                          <w:lang w:val="en-US"/>
                        </w:rPr>
                        <w:t>])</w:t>
                      </w:r>
                      <w:r w:rsidR="002402D9" w:rsidRPr="00F4107D">
                        <w:rPr>
                          <w:rFonts w:ascii="Consolas" w:hAnsi="Consolas" w:cs="Courier New"/>
                          <w:color w:val="000000"/>
                          <w:sz w:val="18"/>
                          <w:szCs w:val="18"/>
                          <w:lang w:val="en-US"/>
                        </w:rPr>
                        <w:t xml:space="preserve"> </w:t>
                      </w:r>
                      <w:r w:rsidR="002402D9" w:rsidRPr="00F4107D">
                        <w:rPr>
                          <w:rFonts w:ascii="Consolas" w:hAnsi="Consolas" w:cs="Courier New"/>
                          <w:color w:val="9BBB59" w:themeColor="accent3"/>
                          <w:sz w:val="18"/>
                          <w:szCs w:val="18"/>
                          <w:lang w:val="en-US"/>
                        </w:rPr>
                        <w:t xml:space="preserve">#Sets </w:t>
                      </w:r>
                      <w:r w:rsidR="00F04165" w:rsidRPr="00F4107D">
                        <w:rPr>
                          <w:rFonts w:ascii="Consolas" w:hAnsi="Consolas" w:cs="Courier New"/>
                          <w:color w:val="9BBB59" w:themeColor="accent3"/>
                          <w:sz w:val="18"/>
                          <w:szCs w:val="18"/>
                          <w:lang w:val="en-US"/>
                        </w:rPr>
                        <w:t>update rate to 400 samples/s</w:t>
                      </w:r>
                    </w:p>
                    <w:p w14:paraId="456F4B82" w14:textId="150109E3" w:rsidR="00A14AEC" w:rsidRPr="00F4107D" w:rsidRDefault="00A14AEC" w:rsidP="00A14AEC">
                      <w:pPr>
                        <w:shd w:val="clear" w:color="auto" w:fill="F7F7F7"/>
                        <w:spacing w:before="0" w:line="285" w:lineRule="atLeast"/>
                        <w:jc w:val="left"/>
                        <w:rPr>
                          <w:rFonts w:ascii="Consolas" w:hAnsi="Consolas" w:cs="Courier New"/>
                          <w:color w:val="000000"/>
                          <w:sz w:val="18"/>
                          <w:szCs w:val="18"/>
                          <w:lang w:val="en-US"/>
                        </w:rPr>
                      </w:pPr>
                      <w:proofErr w:type="spellStart"/>
                      <w:proofErr w:type="gramStart"/>
                      <w:r w:rsidRPr="00F4107D">
                        <w:rPr>
                          <w:rFonts w:ascii="Consolas" w:hAnsi="Consolas" w:cs="Courier New"/>
                          <w:color w:val="000000"/>
                          <w:sz w:val="18"/>
                          <w:szCs w:val="18"/>
                          <w:lang w:val="en-US"/>
                        </w:rPr>
                        <w:t>executeCommand</w:t>
                      </w:r>
                      <w:proofErr w:type="spellEnd"/>
                      <w:r w:rsidRPr="00F4107D">
                        <w:rPr>
                          <w:rFonts w:ascii="Consolas" w:hAnsi="Consolas" w:cs="Courier New"/>
                          <w:color w:val="000000"/>
                          <w:sz w:val="18"/>
                          <w:szCs w:val="18"/>
                          <w:lang w:val="en-US"/>
                        </w:rPr>
                        <w:t>(</w:t>
                      </w:r>
                      <w:proofErr w:type="gramEnd"/>
                      <w:r w:rsidRPr="00F4107D">
                        <w:rPr>
                          <w:rFonts w:ascii="Consolas" w:hAnsi="Consolas" w:cs="Courier New"/>
                          <w:color w:val="000000"/>
                          <w:sz w:val="18"/>
                          <w:szCs w:val="18"/>
                          <w:lang w:val="en-US"/>
                        </w:rPr>
                        <w:t xml:space="preserve">port, </w:t>
                      </w:r>
                      <w:r w:rsidRPr="00F4107D">
                        <w:rPr>
                          <w:rFonts w:ascii="Consolas" w:hAnsi="Consolas" w:cs="Courier New"/>
                          <w:color w:val="116644"/>
                          <w:sz w:val="18"/>
                          <w:szCs w:val="18"/>
                          <w:lang w:val="en-US"/>
                        </w:rPr>
                        <w:t>85</w:t>
                      </w:r>
                      <w:r w:rsidRPr="00F4107D">
                        <w:rPr>
                          <w:rFonts w:ascii="Consolas" w:hAnsi="Consolas" w:cs="Courier New"/>
                          <w:color w:val="000000"/>
                          <w:sz w:val="18"/>
                          <w:szCs w:val="18"/>
                          <w:lang w:val="en-US"/>
                        </w:rPr>
                        <w:t xml:space="preserve">, </w:t>
                      </w:r>
                      <w:r w:rsidRPr="00F4107D">
                        <w:rPr>
                          <w:rFonts w:ascii="Consolas" w:hAnsi="Consolas" w:cs="Courier New"/>
                          <w:color w:val="116644"/>
                          <w:sz w:val="18"/>
                          <w:szCs w:val="18"/>
                          <w:lang w:val="en-US"/>
                        </w:rPr>
                        <w:t>1</w:t>
                      </w:r>
                      <w:r w:rsidRPr="00F4107D">
                        <w:rPr>
                          <w:rFonts w:ascii="Consolas" w:hAnsi="Consolas" w:cs="Courier New"/>
                          <w:color w:val="000000"/>
                          <w:sz w:val="18"/>
                          <w:szCs w:val="18"/>
                          <w:lang w:val="en-US"/>
                        </w:rPr>
                        <w:t>, [</w:t>
                      </w:r>
                      <w:r w:rsidRPr="00F4107D">
                        <w:rPr>
                          <w:rFonts w:ascii="Consolas" w:hAnsi="Consolas" w:cs="Courier New"/>
                          <w:color w:val="116644"/>
                          <w:sz w:val="18"/>
                          <w:szCs w:val="18"/>
                          <w:lang w:val="en-US"/>
                        </w:rPr>
                        <w:t>5</w:t>
                      </w:r>
                      <w:r w:rsidRPr="00F4107D">
                        <w:rPr>
                          <w:rFonts w:ascii="Consolas" w:hAnsi="Consolas" w:cs="Courier New"/>
                          <w:color w:val="000000"/>
                          <w:sz w:val="18"/>
                          <w:szCs w:val="18"/>
                          <w:lang w:val="en-US"/>
                        </w:rPr>
                        <w:t xml:space="preserve">, </w:t>
                      </w:r>
                      <w:r w:rsidRPr="00F4107D">
                        <w:rPr>
                          <w:rFonts w:ascii="Consolas" w:hAnsi="Consolas" w:cs="Courier New"/>
                          <w:color w:val="116644"/>
                          <w:sz w:val="18"/>
                          <w:szCs w:val="18"/>
                          <w:lang w:val="en-US"/>
                        </w:rPr>
                        <w:t>0</w:t>
                      </w:r>
                      <w:r w:rsidRPr="00F4107D">
                        <w:rPr>
                          <w:rFonts w:ascii="Consolas" w:hAnsi="Consolas" w:cs="Courier New"/>
                          <w:color w:val="000000"/>
                          <w:sz w:val="18"/>
                          <w:szCs w:val="18"/>
                          <w:lang w:val="en-US"/>
                        </w:rPr>
                        <w:t xml:space="preserve">, </w:t>
                      </w:r>
                      <w:r w:rsidRPr="00F4107D">
                        <w:rPr>
                          <w:rFonts w:ascii="Consolas" w:hAnsi="Consolas" w:cs="Courier New"/>
                          <w:color w:val="116644"/>
                          <w:sz w:val="18"/>
                          <w:szCs w:val="18"/>
                          <w:lang w:val="en-US"/>
                        </w:rPr>
                        <w:t>0</w:t>
                      </w:r>
                      <w:r w:rsidRPr="00F4107D">
                        <w:rPr>
                          <w:rFonts w:ascii="Consolas" w:hAnsi="Consolas" w:cs="Courier New"/>
                          <w:color w:val="000000"/>
                          <w:sz w:val="18"/>
                          <w:szCs w:val="18"/>
                          <w:lang w:val="en-US"/>
                        </w:rPr>
                        <w:t xml:space="preserve">, </w:t>
                      </w:r>
                      <w:r w:rsidRPr="00F4107D">
                        <w:rPr>
                          <w:rFonts w:ascii="Consolas" w:hAnsi="Consolas" w:cs="Courier New"/>
                          <w:color w:val="116644"/>
                          <w:sz w:val="18"/>
                          <w:szCs w:val="18"/>
                          <w:lang w:val="en-US"/>
                        </w:rPr>
                        <w:t>0</w:t>
                      </w:r>
                      <w:r w:rsidRPr="00F4107D">
                        <w:rPr>
                          <w:rFonts w:ascii="Consolas" w:hAnsi="Consolas" w:cs="Courier New"/>
                          <w:color w:val="000000"/>
                          <w:sz w:val="18"/>
                          <w:szCs w:val="18"/>
                          <w:lang w:val="en-US"/>
                        </w:rPr>
                        <w:t>])</w:t>
                      </w:r>
                      <w:r w:rsidR="00DB494A" w:rsidRPr="00F4107D">
                        <w:rPr>
                          <w:rFonts w:ascii="Consolas" w:hAnsi="Consolas" w:cs="Courier New"/>
                          <w:color w:val="000000"/>
                          <w:sz w:val="18"/>
                          <w:szCs w:val="18"/>
                          <w:lang w:val="en-US"/>
                        </w:rPr>
                        <w:t xml:space="preserve"> </w:t>
                      </w:r>
                      <w:r w:rsidR="00DB494A" w:rsidRPr="00F4107D">
                        <w:rPr>
                          <w:rFonts w:ascii="Consolas" w:hAnsi="Consolas" w:cs="Courier New"/>
                          <w:color w:val="9BBB59" w:themeColor="accent3"/>
                          <w:sz w:val="18"/>
                          <w:szCs w:val="18"/>
                          <w:lang w:val="en-US"/>
                        </w:rPr>
                        <w:t>#Sets scan speed to 200</w:t>
                      </w:r>
                    </w:p>
                    <w:p w14:paraId="59B08EE5" w14:textId="013D18DB" w:rsidR="00A14AEC" w:rsidRPr="00F4107D" w:rsidRDefault="00A14AEC" w:rsidP="00A14AEC">
                      <w:pPr>
                        <w:shd w:val="clear" w:color="auto" w:fill="F7F7F7"/>
                        <w:spacing w:before="0" w:line="285" w:lineRule="atLeast"/>
                        <w:jc w:val="left"/>
                        <w:rPr>
                          <w:rFonts w:ascii="Consolas" w:hAnsi="Consolas" w:cs="Courier New"/>
                          <w:color w:val="9BBB59" w:themeColor="accent3"/>
                          <w:sz w:val="18"/>
                          <w:szCs w:val="18"/>
                          <w:lang w:val="en-US"/>
                        </w:rPr>
                      </w:pPr>
                      <w:proofErr w:type="spellStart"/>
                      <w:proofErr w:type="gramStart"/>
                      <w:r w:rsidRPr="00F4107D">
                        <w:rPr>
                          <w:rFonts w:ascii="Consolas" w:hAnsi="Consolas" w:cs="Courier New"/>
                          <w:color w:val="000000"/>
                          <w:sz w:val="18"/>
                          <w:szCs w:val="18"/>
                          <w:lang w:val="en-US"/>
                        </w:rPr>
                        <w:t>executeCommand</w:t>
                      </w:r>
                      <w:proofErr w:type="spellEnd"/>
                      <w:r w:rsidRPr="00F4107D">
                        <w:rPr>
                          <w:rFonts w:ascii="Consolas" w:hAnsi="Consolas" w:cs="Courier New"/>
                          <w:color w:val="000000"/>
                          <w:sz w:val="18"/>
                          <w:szCs w:val="18"/>
                          <w:lang w:val="en-US"/>
                        </w:rPr>
                        <w:t>(</w:t>
                      </w:r>
                      <w:proofErr w:type="gramEnd"/>
                      <w:r w:rsidRPr="00F4107D">
                        <w:rPr>
                          <w:rFonts w:ascii="Consolas" w:hAnsi="Consolas" w:cs="Courier New"/>
                          <w:color w:val="000000"/>
                          <w:sz w:val="18"/>
                          <w:szCs w:val="18"/>
                          <w:lang w:val="en-US"/>
                        </w:rPr>
                        <w:t xml:space="preserve">port, </w:t>
                      </w:r>
                      <w:r w:rsidRPr="00F4107D">
                        <w:rPr>
                          <w:rFonts w:ascii="Consolas" w:hAnsi="Consolas" w:cs="Courier New"/>
                          <w:color w:val="116644"/>
                          <w:sz w:val="18"/>
                          <w:szCs w:val="18"/>
                          <w:lang w:val="en-US"/>
                        </w:rPr>
                        <w:t>98</w:t>
                      </w:r>
                      <w:r w:rsidRPr="00F4107D">
                        <w:rPr>
                          <w:rFonts w:ascii="Consolas" w:hAnsi="Consolas" w:cs="Courier New"/>
                          <w:color w:val="000000"/>
                          <w:sz w:val="18"/>
                          <w:szCs w:val="18"/>
                          <w:lang w:val="en-US"/>
                        </w:rPr>
                        <w:t xml:space="preserve">, </w:t>
                      </w:r>
                      <w:r w:rsidRPr="00F4107D">
                        <w:rPr>
                          <w:rFonts w:ascii="Consolas" w:hAnsi="Consolas" w:cs="Courier New"/>
                          <w:color w:val="116644"/>
                          <w:sz w:val="18"/>
                          <w:szCs w:val="18"/>
                          <w:lang w:val="en-US"/>
                        </w:rPr>
                        <w:t>1</w:t>
                      </w:r>
                      <w:r w:rsidRPr="00F4107D">
                        <w:rPr>
                          <w:rFonts w:ascii="Consolas" w:hAnsi="Consolas" w:cs="Courier New"/>
                          <w:color w:val="000000"/>
                          <w:sz w:val="18"/>
                          <w:szCs w:val="18"/>
                          <w:lang w:val="en-US"/>
                        </w:rPr>
                        <w:t>, [</w:t>
                      </w:r>
                      <w:r w:rsidRPr="00F4107D">
                        <w:rPr>
                          <w:rFonts w:ascii="Consolas" w:hAnsi="Consolas" w:cs="Courier New"/>
                          <w:color w:val="116644"/>
                          <w:sz w:val="18"/>
                          <w:szCs w:val="18"/>
                          <w:lang w:val="en-US"/>
                        </w:rPr>
                        <w:t>12</w:t>
                      </w:r>
                      <w:r w:rsidRPr="00F4107D">
                        <w:rPr>
                          <w:rFonts w:ascii="Consolas" w:hAnsi="Consolas" w:cs="Courier New"/>
                          <w:color w:val="000000"/>
                          <w:sz w:val="18"/>
                          <w:szCs w:val="18"/>
                          <w:lang w:val="en-US"/>
                        </w:rPr>
                        <w:t xml:space="preserve">, </w:t>
                      </w:r>
                      <w:r w:rsidRPr="00F4107D">
                        <w:rPr>
                          <w:rFonts w:ascii="Consolas" w:hAnsi="Consolas" w:cs="Courier New"/>
                          <w:color w:val="116644"/>
                          <w:sz w:val="18"/>
                          <w:szCs w:val="18"/>
                          <w:lang w:val="en-US"/>
                        </w:rPr>
                        <w:t>0</w:t>
                      </w:r>
                      <w:r w:rsidRPr="00F4107D">
                        <w:rPr>
                          <w:rFonts w:ascii="Consolas" w:hAnsi="Consolas" w:cs="Courier New"/>
                          <w:color w:val="000000"/>
                          <w:sz w:val="18"/>
                          <w:szCs w:val="18"/>
                          <w:lang w:val="en-US"/>
                        </w:rPr>
                        <w:t xml:space="preserve">, </w:t>
                      </w:r>
                      <w:r w:rsidRPr="00F4107D">
                        <w:rPr>
                          <w:rFonts w:ascii="Consolas" w:hAnsi="Consolas" w:cs="Courier New"/>
                          <w:color w:val="116644"/>
                          <w:sz w:val="18"/>
                          <w:szCs w:val="18"/>
                          <w:lang w:val="en-US"/>
                        </w:rPr>
                        <w:t>0</w:t>
                      </w:r>
                      <w:r w:rsidRPr="00F4107D">
                        <w:rPr>
                          <w:rFonts w:ascii="Consolas" w:hAnsi="Consolas" w:cs="Courier New"/>
                          <w:color w:val="000000"/>
                          <w:sz w:val="18"/>
                          <w:szCs w:val="18"/>
                          <w:lang w:val="en-US"/>
                        </w:rPr>
                        <w:t xml:space="preserve">, </w:t>
                      </w:r>
                      <w:r w:rsidRPr="00F4107D">
                        <w:rPr>
                          <w:rFonts w:ascii="Consolas" w:hAnsi="Consolas" w:cs="Courier New"/>
                          <w:color w:val="116644"/>
                          <w:sz w:val="18"/>
                          <w:szCs w:val="18"/>
                          <w:lang w:val="en-US"/>
                        </w:rPr>
                        <w:t>0</w:t>
                      </w:r>
                      <w:r w:rsidRPr="00F4107D">
                        <w:rPr>
                          <w:rFonts w:ascii="Consolas" w:hAnsi="Consolas" w:cs="Courier New"/>
                          <w:color w:val="000000"/>
                          <w:sz w:val="18"/>
                          <w:szCs w:val="18"/>
                          <w:lang w:val="en-US"/>
                        </w:rPr>
                        <w:t>])</w:t>
                      </w:r>
                      <w:r w:rsidR="00DB494A" w:rsidRPr="00F4107D">
                        <w:rPr>
                          <w:rFonts w:ascii="Consolas" w:hAnsi="Consolas" w:cs="Courier New"/>
                          <w:color w:val="9BBB59" w:themeColor="accent3"/>
                          <w:sz w:val="18"/>
                          <w:szCs w:val="18"/>
                          <w:lang w:val="en-US"/>
                        </w:rPr>
                        <w:t>#</w:t>
                      </w:r>
                      <w:r w:rsidR="00650BE5" w:rsidRPr="00F4107D">
                        <w:rPr>
                          <w:rFonts w:ascii="Consolas" w:hAnsi="Consolas" w:cs="Courier New"/>
                          <w:color w:val="9BBB59" w:themeColor="accent3"/>
                          <w:sz w:val="18"/>
                          <w:szCs w:val="18"/>
                          <w:lang w:val="en-US"/>
                        </w:rPr>
                        <w:t>Sets scan-low angle to -10,5</w:t>
                      </w:r>
                    </w:p>
                    <w:p w14:paraId="3834C1CF" w14:textId="1EEF9B70" w:rsidR="00650BE5" w:rsidRPr="00F4107D" w:rsidRDefault="00A14AEC" w:rsidP="00650BE5">
                      <w:pPr>
                        <w:shd w:val="clear" w:color="auto" w:fill="F7F7F7"/>
                        <w:spacing w:before="0" w:line="285" w:lineRule="atLeast"/>
                        <w:jc w:val="left"/>
                        <w:rPr>
                          <w:rFonts w:ascii="Consolas" w:hAnsi="Consolas" w:cs="Courier New"/>
                          <w:color w:val="000000"/>
                          <w:sz w:val="18"/>
                          <w:szCs w:val="18"/>
                          <w:lang w:val="en-US"/>
                        </w:rPr>
                      </w:pPr>
                      <w:proofErr w:type="spellStart"/>
                      <w:proofErr w:type="gramStart"/>
                      <w:r w:rsidRPr="00F4107D">
                        <w:rPr>
                          <w:rFonts w:ascii="Consolas" w:hAnsi="Consolas" w:cs="Courier New"/>
                          <w:color w:val="000000"/>
                          <w:sz w:val="18"/>
                          <w:szCs w:val="18"/>
                          <w:lang w:val="en-US"/>
                        </w:rPr>
                        <w:t>executeCommand</w:t>
                      </w:r>
                      <w:proofErr w:type="spellEnd"/>
                      <w:r w:rsidRPr="00F4107D">
                        <w:rPr>
                          <w:rFonts w:ascii="Consolas" w:hAnsi="Consolas" w:cs="Courier New"/>
                          <w:color w:val="000000"/>
                          <w:sz w:val="18"/>
                          <w:szCs w:val="18"/>
                          <w:lang w:val="en-US"/>
                        </w:rPr>
                        <w:t>(</w:t>
                      </w:r>
                      <w:proofErr w:type="gramEnd"/>
                      <w:r w:rsidRPr="00F4107D">
                        <w:rPr>
                          <w:rFonts w:ascii="Consolas" w:hAnsi="Consolas" w:cs="Courier New"/>
                          <w:color w:val="000000"/>
                          <w:sz w:val="18"/>
                          <w:szCs w:val="18"/>
                          <w:lang w:val="en-US"/>
                        </w:rPr>
                        <w:t xml:space="preserve">port, </w:t>
                      </w:r>
                      <w:r w:rsidRPr="00F4107D">
                        <w:rPr>
                          <w:rFonts w:ascii="Consolas" w:hAnsi="Consolas" w:cs="Courier New"/>
                          <w:color w:val="116644"/>
                          <w:sz w:val="18"/>
                          <w:szCs w:val="18"/>
                          <w:lang w:val="en-US"/>
                        </w:rPr>
                        <w:t>99</w:t>
                      </w:r>
                      <w:r w:rsidRPr="00F4107D">
                        <w:rPr>
                          <w:rFonts w:ascii="Consolas" w:hAnsi="Consolas" w:cs="Courier New"/>
                          <w:color w:val="000000"/>
                          <w:sz w:val="18"/>
                          <w:szCs w:val="18"/>
                          <w:lang w:val="en-US"/>
                        </w:rPr>
                        <w:t xml:space="preserve">, </w:t>
                      </w:r>
                      <w:r w:rsidRPr="00F4107D">
                        <w:rPr>
                          <w:rFonts w:ascii="Consolas" w:hAnsi="Consolas" w:cs="Courier New"/>
                          <w:color w:val="116644"/>
                          <w:sz w:val="18"/>
                          <w:szCs w:val="18"/>
                          <w:lang w:val="en-US"/>
                        </w:rPr>
                        <w:t>1</w:t>
                      </w:r>
                      <w:r w:rsidRPr="00F4107D">
                        <w:rPr>
                          <w:rFonts w:ascii="Consolas" w:hAnsi="Consolas" w:cs="Courier New"/>
                          <w:color w:val="000000"/>
                          <w:sz w:val="18"/>
                          <w:szCs w:val="18"/>
                          <w:lang w:val="en-US"/>
                        </w:rPr>
                        <w:t>, [</w:t>
                      </w:r>
                      <w:r w:rsidRPr="00F4107D">
                        <w:rPr>
                          <w:rFonts w:ascii="Consolas" w:hAnsi="Consolas" w:cs="Courier New"/>
                          <w:color w:val="116644"/>
                          <w:sz w:val="18"/>
                          <w:szCs w:val="18"/>
                          <w:lang w:val="en-US"/>
                        </w:rPr>
                        <w:t>12</w:t>
                      </w:r>
                      <w:r w:rsidRPr="00F4107D">
                        <w:rPr>
                          <w:rFonts w:ascii="Consolas" w:hAnsi="Consolas" w:cs="Courier New"/>
                          <w:color w:val="000000"/>
                          <w:sz w:val="18"/>
                          <w:szCs w:val="18"/>
                          <w:lang w:val="en-US"/>
                        </w:rPr>
                        <w:t xml:space="preserve">, </w:t>
                      </w:r>
                      <w:r w:rsidRPr="00F4107D">
                        <w:rPr>
                          <w:rFonts w:ascii="Consolas" w:hAnsi="Consolas" w:cs="Courier New"/>
                          <w:color w:val="116644"/>
                          <w:sz w:val="18"/>
                          <w:szCs w:val="18"/>
                          <w:lang w:val="en-US"/>
                        </w:rPr>
                        <w:t>0</w:t>
                      </w:r>
                      <w:r w:rsidRPr="00F4107D">
                        <w:rPr>
                          <w:rFonts w:ascii="Consolas" w:hAnsi="Consolas" w:cs="Courier New"/>
                          <w:color w:val="000000"/>
                          <w:sz w:val="18"/>
                          <w:szCs w:val="18"/>
                          <w:lang w:val="en-US"/>
                        </w:rPr>
                        <w:t xml:space="preserve">, </w:t>
                      </w:r>
                      <w:r w:rsidRPr="00F4107D">
                        <w:rPr>
                          <w:rFonts w:ascii="Consolas" w:hAnsi="Consolas" w:cs="Courier New"/>
                          <w:color w:val="116644"/>
                          <w:sz w:val="18"/>
                          <w:szCs w:val="18"/>
                          <w:lang w:val="en-US"/>
                        </w:rPr>
                        <w:t>0</w:t>
                      </w:r>
                      <w:r w:rsidRPr="00F4107D">
                        <w:rPr>
                          <w:rFonts w:ascii="Consolas" w:hAnsi="Consolas" w:cs="Courier New"/>
                          <w:color w:val="000000"/>
                          <w:sz w:val="18"/>
                          <w:szCs w:val="18"/>
                          <w:lang w:val="en-US"/>
                        </w:rPr>
                        <w:t xml:space="preserve">, </w:t>
                      </w:r>
                      <w:r w:rsidRPr="00F4107D">
                        <w:rPr>
                          <w:rFonts w:ascii="Consolas" w:hAnsi="Consolas" w:cs="Courier New"/>
                          <w:color w:val="116644"/>
                          <w:sz w:val="18"/>
                          <w:szCs w:val="18"/>
                          <w:lang w:val="en-US"/>
                        </w:rPr>
                        <w:t>0</w:t>
                      </w:r>
                      <w:r w:rsidRPr="00F4107D">
                        <w:rPr>
                          <w:rFonts w:ascii="Consolas" w:hAnsi="Consolas" w:cs="Courier New"/>
                          <w:color w:val="000000"/>
                          <w:sz w:val="18"/>
                          <w:szCs w:val="18"/>
                          <w:lang w:val="en-US"/>
                        </w:rPr>
                        <w:t>])</w:t>
                      </w:r>
                      <w:r w:rsidR="00650BE5" w:rsidRPr="00F4107D">
                        <w:rPr>
                          <w:rFonts w:ascii="Consolas" w:hAnsi="Consolas" w:cs="Courier New"/>
                          <w:color w:val="000000"/>
                          <w:sz w:val="18"/>
                          <w:szCs w:val="18"/>
                          <w:lang w:val="en-US"/>
                        </w:rPr>
                        <w:t xml:space="preserve"> </w:t>
                      </w:r>
                      <w:r w:rsidR="00650BE5" w:rsidRPr="00F4107D">
                        <w:rPr>
                          <w:rFonts w:ascii="Consolas" w:hAnsi="Consolas" w:cs="Courier New"/>
                          <w:color w:val="9BBB59" w:themeColor="accent3"/>
                          <w:sz w:val="18"/>
                          <w:szCs w:val="18"/>
                          <w:lang w:val="en-US"/>
                        </w:rPr>
                        <w:t>#Sets scan-high angle to 10,5</w:t>
                      </w:r>
                    </w:p>
                    <w:p w14:paraId="0D0E0345" w14:textId="77777777" w:rsidR="00650BE5" w:rsidRPr="00F4107D" w:rsidRDefault="00650BE5" w:rsidP="00A14AEC">
                      <w:pPr>
                        <w:shd w:val="clear" w:color="auto" w:fill="F7F7F7"/>
                        <w:spacing w:before="0" w:line="285" w:lineRule="atLeast"/>
                        <w:jc w:val="left"/>
                        <w:rPr>
                          <w:rFonts w:ascii="Consolas" w:hAnsi="Consolas" w:cs="Courier New"/>
                          <w:color w:val="795E26"/>
                          <w:sz w:val="18"/>
                          <w:szCs w:val="18"/>
                          <w:lang w:val="en-US"/>
                        </w:rPr>
                      </w:pPr>
                    </w:p>
                    <w:p w14:paraId="3E55FB1E" w14:textId="5E4B627B" w:rsidR="00A14AEC" w:rsidRPr="00F4107D" w:rsidRDefault="00A14AEC" w:rsidP="00A14AEC">
                      <w:pPr>
                        <w:shd w:val="clear" w:color="auto" w:fill="F7F7F7"/>
                        <w:spacing w:before="0" w:line="285" w:lineRule="atLeast"/>
                        <w:jc w:val="left"/>
                        <w:rPr>
                          <w:rFonts w:ascii="Consolas" w:hAnsi="Consolas" w:cs="Courier New"/>
                          <w:color w:val="000000"/>
                          <w:sz w:val="18"/>
                          <w:szCs w:val="18"/>
                          <w:lang w:val="en-US"/>
                        </w:rPr>
                      </w:pPr>
                      <w:proofErr w:type="spellStart"/>
                      <w:r w:rsidRPr="00F4107D">
                        <w:rPr>
                          <w:rFonts w:ascii="Consolas" w:hAnsi="Consolas" w:cs="Courier New"/>
                          <w:color w:val="000000"/>
                          <w:sz w:val="18"/>
                          <w:szCs w:val="18"/>
                          <w:lang w:val="en-US"/>
                        </w:rPr>
                        <w:t>set_default_distance_output</w:t>
                      </w:r>
                      <w:proofErr w:type="spellEnd"/>
                      <w:r w:rsidRPr="00F4107D">
                        <w:rPr>
                          <w:rFonts w:ascii="Consolas" w:hAnsi="Consolas" w:cs="Courier New"/>
                          <w:color w:val="000000"/>
                          <w:sz w:val="18"/>
                          <w:szCs w:val="18"/>
                          <w:lang w:val="en-US"/>
                        </w:rPr>
                        <w:t>(port)</w:t>
                      </w:r>
                    </w:p>
                    <w:p w14:paraId="038F7C5A" w14:textId="00489A29" w:rsidR="00A14AEC" w:rsidRPr="00F4107D" w:rsidRDefault="00A14AEC" w:rsidP="00A14AEC">
                      <w:pPr>
                        <w:shd w:val="clear" w:color="auto" w:fill="F7F7F7"/>
                        <w:spacing w:before="0" w:line="285" w:lineRule="atLeast"/>
                        <w:jc w:val="left"/>
                        <w:rPr>
                          <w:rFonts w:ascii="Consolas" w:hAnsi="Consolas" w:cs="Courier New"/>
                          <w:color w:val="9BBB59" w:themeColor="accent3"/>
                          <w:sz w:val="18"/>
                          <w:szCs w:val="18"/>
                          <w:lang w:val="en-US"/>
                        </w:rPr>
                      </w:pPr>
                      <w:proofErr w:type="spellStart"/>
                      <w:proofErr w:type="gramStart"/>
                      <w:r w:rsidRPr="00F4107D">
                        <w:rPr>
                          <w:rFonts w:ascii="Consolas" w:hAnsi="Consolas" w:cs="Courier New"/>
                          <w:color w:val="000000"/>
                          <w:sz w:val="18"/>
                          <w:szCs w:val="18"/>
                          <w:lang w:val="en-US"/>
                        </w:rPr>
                        <w:t>executeCommand</w:t>
                      </w:r>
                      <w:proofErr w:type="spellEnd"/>
                      <w:r w:rsidRPr="00F4107D">
                        <w:rPr>
                          <w:rFonts w:ascii="Consolas" w:hAnsi="Consolas" w:cs="Courier New"/>
                          <w:color w:val="000000"/>
                          <w:sz w:val="18"/>
                          <w:szCs w:val="18"/>
                          <w:lang w:val="en-US"/>
                        </w:rPr>
                        <w:t>(</w:t>
                      </w:r>
                      <w:proofErr w:type="gramEnd"/>
                      <w:r w:rsidRPr="00F4107D">
                        <w:rPr>
                          <w:rFonts w:ascii="Consolas" w:hAnsi="Consolas" w:cs="Courier New"/>
                          <w:color w:val="000000"/>
                          <w:sz w:val="18"/>
                          <w:szCs w:val="18"/>
                          <w:lang w:val="en-US"/>
                        </w:rPr>
                        <w:t xml:space="preserve">port, </w:t>
                      </w:r>
                      <w:r w:rsidRPr="00F4107D">
                        <w:rPr>
                          <w:rFonts w:ascii="Consolas" w:hAnsi="Consolas" w:cs="Courier New"/>
                          <w:color w:val="116644"/>
                          <w:sz w:val="18"/>
                          <w:szCs w:val="18"/>
                          <w:lang w:val="en-US"/>
                        </w:rPr>
                        <w:t>30</w:t>
                      </w:r>
                      <w:r w:rsidRPr="00F4107D">
                        <w:rPr>
                          <w:rFonts w:ascii="Consolas" w:hAnsi="Consolas" w:cs="Courier New"/>
                          <w:color w:val="000000"/>
                          <w:sz w:val="18"/>
                          <w:szCs w:val="18"/>
                          <w:lang w:val="en-US"/>
                        </w:rPr>
                        <w:t xml:space="preserve">, </w:t>
                      </w:r>
                      <w:r w:rsidRPr="00F4107D">
                        <w:rPr>
                          <w:rFonts w:ascii="Consolas" w:hAnsi="Consolas" w:cs="Courier New"/>
                          <w:color w:val="116644"/>
                          <w:sz w:val="18"/>
                          <w:szCs w:val="18"/>
                          <w:lang w:val="en-US"/>
                        </w:rPr>
                        <w:t>1</w:t>
                      </w:r>
                      <w:r w:rsidRPr="00F4107D">
                        <w:rPr>
                          <w:rFonts w:ascii="Consolas" w:hAnsi="Consolas" w:cs="Courier New"/>
                          <w:color w:val="000000"/>
                          <w:sz w:val="18"/>
                          <w:szCs w:val="18"/>
                          <w:lang w:val="en-US"/>
                        </w:rPr>
                        <w:t>, [</w:t>
                      </w:r>
                      <w:r w:rsidRPr="00F4107D">
                        <w:rPr>
                          <w:rFonts w:ascii="Consolas" w:hAnsi="Consolas" w:cs="Courier New"/>
                          <w:color w:val="116644"/>
                          <w:sz w:val="18"/>
                          <w:szCs w:val="18"/>
                          <w:lang w:val="en-US"/>
                        </w:rPr>
                        <w:t>5</w:t>
                      </w:r>
                      <w:r w:rsidRPr="00F4107D">
                        <w:rPr>
                          <w:rFonts w:ascii="Consolas" w:hAnsi="Consolas" w:cs="Courier New"/>
                          <w:color w:val="000000"/>
                          <w:sz w:val="18"/>
                          <w:szCs w:val="18"/>
                          <w:lang w:val="en-US"/>
                        </w:rPr>
                        <w:t xml:space="preserve">, </w:t>
                      </w:r>
                      <w:r w:rsidRPr="00F4107D">
                        <w:rPr>
                          <w:rFonts w:ascii="Consolas" w:hAnsi="Consolas" w:cs="Courier New"/>
                          <w:color w:val="116644"/>
                          <w:sz w:val="18"/>
                          <w:szCs w:val="18"/>
                          <w:lang w:val="en-US"/>
                        </w:rPr>
                        <w:t>0</w:t>
                      </w:r>
                      <w:r w:rsidRPr="00F4107D">
                        <w:rPr>
                          <w:rFonts w:ascii="Consolas" w:hAnsi="Consolas" w:cs="Courier New"/>
                          <w:color w:val="000000"/>
                          <w:sz w:val="18"/>
                          <w:szCs w:val="18"/>
                          <w:lang w:val="en-US"/>
                        </w:rPr>
                        <w:t xml:space="preserve">, </w:t>
                      </w:r>
                      <w:r w:rsidRPr="00F4107D">
                        <w:rPr>
                          <w:rFonts w:ascii="Consolas" w:hAnsi="Consolas" w:cs="Courier New"/>
                          <w:color w:val="116644"/>
                          <w:sz w:val="18"/>
                          <w:szCs w:val="18"/>
                          <w:lang w:val="en-US"/>
                        </w:rPr>
                        <w:t>0</w:t>
                      </w:r>
                      <w:r w:rsidRPr="00F4107D">
                        <w:rPr>
                          <w:rFonts w:ascii="Consolas" w:hAnsi="Consolas" w:cs="Courier New"/>
                          <w:color w:val="000000"/>
                          <w:sz w:val="18"/>
                          <w:szCs w:val="18"/>
                          <w:lang w:val="en-US"/>
                        </w:rPr>
                        <w:t xml:space="preserve">, </w:t>
                      </w:r>
                      <w:r w:rsidRPr="00F4107D">
                        <w:rPr>
                          <w:rFonts w:ascii="Consolas" w:hAnsi="Consolas" w:cs="Courier New"/>
                          <w:color w:val="116644"/>
                          <w:sz w:val="18"/>
                          <w:szCs w:val="18"/>
                          <w:lang w:val="en-US"/>
                        </w:rPr>
                        <w:t>0</w:t>
                      </w:r>
                      <w:r w:rsidRPr="00F4107D">
                        <w:rPr>
                          <w:rFonts w:ascii="Consolas" w:hAnsi="Consolas" w:cs="Courier New"/>
                          <w:color w:val="000000"/>
                          <w:sz w:val="18"/>
                          <w:szCs w:val="18"/>
                          <w:lang w:val="en-US"/>
                        </w:rPr>
                        <w:t>])</w:t>
                      </w:r>
                      <w:r w:rsidR="006823BE" w:rsidRPr="00F4107D">
                        <w:rPr>
                          <w:rFonts w:ascii="Consolas" w:hAnsi="Consolas" w:cs="Courier New"/>
                          <w:color w:val="000000"/>
                          <w:sz w:val="18"/>
                          <w:szCs w:val="18"/>
                          <w:lang w:val="en-US"/>
                        </w:rPr>
                        <w:t xml:space="preserve"> </w:t>
                      </w:r>
                      <w:r w:rsidR="006823BE" w:rsidRPr="00F4107D">
                        <w:rPr>
                          <w:rFonts w:ascii="Consolas" w:hAnsi="Consolas" w:cs="Courier New"/>
                          <w:color w:val="9BBB59" w:themeColor="accent3"/>
                          <w:sz w:val="18"/>
                          <w:szCs w:val="18"/>
                          <w:lang w:val="en-US"/>
                        </w:rPr>
                        <w:t>#Enables data streaming</w:t>
                      </w:r>
                    </w:p>
                    <w:p w14:paraId="59AC4FB4" w14:textId="77777777" w:rsidR="0066430E" w:rsidRPr="00A14AEC" w:rsidRDefault="0066430E" w:rsidP="00A14AEC">
                      <w:pPr>
                        <w:shd w:val="clear" w:color="auto" w:fill="F7F7F7"/>
                        <w:spacing w:before="0" w:line="285" w:lineRule="atLeast"/>
                        <w:jc w:val="left"/>
                        <w:rPr>
                          <w:rFonts w:ascii="Courier New" w:hAnsi="Courier New" w:cs="Courier New"/>
                          <w:color w:val="9BBB59" w:themeColor="accent3"/>
                          <w:sz w:val="21"/>
                          <w:szCs w:val="21"/>
                          <w:lang w:val="en-US"/>
                        </w:rPr>
                      </w:pPr>
                    </w:p>
                    <w:p w14:paraId="004DF9C9" w14:textId="6269F664" w:rsidR="00F0544A" w:rsidRPr="006823BE" w:rsidRDefault="00F0544A">
                      <w:pPr>
                        <w:rPr>
                          <w:lang w:val="en-US"/>
                        </w:rPr>
                      </w:pPr>
                    </w:p>
                  </w:txbxContent>
                </v:textbox>
                <w10:wrap type="topAndBottom"/>
              </v:shape>
            </w:pict>
          </mc:Fallback>
        </mc:AlternateContent>
      </w:r>
      <w:r w:rsidR="00960E2B">
        <w:t xml:space="preserve">As for the </w:t>
      </w:r>
      <w:r w:rsidR="00E27630">
        <w:t xml:space="preserve">data, the LiDAR is constantly streaming data including distance and the angle </w:t>
      </w:r>
      <w:r w:rsidR="00AA445D">
        <w:t xml:space="preserve">it was taken at. This </w:t>
      </w:r>
      <w:r w:rsidR="0056564B">
        <w:t xml:space="preserve">is done in an </w:t>
      </w:r>
      <w:r w:rsidR="00C25603">
        <w:t>a</w:t>
      </w:r>
      <w:r w:rsidR="0056564B">
        <w:t xml:space="preserve">synchronous way, </w:t>
      </w:r>
      <w:r w:rsidR="008567BC">
        <w:t>so that</w:t>
      </w:r>
      <w:r w:rsidR="0056564B">
        <w:t xml:space="preserve"> the other processes in the program don’t delay the data collection. </w:t>
      </w:r>
      <w:r w:rsidR="00866007">
        <w:t>It will also be sent via MQTT</w:t>
      </w:r>
      <w:r w:rsidR="008567BC">
        <w:t>.</w:t>
      </w:r>
    </w:p>
    <w:p w14:paraId="3EDC04EA" w14:textId="6B32D638" w:rsidR="006A4858" w:rsidRDefault="0070280F" w:rsidP="00B64C37">
      <w:r>
        <w:t xml:space="preserve">The MQTT configuration will be done using python libraries </w:t>
      </w:r>
      <w:r w:rsidR="00244E71">
        <w:t>‘</w:t>
      </w:r>
      <w:proofErr w:type="spellStart"/>
      <w:proofErr w:type="gramStart"/>
      <w:r w:rsidR="00244E71">
        <w:t>paho.mqtt</w:t>
      </w:r>
      <w:proofErr w:type="gramEnd"/>
      <w:r w:rsidR="00244E71">
        <w:t>.client</w:t>
      </w:r>
      <w:proofErr w:type="spellEnd"/>
      <w:r w:rsidR="00244E71">
        <w:t xml:space="preserve">’ , and will allow to send data from the LiDAR to </w:t>
      </w:r>
      <w:r w:rsidR="008567BC">
        <w:t>the docker for further analysis.</w:t>
      </w:r>
      <w:r w:rsidR="00831F13">
        <w:t xml:space="preserve"> It will be explained with more detail on the following pages.</w:t>
      </w:r>
    </w:p>
    <w:p w14:paraId="1FEE7D93" w14:textId="57ADDBA5" w:rsidR="00C25603" w:rsidRDefault="008567BC" w:rsidP="00B64C37">
      <w:r>
        <w:t xml:space="preserve">The next list </w:t>
      </w:r>
      <w:r w:rsidR="00831F13">
        <w:t>details</w:t>
      </w:r>
      <w:r>
        <w:t xml:space="preserve"> the python code</w:t>
      </w:r>
      <w:r w:rsidR="00CC2DFF">
        <w:t xml:space="preserve"> from the repository </w:t>
      </w:r>
      <w:sdt>
        <w:sdtPr>
          <w:id w:val="188724063"/>
          <w:citation/>
        </w:sdtPr>
        <w:sdtContent>
          <w:r w:rsidR="00CC2DFF">
            <w:fldChar w:fldCharType="begin"/>
          </w:r>
          <w:r w:rsidR="00CC2DFF" w:rsidRPr="00CC2DFF">
            <w:rPr>
              <w:lang w:val="en-US"/>
            </w:rPr>
            <w:instrText xml:space="preserve"> CITATION Una \l 3082 </w:instrText>
          </w:r>
          <w:r w:rsidR="00CC2DFF">
            <w:fldChar w:fldCharType="separate"/>
          </w:r>
          <w:r w:rsidR="00CC2DFF" w:rsidRPr="00CC2DFF">
            <w:rPr>
              <w:noProof/>
              <w:lang w:val="en-US"/>
            </w:rPr>
            <w:t>[37]</w:t>
          </w:r>
          <w:r w:rsidR="00CC2DFF">
            <w:fldChar w:fldCharType="end"/>
          </w:r>
        </w:sdtContent>
      </w:sdt>
      <w:r w:rsidR="00C55C77">
        <w:t xml:space="preserve"> with the functions for </w:t>
      </w:r>
      <w:r w:rsidR="00A377A7">
        <w:t>data streaming treatment</w:t>
      </w:r>
      <w:r w:rsidR="00CC2DFF">
        <w:t>.</w:t>
      </w:r>
      <w:r w:rsidR="00C25603">
        <w:t xml:space="preserve"> In the list, basic functions for the functioning of the command system are described, specifically how the data is processed and what bite level operations are done </w:t>
      </w:r>
      <w:proofErr w:type="gramStart"/>
      <w:r w:rsidR="00C25603">
        <w:t>in order to</w:t>
      </w:r>
      <w:proofErr w:type="gramEnd"/>
      <w:r w:rsidR="00C25603">
        <w:t xml:space="preserve"> obtain correctly the measurements.</w:t>
      </w:r>
    </w:p>
    <w:p w14:paraId="654B21C4" w14:textId="77777777" w:rsidR="00CC2DFF" w:rsidRDefault="00CC2DFF" w:rsidP="00B64C37"/>
    <w:p w14:paraId="6045A6DA" w14:textId="3654649D" w:rsidR="00CC2DFF" w:rsidRDefault="00C25603" w:rsidP="00B64C37">
      <w:r>
        <w:rPr>
          <w:noProof/>
        </w:rPr>
        <w:lastRenderedPageBreak/>
        <mc:AlternateContent>
          <mc:Choice Requires="wps">
            <w:drawing>
              <wp:anchor distT="0" distB="0" distL="114300" distR="114300" simplePos="0" relativeHeight="251707392" behindDoc="0" locked="0" layoutInCell="1" allowOverlap="1" wp14:anchorId="1976C48F" wp14:editId="751969CB">
                <wp:simplePos x="0" y="0"/>
                <wp:positionH relativeFrom="column">
                  <wp:posOffset>6350</wp:posOffset>
                </wp:positionH>
                <wp:positionV relativeFrom="paragraph">
                  <wp:posOffset>5986145</wp:posOffset>
                </wp:positionV>
                <wp:extent cx="5738495" cy="220980"/>
                <wp:effectExtent l="0" t="0" r="0" b="7620"/>
                <wp:wrapTopAndBottom/>
                <wp:docPr id="2133520701" name="Cuadro de texto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8495" cy="220980"/>
                        </a:xfrm>
                        <a:prstGeom prst="rect">
                          <a:avLst/>
                        </a:prstGeom>
                        <a:solidFill>
                          <a:srgbClr val="FFFFFF"/>
                        </a:solidFill>
                        <a:ln>
                          <a:noFill/>
                        </a:ln>
                      </wps:spPr>
                      <wps:txbx>
                        <w:txbxContent>
                          <w:p w14:paraId="5676A7CC" w14:textId="630286E1" w:rsidR="00A058A1" w:rsidRPr="00384CE4" w:rsidRDefault="00A058A1" w:rsidP="00A058A1">
                            <w:pPr>
                              <w:pStyle w:val="Descripcin"/>
                              <w:rPr>
                                <w:noProof/>
                                <w:szCs w:val="20"/>
                              </w:rPr>
                            </w:pPr>
                            <w:bookmarkStart w:id="602" w:name="_Toc169374470"/>
                            <w:r>
                              <w:t xml:space="preserve">List </w:t>
                            </w:r>
                            <w:r w:rsidR="00A110F7">
                              <w:fldChar w:fldCharType="begin"/>
                            </w:r>
                            <w:r w:rsidR="00A110F7">
                              <w:instrText xml:space="preserve"> STYLEREF 1 \s </w:instrText>
                            </w:r>
                            <w:r w:rsidR="00A110F7">
                              <w:fldChar w:fldCharType="separate"/>
                            </w:r>
                            <w:r w:rsidR="00A110F7">
                              <w:rPr>
                                <w:noProof/>
                              </w:rPr>
                              <w:t>5</w:t>
                            </w:r>
                            <w:r w:rsidR="00A110F7">
                              <w:fldChar w:fldCharType="end"/>
                            </w:r>
                            <w:r w:rsidR="00A110F7">
                              <w:t>.</w:t>
                            </w:r>
                            <w:r w:rsidR="00A110F7">
                              <w:fldChar w:fldCharType="begin"/>
                            </w:r>
                            <w:r w:rsidR="00A110F7">
                              <w:instrText xml:space="preserve"> SEQ List \* ARABIC \s 1 </w:instrText>
                            </w:r>
                            <w:r w:rsidR="00A110F7">
                              <w:fldChar w:fldCharType="separate"/>
                            </w:r>
                            <w:r w:rsidR="00A110F7">
                              <w:rPr>
                                <w:noProof/>
                              </w:rPr>
                              <w:t>5</w:t>
                            </w:r>
                            <w:r w:rsidR="00A110F7">
                              <w:fldChar w:fldCharType="end"/>
                            </w:r>
                            <w:r>
                              <w:t>: LiDAR Data Reception</w:t>
                            </w:r>
                            <w:bookmarkEnd w:id="602"/>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976C48F" id="Cuadro de texto 29" o:spid="_x0000_s1072" type="#_x0000_t202" style="position:absolute;left:0;text-align:left;margin-left:.5pt;margin-top:471.35pt;width:451.85pt;height:17.4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" stroked="f">
                <v:textbox inset="0,0,0,0">
                  <w:txbxContent>
                    <w:p w14:paraId="5676A7CC" w14:textId="630286E1" w:rsidR="00A058A1" w:rsidRPr="00384CE4" w:rsidRDefault="00A058A1" w:rsidP="00A058A1">
                      <w:pPr>
                        <w:pStyle w:val="Descripcin"/>
                        <w:rPr>
                          <w:noProof/>
                          <w:szCs w:val="20"/>
                        </w:rPr>
                      </w:pPr>
                      <w:bookmarkStart w:id="603" w:name="_Toc169374470"/>
                      <w:r>
                        <w:t xml:space="preserve">List </w:t>
                      </w:r>
                      <w:r w:rsidR="00A110F7">
                        <w:fldChar w:fldCharType="begin"/>
                      </w:r>
                      <w:r w:rsidR="00A110F7">
                        <w:instrText xml:space="preserve"> STYLEREF 1 \s </w:instrText>
                      </w:r>
                      <w:r w:rsidR="00A110F7">
                        <w:fldChar w:fldCharType="separate"/>
                      </w:r>
                      <w:r w:rsidR="00A110F7">
                        <w:rPr>
                          <w:noProof/>
                        </w:rPr>
                        <w:t>5</w:t>
                      </w:r>
                      <w:r w:rsidR="00A110F7">
                        <w:fldChar w:fldCharType="end"/>
                      </w:r>
                      <w:r w:rsidR="00A110F7">
                        <w:t>.</w:t>
                      </w:r>
                      <w:r w:rsidR="00A110F7">
                        <w:fldChar w:fldCharType="begin"/>
                      </w:r>
                      <w:r w:rsidR="00A110F7">
                        <w:instrText xml:space="preserve"> SEQ List \* ARABIC \s 1 </w:instrText>
                      </w:r>
                      <w:r w:rsidR="00A110F7">
                        <w:fldChar w:fldCharType="separate"/>
                      </w:r>
                      <w:r w:rsidR="00A110F7">
                        <w:rPr>
                          <w:noProof/>
                        </w:rPr>
                        <w:t>5</w:t>
                      </w:r>
                      <w:r w:rsidR="00A110F7">
                        <w:fldChar w:fldCharType="end"/>
                      </w:r>
                      <w:r>
                        <w:t>: LiDAR Data Reception</w:t>
                      </w:r>
                      <w:bookmarkEnd w:id="603"/>
                    </w:p>
                  </w:txbxContent>
                </v:textbox>
                <w10:wrap type="topAndBottom"/>
              </v:shape>
            </w:pict>
          </mc:Fallback>
        </mc:AlternateContent>
      </w:r>
      <w:r>
        <w:rPr>
          <w:noProof/>
        </w:rPr>
        <mc:AlternateContent>
          <mc:Choice Requires="wps">
            <w:drawing>
              <wp:anchor distT="45720" distB="45720" distL="114300" distR="114300" simplePos="0" relativeHeight="251706368" behindDoc="0" locked="0" layoutInCell="1" allowOverlap="0" wp14:anchorId="21A35594" wp14:editId="3A06B7B0">
                <wp:simplePos x="0" y="0"/>
                <wp:positionH relativeFrom="margin">
                  <wp:align>right</wp:align>
                </wp:positionH>
                <wp:positionV relativeFrom="paragraph">
                  <wp:posOffset>271145</wp:posOffset>
                </wp:positionV>
                <wp:extent cx="5738495" cy="5562600"/>
                <wp:effectExtent l="0" t="0" r="14605" b="19050"/>
                <wp:wrapTopAndBottom/>
                <wp:docPr id="560454950" name="Cuadro de texto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8495" cy="5562600"/>
                        </a:xfrm>
                        <a:prstGeom prst="rect">
                          <a:avLst/>
                        </a:prstGeom>
                        <a:solidFill>
                          <a:srgbClr val="FFFFFF"/>
                        </a:solidFill>
                        <a:ln w="9525">
                          <a:solidFill>
                            <a:srgbClr val="000000"/>
                          </a:solidFill>
                          <a:miter lim="800000"/>
                          <a:headEnd/>
                          <a:tailEnd/>
                        </a:ln>
                      </wps:spPr>
                      <wps:txbx>
                        <w:txbxContent>
                          <w:p w14:paraId="7FBB424B" w14:textId="77777777" w:rsidR="00C55C77" w:rsidRPr="00C55C77" w:rsidRDefault="00C55C77" w:rsidP="00C55C77">
                            <w:pPr>
                              <w:shd w:val="clear" w:color="auto" w:fill="F7F7F7"/>
                              <w:spacing w:before="0" w:line="285" w:lineRule="atLeast"/>
                              <w:jc w:val="left"/>
                              <w:rPr>
                                <w:rFonts w:ascii="Courier New" w:hAnsi="Courier New" w:cs="Courier New"/>
                                <w:color w:val="000000"/>
                                <w:sz w:val="18"/>
                                <w:szCs w:val="18"/>
                                <w:lang w:val="es-ES"/>
                              </w:rPr>
                            </w:pPr>
                          </w:p>
                          <w:p w14:paraId="4DEB2B4F" w14:textId="77777777" w:rsidR="00C55C77" w:rsidRPr="009A363E" w:rsidRDefault="00C55C77" w:rsidP="00C55C77">
                            <w:pPr>
                              <w:shd w:val="clear" w:color="auto" w:fill="F7F7F7"/>
                              <w:spacing w:before="0" w:line="285" w:lineRule="atLeast"/>
                              <w:jc w:val="left"/>
                              <w:rPr>
                                <w:rFonts w:ascii="Consolas" w:hAnsi="Consolas" w:cs="Courier New"/>
                                <w:color w:val="000000"/>
                                <w:sz w:val="18"/>
                                <w:szCs w:val="18"/>
                                <w:lang w:val="en-US"/>
                              </w:rPr>
                            </w:pPr>
                            <w:r w:rsidRPr="009A363E">
                              <w:rPr>
                                <w:rFonts w:ascii="Consolas" w:hAnsi="Consolas" w:cs="Courier New"/>
                                <w:color w:val="0000FF"/>
                                <w:sz w:val="18"/>
                                <w:szCs w:val="18"/>
                                <w:lang w:val="en-US"/>
                              </w:rPr>
                              <w:t>def</w:t>
                            </w:r>
                            <w:r w:rsidRPr="009A363E">
                              <w:rPr>
                                <w:rFonts w:ascii="Consolas" w:hAnsi="Consolas" w:cs="Courier New"/>
                                <w:color w:val="000000"/>
                                <w:sz w:val="18"/>
                                <w:szCs w:val="18"/>
                                <w:lang w:val="en-US"/>
                              </w:rPr>
                              <w:t xml:space="preserve"> </w:t>
                            </w:r>
                            <w:proofErr w:type="spellStart"/>
                            <w:r w:rsidRPr="009A363E">
                              <w:rPr>
                                <w:rFonts w:ascii="Consolas" w:hAnsi="Consolas" w:cs="Courier New"/>
                                <w:color w:val="795E26"/>
                                <w:sz w:val="18"/>
                                <w:szCs w:val="18"/>
                                <w:lang w:val="en-US"/>
                              </w:rPr>
                              <w:t>wait_for_</w:t>
                            </w:r>
                            <w:proofErr w:type="gramStart"/>
                            <w:r w:rsidRPr="009A363E">
                              <w:rPr>
                                <w:rFonts w:ascii="Consolas" w:hAnsi="Consolas" w:cs="Courier New"/>
                                <w:color w:val="795E26"/>
                                <w:sz w:val="18"/>
                                <w:szCs w:val="18"/>
                                <w:lang w:val="en-US"/>
                              </w:rPr>
                              <w:t>reading</w:t>
                            </w:r>
                            <w:proofErr w:type="spellEnd"/>
                            <w:r w:rsidRPr="009A363E">
                              <w:rPr>
                                <w:rFonts w:ascii="Consolas" w:hAnsi="Consolas" w:cs="Courier New"/>
                                <w:color w:val="000000"/>
                                <w:sz w:val="18"/>
                                <w:szCs w:val="18"/>
                                <w:lang w:val="en-US"/>
                              </w:rPr>
                              <w:t>(</w:t>
                            </w:r>
                            <w:proofErr w:type="gramEnd"/>
                            <w:r w:rsidRPr="009A363E">
                              <w:rPr>
                                <w:rFonts w:ascii="Consolas" w:hAnsi="Consolas" w:cs="Courier New"/>
                                <w:color w:val="001080"/>
                                <w:sz w:val="18"/>
                                <w:szCs w:val="18"/>
                                <w:lang w:val="en-US"/>
                              </w:rPr>
                              <w:t>port</w:t>
                            </w:r>
                            <w:r w:rsidRPr="009A363E">
                              <w:rPr>
                                <w:rFonts w:ascii="Consolas" w:hAnsi="Consolas" w:cs="Courier New"/>
                                <w:color w:val="000000"/>
                                <w:sz w:val="18"/>
                                <w:szCs w:val="18"/>
                                <w:lang w:val="en-US"/>
                              </w:rPr>
                              <w:t xml:space="preserve">, </w:t>
                            </w:r>
                            <w:r w:rsidRPr="009A363E">
                              <w:rPr>
                                <w:rFonts w:ascii="Consolas" w:hAnsi="Consolas" w:cs="Courier New"/>
                                <w:color w:val="001080"/>
                                <w:sz w:val="18"/>
                                <w:szCs w:val="18"/>
                                <w:lang w:val="en-US"/>
                              </w:rPr>
                              <w:t>timeout</w:t>
                            </w:r>
                            <w:r w:rsidRPr="009A363E">
                              <w:rPr>
                                <w:rFonts w:ascii="Consolas" w:hAnsi="Consolas" w:cs="Courier New"/>
                                <w:color w:val="000000"/>
                                <w:sz w:val="18"/>
                                <w:szCs w:val="18"/>
                                <w:lang w:val="en-US"/>
                              </w:rPr>
                              <w:t>=</w:t>
                            </w:r>
                            <w:r w:rsidRPr="009A363E">
                              <w:rPr>
                                <w:rFonts w:ascii="Consolas" w:hAnsi="Consolas" w:cs="Courier New"/>
                                <w:color w:val="116644"/>
                                <w:sz w:val="18"/>
                                <w:szCs w:val="18"/>
                                <w:lang w:val="en-US"/>
                              </w:rPr>
                              <w:t>1</w:t>
                            </w:r>
                            <w:r w:rsidRPr="009A363E">
                              <w:rPr>
                                <w:rFonts w:ascii="Consolas" w:hAnsi="Consolas" w:cs="Courier New"/>
                                <w:color w:val="000000"/>
                                <w:sz w:val="18"/>
                                <w:szCs w:val="18"/>
                                <w:lang w:val="en-US"/>
                              </w:rPr>
                              <w:t>):</w:t>
                            </w:r>
                          </w:p>
                          <w:p w14:paraId="51E95D79" w14:textId="77777777" w:rsidR="00C55C77" w:rsidRPr="009A363E" w:rsidRDefault="00C55C77" w:rsidP="00C55C77">
                            <w:pPr>
                              <w:shd w:val="clear" w:color="auto" w:fill="F7F7F7"/>
                              <w:spacing w:before="0" w:line="285" w:lineRule="atLeast"/>
                              <w:jc w:val="left"/>
                              <w:rPr>
                                <w:rFonts w:ascii="Consolas" w:hAnsi="Consolas" w:cs="Courier New"/>
                                <w:color w:val="000000"/>
                                <w:sz w:val="18"/>
                                <w:szCs w:val="18"/>
                                <w:lang w:val="en-US"/>
                              </w:rPr>
                            </w:pPr>
                            <w:r w:rsidRPr="009A363E">
                              <w:rPr>
                                <w:rFonts w:ascii="Consolas" w:hAnsi="Consolas" w:cs="Courier New"/>
                                <w:color w:val="000000"/>
                                <w:sz w:val="18"/>
                                <w:szCs w:val="18"/>
                                <w:lang w:val="en-US"/>
                              </w:rPr>
                              <w:t xml:space="preserve">    response = </w:t>
                            </w:r>
                            <w:proofErr w:type="spellStart"/>
                            <w:proofErr w:type="gramStart"/>
                            <w:r w:rsidRPr="009A363E">
                              <w:rPr>
                                <w:rFonts w:ascii="Consolas" w:hAnsi="Consolas" w:cs="Courier New"/>
                                <w:color w:val="000000"/>
                                <w:sz w:val="18"/>
                                <w:szCs w:val="18"/>
                                <w:lang w:val="en-US"/>
                              </w:rPr>
                              <w:t>waitForPacket</w:t>
                            </w:r>
                            <w:proofErr w:type="spellEnd"/>
                            <w:r w:rsidRPr="009A363E">
                              <w:rPr>
                                <w:rFonts w:ascii="Consolas" w:hAnsi="Consolas" w:cs="Courier New"/>
                                <w:color w:val="000000"/>
                                <w:sz w:val="18"/>
                                <w:szCs w:val="18"/>
                                <w:lang w:val="en-US"/>
                              </w:rPr>
                              <w:t>(</w:t>
                            </w:r>
                            <w:proofErr w:type="gramEnd"/>
                            <w:r w:rsidRPr="009A363E">
                              <w:rPr>
                                <w:rFonts w:ascii="Consolas" w:hAnsi="Consolas" w:cs="Courier New"/>
                                <w:color w:val="000000"/>
                                <w:sz w:val="18"/>
                                <w:szCs w:val="18"/>
                                <w:lang w:val="en-US"/>
                              </w:rPr>
                              <w:t xml:space="preserve">port, </w:t>
                            </w:r>
                            <w:r w:rsidRPr="009A363E">
                              <w:rPr>
                                <w:rFonts w:ascii="Consolas" w:hAnsi="Consolas" w:cs="Courier New"/>
                                <w:color w:val="116644"/>
                                <w:sz w:val="18"/>
                                <w:szCs w:val="18"/>
                                <w:lang w:val="en-US"/>
                              </w:rPr>
                              <w:t>44</w:t>
                            </w:r>
                            <w:r w:rsidRPr="009A363E">
                              <w:rPr>
                                <w:rFonts w:ascii="Consolas" w:hAnsi="Consolas" w:cs="Courier New"/>
                                <w:color w:val="000000"/>
                                <w:sz w:val="18"/>
                                <w:szCs w:val="18"/>
                                <w:lang w:val="en-US"/>
                              </w:rPr>
                              <w:t>, timeout)</w:t>
                            </w:r>
                          </w:p>
                          <w:p w14:paraId="00B3DAC1" w14:textId="77777777" w:rsidR="00C55C77" w:rsidRPr="009A363E" w:rsidRDefault="00C55C77" w:rsidP="00C55C77">
                            <w:pPr>
                              <w:shd w:val="clear" w:color="auto" w:fill="F7F7F7"/>
                              <w:spacing w:before="0" w:line="285" w:lineRule="atLeast"/>
                              <w:jc w:val="left"/>
                              <w:rPr>
                                <w:rFonts w:ascii="Consolas" w:hAnsi="Consolas" w:cs="Courier New"/>
                                <w:color w:val="000000"/>
                                <w:sz w:val="18"/>
                                <w:szCs w:val="18"/>
                                <w:lang w:val="en-US"/>
                              </w:rPr>
                            </w:pPr>
                            <w:r w:rsidRPr="009A363E">
                              <w:rPr>
                                <w:rFonts w:ascii="Consolas" w:hAnsi="Consolas" w:cs="Courier New"/>
                                <w:color w:val="000000"/>
                                <w:sz w:val="18"/>
                                <w:szCs w:val="18"/>
                                <w:lang w:val="en-US"/>
                              </w:rPr>
                              <w:t xml:space="preserve">    </w:t>
                            </w:r>
                            <w:r w:rsidRPr="009A363E">
                              <w:rPr>
                                <w:rFonts w:ascii="Consolas" w:hAnsi="Consolas" w:cs="Courier New"/>
                                <w:color w:val="AF00DB"/>
                                <w:sz w:val="18"/>
                                <w:szCs w:val="18"/>
                                <w:lang w:val="en-US"/>
                              </w:rPr>
                              <w:t>if</w:t>
                            </w:r>
                            <w:r w:rsidRPr="009A363E">
                              <w:rPr>
                                <w:rFonts w:ascii="Consolas" w:hAnsi="Consolas" w:cs="Courier New"/>
                                <w:color w:val="000000"/>
                                <w:sz w:val="18"/>
                                <w:szCs w:val="18"/>
                                <w:lang w:val="en-US"/>
                              </w:rPr>
                              <w:t xml:space="preserve"> response </w:t>
                            </w:r>
                            <w:r w:rsidRPr="009A363E">
                              <w:rPr>
                                <w:rFonts w:ascii="Consolas" w:hAnsi="Consolas" w:cs="Courier New"/>
                                <w:color w:val="0000FF"/>
                                <w:sz w:val="18"/>
                                <w:szCs w:val="18"/>
                                <w:lang w:val="en-US"/>
                              </w:rPr>
                              <w:t>is</w:t>
                            </w:r>
                            <w:r w:rsidRPr="009A363E">
                              <w:rPr>
                                <w:rFonts w:ascii="Consolas" w:hAnsi="Consolas" w:cs="Courier New"/>
                                <w:color w:val="000000"/>
                                <w:sz w:val="18"/>
                                <w:szCs w:val="18"/>
                                <w:lang w:val="en-US"/>
                              </w:rPr>
                              <w:t xml:space="preserve"> </w:t>
                            </w:r>
                            <w:r w:rsidRPr="009A363E">
                              <w:rPr>
                                <w:rFonts w:ascii="Consolas" w:hAnsi="Consolas" w:cs="Courier New"/>
                                <w:color w:val="0000FF"/>
                                <w:sz w:val="18"/>
                                <w:szCs w:val="18"/>
                                <w:lang w:val="en-US"/>
                              </w:rPr>
                              <w:t>None</w:t>
                            </w:r>
                            <w:r w:rsidRPr="009A363E">
                              <w:rPr>
                                <w:rFonts w:ascii="Consolas" w:hAnsi="Consolas" w:cs="Courier New"/>
                                <w:color w:val="000000"/>
                                <w:sz w:val="18"/>
                                <w:szCs w:val="18"/>
                                <w:lang w:val="en-US"/>
                              </w:rPr>
                              <w:t>:</w:t>
                            </w:r>
                          </w:p>
                          <w:p w14:paraId="0EDBD1E4" w14:textId="77777777" w:rsidR="00C55C77" w:rsidRPr="009A363E" w:rsidRDefault="00C55C77" w:rsidP="00C55C77">
                            <w:pPr>
                              <w:shd w:val="clear" w:color="auto" w:fill="F7F7F7"/>
                              <w:spacing w:before="0" w:line="285" w:lineRule="atLeast"/>
                              <w:jc w:val="left"/>
                              <w:rPr>
                                <w:rFonts w:ascii="Consolas" w:hAnsi="Consolas" w:cs="Courier New"/>
                                <w:color w:val="000000"/>
                                <w:sz w:val="18"/>
                                <w:szCs w:val="18"/>
                                <w:lang w:val="en-US"/>
                              </w:rPr>
                            </w:pPr>
                            <w:r w:rsidRPr="009A363E">
                              <w:rPr>
                                <w:rFonts w:ascii="Consolas" w:hAnsi="Consolas" w:cs="Courier New"/>
                                <w:color w:val="000000"/>
                                <w:sz w:val="18"/>
                                <w:szCs w:val="18"/>
                                <w:lang w:val="en-US"/>
                              </w:rPr>
                              <w:t xml:space="preserve">        </w:t>
                            </w:r>
                            <w:r w:rsidRPr="009A363E">
                              <w:rPr>
                                <w:rFonts w:ascii="Consolas" w:hAnsi="Consolas" w:cs="Courier New"/>
                                <w:color w:val="AF00DB"/>
                                <w:sz w:val="18"/>
                                <w:szCs w:val="18"/>
                                <w:lang w:val="en-US"/>
                              </w:rPr>
                              <w:t>return</w:t>
                            </w:r>
                            <w:r w:rsidRPr="009A363E">
                              <w:rPr>
                                <w:rFonts w:ascii="Consolas" w:hAnsi="Consolas" w:cs="Courier New"/>
                                <w:color w:val="000000"/>
                                <w:sz w:val="18"/>
                                <w:szCs w:val="18"/>
                                <w:lang w:val="en-US"/>
                              </w:rPr>
                              <w:t xml:space="preserve"> </w:t>
                            </w:r>
                            <w:r w:rsidRPr="009A363E">
                              <w:rPr>
                                <w:rFonts w:ascii="Consolas" w:hAnsi="Consolas" w:cs="Courier New"/>
                                <w:color w:val="116644"/>
                                <w:sz w:val="18"/>
                                <w:szCs w:val="18"/>
                                <w:lang w:val="en-US"/>
                              </w:rPr>
                              <w:t>-1</w:t>
                            </w:r>
                            <w:r w:rsidRPr="009A363E">
                              <w:rPr>
                                <w:rFonts w:ascii="Consolas" w:hAnsi="Consolas" w:cs="Courier New"/>
                                <w:color w:val="000000"/>
                                <w:sz w:val="18"/>
                                <w:szCs w:val="18"/>
                                <w:lang w:val="en-US"/>
                              </w:rPr>
                              <w:t xml:space="preserve">, </w:t>
                            </w:r>
                            <w:r w:rsidRPr="009A363E">
                              <w:rPr>
                                <w:rFonts w:ascii="Consolas" w:hAnsi="Consolas" w:cs="Courier New"/>
                                <w:color w:val="116644"/>
                                <w:sz w:val="18"/>
                                <w:szCs w:val="18"/>
                                <w:lang w:val="en-US"/>
                              </w:rPr>
                              <w:t>0</w:t>
                            </w:r>
                          </w:p>
                          <w:p w14:paraId="220FDF03" w14:textId="77777777" w:rsidR="00C55C77" w:rsidRPr="009A363E" w:rsidRDefault="00C55C77" w:rsidP="00C55C77">
                            <w:pPr>
                              <w:shd w:val="clear" w:color="auto" w:fill="F7F7F7"/>
                              <w:spacing w:before="0" w:line="285" w:lineRule="atLeast"/>
                              <w:jc w:val="left"/>
                              <w:rPr>
                                <w:rFonts w:ascii="Consolas" w:hAnsi="Consolas" w:cs="Courier New"/>
                                <w:color w:val="000000"/>
                                <w:sz w:val="18"/>
                                <w:szCs w:val="18"/>
                                <w:lang w:val="en-US"/>
                              </w:rPr>
                            </w:pPr>
                            <w:r w:rsidRPr="009A363E">
                              <w:rPr>
                                <w:rFonts w:ascii="Consolas" w:hAnsi="Consolas" w:cs="Courier New"/>
                                <w:color w:val="000000"/>
                                <w:sz w:val="18"/>
                                <w:szCs w:val="18"/>
                                <w:lang w:val="en-US"/>
                              </w:rPr>
                              <w:t>    distance = (</w:t>
                            </w:r>
                            <w:proofErr w:type="gramStart"/>
                            <w:r w:rsidRPr="009A363E">
                              <w:rPr>
                                <w:rFonts w:ascii="Consolas" w:hAnsi="Consolas" w:cs="Courier New"/>
                                <w:color w:val="000000"/>
                                <w:sz w:val="18"/>
                                <w:szCs w:val="18"/>
                                <w:lang w:val="en-US"/>
                              </w:rPr>
                              <w:t>response[</w:t>
                            </w:r>
                            <w:proofErr w:type="gramEnd"/>
                            <w:r w:rsidRPr="009A363E">
                              <w:rPr>
                                <w:rFonts w:ascii="Consolas" w:hAnsi="Consolas" w:cs="Courier New"/>
                                <w:color w:val="116644"/>
                                <w:sz w:val="18"/>
                                <w:szCs w:val="18"/>
                                <w:lang w:val="en-US"/>
                              </w:rPr>
                              <w:t>4</w:t>
                            </w:r>
                            <w:r w:rsidRPr="009A363E">
                              <w:rPr>
                                <w:rFonts w:ascii="Consolas" w:hAnsi="Consolas" w:cs="Courier New"/>
                                <w:color w:val="000000"/>
                                <w:sz w:val="18"/>
                                <w:szCs w:val="18"/>
                                <w:lang w:val="en-US"/>
                              </w:rPr>
                              <w:t xml:space="preserve">] &lt;&lt; </w:t>
                            </w:r>
                            <w:r w:rsidRPr="009A363E">
                              <w:rPr>
                                <w:rFonts w:ascii="Consolas" w:hAnsi="Consolas" w:cs="Courier New"/>
                                <w:color w:val="116644"/>
                                <w:sz w:val="18"/>
                                <w:szCs w:val="18"/>
                                <w:lang w:val="en-US"/>
                              </w:rPr>
                              <w:t>0</w:t>
                            </w:r>
                            <w:r w:rsidRPr="009A363E">
                              <w:rPr>
                                <w:rFonts w:ascii="Consolas" w:hAnsi="Consolas" w:cs="Courier New"/>
                                <w:color w:val="000000"/>
                                <w:sz w:val="18"/>
                                <w:szCs w:val="18"/>
                                <w:lang w:val="en-US"/>
                              </w:rPr>
                              <w:t xml:space="preserve"> | response[</w:t>
                            </w:r>
                            <w:r w:rsidRPr="009A363E">
                              <w:rPr>
                                <w:rFonts w:ascii="Consolas" w:hAnsi="Consolas" w:cs="Courier New"/>
                                <w:color w:val="116644"/>
                                <w:sz w:val="18"/>
                                <w:szCs w:val="18"/>
                                <w:lang w:val="en-US"/>
                              </w:rPr>
                              <w:t>5</w:t>
                            </w:r>
                            <w:r w:rsidRPr="009A363E">
                              <w:rPr>
                                <w:rFonts w:ascii="Consolas" w:hAnsi="Consolas" w:cs="Courier New"/>
                                <w:color w:val="000000"/>
                                <w:sz w:val="18"/>
                                <w:szCs w:val="18"/>
                                <w:lang w:val="en-US"/>
                              </w:rPr>
                              <w:t xml:space="preserve">] &lt;&lt; </w:t>
                            </w:r>
                            <w:r w:rsidRPr="009A363E">
                              <w:rPr>
                                <w:rFonts w:ascii="Consolas" w:hAnsi="Consolas" w:cs="Courier New"/>
                                <w:color w:val="116644"/>
                                <w:sz w:val="18"/>
                                <w:szCs w:val="18"/>
                                <w:lang w:val="en-US"/>
                              </w:rPr>
                              <w:t>8</w:t>
                            </w:r>
                            <w:r w:rsidRPr="009A363E">
                              <w:rPr>
                                <w:rFonts w:ascii="Consolas" w:hAnsi="Consolas" w:cs="Courier New"/>
                                <w:color w:val="000000"/>
                                <w:sz w:val="18"/>
                                <w:szCs w:val="18"/>
                                <w:lang w:val="en-US"/>
                              </w:rPr>
                              <w:t xml:space="preserve">) / </w:t>
                            </w:r>
                            <w:r w:rsidRPr="009A363E">
                              <w:rPr>
                                <w:rFonts w:ascii="Consolas" w:hAnsi="Consolas" w:cs="Courier New"/>
                                <w:color w:val="116644"/>
                                <w:sz w:val="18"/>
                                <w:szCs w:val="18"/>
                                <w:lang w:val="en-US"/>
                              </w:rPr>
                              <w:t>100.0</w:t>
                            </w:r>
                          </w:p>
                          <w:p w14:paraId="55EB4A7F" w14:textId="77777777" w:rsidR="00C55C77" w:rsidRPr="009A363E" w:rsidRDefault="00C55C77" w:rsidP="00C55C77">
                            <w:pPr>
                              <w:shd w:val="clear" w:color="auto" w:fill="F7F7F7"/>
                              <w:spacing w:before="0" w:line="285" w:lineRule="atLeast"/>
                              <w:jc w:val="left"/>
                              <w:rPr>
                                <w:rFonts w:ascii="Consolas" w:hAnsi="Consolas" w:cs="Courier New"/>
                                <w:color w:val="000000"/>
                                <w:sz w:val="18"/>
                                <w:szCs w:val="18"/>
                                <w:lang w:val="en-US"/>
                              </w:rPr>
                            </w:pPr>
                            <w:r w:rsidRPr="009A363E">
                              <w:rPr>
                                <w:rFonts w:ascii="Consolas" w:hAnsi="Consolas" w:cs="Courier New"/>
                                <w:color w:val="000000"/>
                                <w:sz w:val="18"/>
                                <w:szCs w:val="18"/>
                                <w:lang w:val="en-US"/>
                              </w:rPr>
                              <w:t xml:space="preserve">    </w:t>
                            </w:r>
                            <w:proofErr w:type="spellStart"/>
                            <w:r w:rsidRPr="009A363E">
                              <w:rPr>
                                <w:rFonts w:ascii="Consolas" w:hAnsi="Consolas" w:cs="Courier New"/>
                                <w:color w:val="000000"/>
                                <w:sz w:val="18"/>
                                <w:szCs w:val="18"/>
                                <w:lang w:val="en-US"/>
                              </w:rPr>
                              <w:t>yaw_angle</w:t>
                            </w:r>
                            <w:proofErr w:type="spellEnd"/>
                            <w:r w:rsidRPr="009A363E">
                              <w:rPr>
                                <w:rFonts w:ascii="Consolas" w:hAnsi="Consolas" w:cs="Courier New"/>
                                <w:color w:val="000000"/>
                                <w:sz w:val="18"/>
                                <w:szCs w:val="18"/>
                                <w:lang w:val="en-US"/>
                              </w:rPr>
                              <w:t xml:space="preserve"> = </w:t>
                            </w:r>
                            <w:proofErr w:type="gramStart"/>
                            <w:r w:rsidRPr="009A363E">
                              <w:rPr>
                                <w:rFonts w:ascii="Consolas" w:hAnsi="Consolas" w:cs="Courier New"/>
                                <w:color w:val="000000"/>
                                <w:sz w:val="18"/>
                                <w:szCs w:val="18"/>
                                <w:lang w:val="en-US"/>
                              </w:rPr>
                              <w:t>response[</w:t>
                            </w:r>
                            <w:proofErr w:type="gramEnd"/>
                            <w:r w:rsidRPr="009A363E">
                              <w:rPr>
                                <w:rFonts w:ascii="Consolas" w:hAnsi="Consolas" w:cs="Courier New"/>
                                <w:color w:val="116644"/>
                                <w:sz w:val="18"/>
                                <w:szCs w:val="18"/>
                                <w:lang w:val="en-US"/>
                              </w:rPr>
                              <w:t>6</w:t>
                            </w:r>
                            <w:r w:rsidRPr="009A363E">
                              <w:rPr>
                                <w:rFonts w:ascii="Consolas" w:hAnsi="Consolas" w:cs="Courier New"/>
                                <w:color w:val="000000"/>
                                <w:sz w:val="18"/>
                                <w:szCs w:val="18"/>
                                <w:lang w:val="en-US"/>
                              </w:rPr>
                              <w:t xml:space="preserve">] &lt;&lt; </w:t>
                            </w:r>
                            <w:r w:rsidRPr="009A363E">
                              <w:rPr>
                                <w:rFonts w:ascii="Consolas" w:hAnsi="Consolas" w:cs="Courier New"/>
                                <w:color w:val="116644"/>
                                <w:sz w:val="18"/>
                                <w:szCs w:val="18"/>
                                <w:lang w:val="en-US"/>
                              </w:rPr>
                              <w:t>0</w:t>
                            </w:r>
                            <w:r w:rsidRPr="009A363E">
                              <w:rPr>
                                <w:rFonts w:ascii="Consolas" w:hAnsi="Consolas" w:cs="Courier New"/>
                                <w:color w:val="000000"/>
                                <w:sz w:val="18"/>
                                <w:szCs w:val="18"/>
                                <w:lang w:val="en-US"/>
                              </w:rPr>
                              <w:t xml:space="preserve"> | response[</w:t>
                            </w:r>
                            <w:r w:rsidRPr="009A363E">
                              <w:rPr>
                                <w:rFonts w:ascii="Consolas" w:hAnsi="Consolas" w:cs="Courier New"/>
                                <w:color w:val="116644"/>
                                <w:sz w:val="18"/>
                                <w:szCs w:val="18"/>
                                <w:lang w:val="en-US"/>
                              </w:rPr>
                              <w:t>7</w:t>
                            </w:r>
                            <w:r w:rsidRPr="009A363E">
                              <w:rPr>
                                <w:rFonts w:ascii="Consolas" w:hAnsi="Consolas" w:cs="Courier New"/>
                                <w:color w:val="000000"/>
                                <w:sz w:val="18"/>
                                <w:szCs w:val="18"/>
                                <w:lang w:val="en-US"/>
                              </w:rPr>
                              <w:t xml:space="preserve">] &lt;&lt; </w:t>
                            </w:r>
                            <w:r w:rsidRPr="009A363E">
                              <w:rPr>
                                <w:rFonts w:ascii="Consolas" w:hAnsi="Consolas" w:cs="Courier New"/>
                                <w:color w:val="116644"/>
                                <w:sz w:val="18"/>
                                <w:szCs w:val="18"/>
                                <w:lang w:val="en-US"/>
                              </w:rPr>
                              <w:t>8</w:t>
                            </w:r>
                          </w:p>
                          <w:p w14:paraId="3E95C882" w14:textId="77777777" w:rsidR="00C55C77" w:rsidRPr="009A363E" w:rsidRDefault="00C55C77" w:rsidP="00C55C77">
                            <w:pPr>
                              <w:shd w:val="clear" w:color="auto" w:fill="F7F7F7"/>
                              <w:spacing w:before="0" w:line="285" w:lineRule="atLeast"/>
                              <w:jc w:val="left"/>
                              <w:rPr>
                                <w:rFonts w:ascii="Consolas" w:hAnsi="Consolas" w:cs="Courier New"/>
                                <w:color w:val="000000"/>
                                <w:sz w:val="18"/>
                                <w:szCs w:val="18"/>
                                <w:lang w:val="en-US"/>
                              </w:rPr>
                            </w:pPr>
                            <w:r w:rsidRPr="009A363E">
                              <w:rPr>
                                <w:rFonts w:ascii="Consolas" w:hAnsi="Consolas" w:cs="Courier New"/>
                                <w:color w:val="000000"/>
                                <w:sz w:val="18"/>
                                <w:szCs w:val="18"/>
                                <w:lang w:val="en-US"/>
                              </w:rPr>
                              <w:t xml:space="preserve">    </w:t>
                            </w:r>
                            <w:r w:rsidRPr="009A363E">
                              <w:rPr>
                                <w:rFonts w:ascii="Consolas" w:hAnsi="Consolas" w:cs="Courier New"/>
                                <w:color w:val="AF00DB"/>
                                <w:sz w:val="18"/>
                                <w:szCs w:val="18"/>
                                <w:lang w:val="en-US"/>
                              </w:rPr>
                              <w:t>if</w:t>
                            </w:r>
                            <w:r w:rsidRPr="009A363E">
                              <w:rPr>
                                <w:rFonts w:ascii="Consolas" w:hAnsi="Consolas" w:cs="Courier New"/>
                                <w:color w:val="000000"/>
                                <w:sz w:val="18"/>
                                <w:szCs w:val="18"/>
                                <w:lang w:val="en-US"/>
                              </w:rPr>
                              <w:t xml:space="preserve"> </w:t>
                            </w:r>
                            <w:proofErr w:type="spellStart"/>
                            <w:r w:rsidRPr="009A363E">
                              <w:rPr>
                                <w:rFonts w:ascii="Consolas" w:hAnsi="Consolas" w:cs="Courier New"/>
                                <w:color w:val="000000"/>
                                <w:sz w:val="18"/>
                                <w:szCs w:val="18"/>
                                <w:lang w:val="en-US"/>
                              </w:rPr>
                              <w:t>yaw_angle</w:t>
                            </w:r>
                            <w:proofErr w:type="spellEnd"/>
                            <w:r w:rsidRPr="009A363E">
                              <w:rPr>
                                <w:rFonts w:ascii="Consolas" w:hAnsi="Consolas" w:cs="Courier New"/>
                                <w:color w:val="000000"/>
                                <w:sz w:val="18"/>
                                <w:szCs w:val="18"/>
                                <w:lang w:val="en-US"/>
                              </w:rPr>
                              <w:t xml:space="preserve"> &gt; </w:t>
                            </w:r>
                            <w:r w:rsidRPr="009A363E">
                              <w:rPr>
                                <w:rFonts w:ascii="Consolas" w:hAnsi="Consolas" w:cs="Courier New"/>
                                <w:color w:val="116644"/>
                                <w:sz w:val="18"/>
                                <w:szCs w:val="18"/>
                                <w:lang w:val="en-US"/>
                              </w:rPr>
                              <w:t>32000</w:t>
                            </w:r>
                            <w:r w:rsidRPr="009A363E">
                              <w:rPr>
                                <w:rFonts w:ascii="Consolas" w:hAnsi="Consolas" w:cs="Courier New"/>
                                <w:color w:val="000000"/>
                                <w:sz w:val="18"/>
                                <w:szCs w:val="18"/>
                                <w:lang w:val="en-US"/>
                              </w:rPr>
                              <w:t>:</w:t>
                            </w:r>
                          </w:p>
                          <w:p w14:paraId="133A07A2" w14:textId="77777777" w:rsidR="00C55C77" w:rsidRPr="009A363E" w:rsidRDefault="00C55C77" w:rsidP="00C55C77">
                            <w:pPr>
                              <w:shd w:val="clear" w:color="auto" w:fill="F7F7F7"/>
                              <w:spacing w:before="0" w:line="285" w:lineRule="atLeast"/>
                              <w:jc w:val="left"/>
                              <w:rPr>
                                <w:rFonts w:ascii="Consolas" w:hAnsi="Consolas" w:cs="Courier New"/>
                                <w:color w:val="000000"/>
                                <w:sz w:val="18"/>
                                <w:szCs w:val="18"/>
                                <w:lang w:val="en-US"/>
                              </w:rPr>
                            </w:pPr>
                            <w:r w:rsidRPr="009A363E">
                              <w:rPr>
                                <w:rFonts w:ascii="Consolas" w:hAnsi="Consolas" w:cs="Courier New"/>
                                <w:color w:val="000000"/>
                                <w:sz w:val="18"/>
                                <w:szCs w:val="18"/>
                                <w:lang w:val="en-US"/>
                              </w:rPr>
                              <w:t xml:space="preserve">        </w:t>
                            </w:r>
                            <w:proofErr w:type="spellStart"/>
                            <w:r w:rsidRPr="009A363E">
                              <w:rPr>
                                <w:rFonts w:ascii="Consolas" w:hAnsi="Consolas" w:cs="Courier New"/>
                                <w:color w:val="000000"/>
                                <w:sz w:val="18"/>
                                <w:szCs w:val="18"/>
                                <w:lang w:val="en-US"/>
                              </w:rPr>
                              <w:t>yaw_angle</w:t>
                            </w:r>
                            <w:proofErr w:type="spellEnd"/>
                            <w:r w:rsidRPr="009A363E">
                              <w:rPr>
                                <w:rFonts w:ascii="Consolas" w:hAnsi="Consolas" w:cs="Courier New"/>
                                <w:color w:val="000000"/>
                                <w:sz w:val="18"/>
                                <w:szCs w:val="18"/>
                                <w:lang w:val="en-US"/>
                              </w:rPr>
                              <w:t xml:space="preserve"> = </w:t>
                            </w:r>
                            <w:proofErr w:type="spellStart"/>
                            <w:r w:rsidRPr="009A363E">
                              <w:rPr>
                                <w:rFonts w:ascii="Consolas" w:hAnsi="Consolas" w:cs="Courier New"/>
                                <w:color w:val="000000"/>
                                <w:sz w:val="18"/>
                                <w:szCs w:val="18"/>
                                <w:lang w:val="en-US"/>
                              </w:rPr>
                              <w:t>yaw_angle</w:t>
                            </w:r>
                            <w:proofErr w:type="spellEnd"/>
                            <w:r w:rsidRPr="009A363E">
                              <w:rPr>
                                <w:rFonts w:ascii="Consolas" w:hAnsi="Consolas" w:cs="Courier New"/>
                                <w:color w:val="000000"/>
                                <w:sz w:val="18"/>
                                <w:szCs w:val="18"/>
                                <w:lang w:val="en-US"/>
                              </w:rPr>
                              <w:t xml:space="preserve"> - </w:t>
                            </w:r>
                            <w:r w:rsidRPr="009A363E">
                              <w:rPr>
                                <w:rFonts w:ascii="Consolas" w:hAnsi="Consolas" w:cs="Courier New"/>
                                <w:color w:val="116644"/>
                                <w:sz w:val="18"/>
                                <w:szCs w:val="18"/>
                                <w:lang w:val="en-US"/>
                              </w:rPr>
                              <w:t>65535</w:t>
                            </w:r>
                          </w:p>
                          <w:p w14:paraId="3443949D" w14:textId="77777777" w:rsidR="00C55C77" w:rsidRPr="009A363E" w:rsidRDefault="00C55C77" w:rsidP="00C55C77">
                            <w:pPr>
                              <w:shd w:val="clear" w:color="auto" w:fill="F7F7F7"/>
                              <w:spacing w:before="0" w:line="285" w:lineRule="atLeast"/>
                              <w:jc w:val="left"/>
                              <w:rPr>
                                <w:rFonts w:ascii="Consolas" w:hAnsi="Consolas" w:cs="Courier New"/>
                                <w:color w:val="000000"/>
                                <w:sz w:val="18"/>
                                <w:szCs w:val="18"/>
                                <w:lang w:val="en-US"/>
                              </w:rPr>
                            </w:pPr>
                            <w:r w:rsidRPr="009A363E">
                              <w:rPr>
                                <w:rFonts w:ascii="Consolas" w:hAnsi="Consolas" w:cs="Courier New"/>
                                <w:color w:val="000000"/>
                                <w:sz w:val="18"/>
                                <w:szCs w:val="18"/>
                                <w:lang w:val="en-US"/>
                              </w:rPr>
                              <w:t xml:space="preserve">    </w:t>
                            </w:r>
                            <w:proofErr w:type="spellStart"/>
                            <w:r w:rsidRPr="009A363E">
                              <w:rPr>
                                <w:rFonts w:ascii="Consolas" w:hAnsi="Consolas" w:cs="Courier New"/>
                                <w:color w:val="000000"/>
                                <w:sz w:val="18"/>
                                <w:szCs w:val="18"/>
                                <w:lang w:val="en-US"/>
                              </w:rPr>
                              <w:t>yaw_angle</w:t>
                            </w:r>
                            <w:proofErr w:type="spellEnd"/>
                            <w:r w:rsidRPr="009A363E">
                              <w:rPr>
                                <w:rFonts w:ascii="Consolas" w:hAnsi="Consolas" w:cs="Courier New"/>
                                <w:color w:val="000000"/>
                                <w:sz w:val="18"/>
                                <w:szCs w:val="18"/>
                                <w:lang w:val="en-US"/>
                              </w:rPr>
                              <w:t xml:space="preserve"> /= </w:t>
                            </w:r>
                            <w:r w:rsidRPr="009A363E">
                              <w:rPr>
                                <w:rFonts w:ascii="Consolas" w:hAnsi="Consolas" w:cs="Courier New"/>
                                <w:color w:val="116644"/>
                                <w:sz w:val="18"/>
                                <w:szCs w:val="18"/>
                                <w:lang w:val="en-US"/>
                              </w:rPr>
                              <w:t>100.0</w:t>
                            </w:r>
                          </w:p>
                          <w:p w14:paraId="1FA91ECF" w14:textId="77777777" w:rsidR="00C55C77" w:rsidRPr="009A363E" w:rsidRDefault="00C55C77" w:rsidP="00C55C77">
                            <w:pPr>
                              <w:shd w:val="clear" w:color="auto" w:fill="F7F7F7"/>
                              <w:spacing w:before="0" w:line="285" w:lineRule="atLeast"/>
                              <w:jc w:val="left"/>
                              <w:rPr>
                                <w:rFonts w:ascii="Consolas" w:hAnsi="Consolas" w:cs="Courier New"/>
                                <w:color w:val="000000"/>
                                <w:sz w:val="18"/>
                                <w:szCs w:val="18"/>
                                <w:lang w:val="en-US"/>
                              </w:rPr>
                            </w:pPr>
                            <w:r w:rsidRPr="009A363E">
                              <w:rPr>
                                <w:rFonts w:ascii="Consolas" w:hAnsi="Consolas" w:cs="Courier New"/>
                                <w:color w:val="000000"/>
                                <w:sz w:val="18"/>
                                <w:szCs w:val="18"/>
                                <w:lang w:val="en-US"/>
                              </w:rPr>
                              <w:t xml:space="preserve">    </w:t>
                            </w:r>
                            <w:r w:rsidRPr="009A363E">
                              <w:rPr>
                                <w:rFonts w:ascii="Consolas" w:hAnsi="Consolas" w:cs="Courier New"/>
                                <w:color w:val="AF00DB"/>
                                <w:sz w:val="18"/>
                                <w:szCs w:val="18"/>
                                <w:lang w:val="en-US"/>
                              </w:rPr>
                              <w:t>return</w:t>
                            </w:r>
                            <w:r w:rsidRPr="009A363E">
                              <w:rPr>
                                <w:rFonts w:ascii="Consolas" w:hAnsi="Consolas" w:cs="Courier New"/>
                                <w:color w:val="000000"/>
                                <w:sz w:val="18"/>
                                <w:szCs w:val="18"/>
                                <w:lang w:val="en-US"/>
                              </w:rPr>
                              <w:t xml:space="preserve"> distance, </w:t>
                            </w:r>
                            <w:proofErr w:type="spellStart"/>
                            <w:r w:rsidRPr="009A363E">
                              <w:rPr>
                                <w:rFonts w:ascii="Consolas" w:hAnsi="Consolas" w:cs="Courier New"/>
                                <w:color w:val="000000"/>
                                <w:sz w:val="18"/>
                                <w:szCs w:val="18"/>
                                <w:lang w:val="en-US"/>
                              </w:rPr>
                              <w:t>yaw_angle</w:t>
                            </w:r>
                            <w:proofErr w:type="spellEnd"/>
                          </w:p>
                          <w:p w14:paraId="75F0FB77" w14:textId="0A4D0E32" w:rsidR="00754E9D" w:rsidRPr="009A363E" w:rsidRDefault="00754E9D" w:rsidP="00754E9D">
                            <w:pPr>
                              <w:shd w:val="clear" w:color="auto" w:fill="F7F7F7"/>
                              <w:spacing w:before="0" w:line="285" w:lineRule="atLeast"/>
                              <w:jc w:val="left"/>
                              <w:rPr>
                                <w:rFonts w:ascii="Consolas" w:hAnsi="Consolas" w:cs="Courier New"/>
                                <w:color w:val="000000"/>
                                <w:sz w:val="18"/>
                                <w:szCs w:val="18"/>
                                <w:lang w:val="en-US"/>
                              </w:rPr>
                            </w:pPr>
                          </w:p>
                          <w:p w14:paraId="38EC04BC" w14:textId="77777777" w:rsidR="00754E9D" w:rsidRPr="009A363E" w:rsidRDefault="00754E9D" w:rsidP="00754E9D">
                            <w:pPr>
                              <w:shd w:val="clear" w:color="auto" w:fill="F7F7F7"/>
                              <w:spacing w:before="0" w:line="285" w:lineRule="atLeast"/>
                              <w:jc w:val="left"/>
                              <w:rPr>
                                <w:rFonts w:ascii="Consolas" w:hAnsi="Consolas" w:cs="Courier New"/>
                                <w:color w:val="000000"/>
                                <w:sz w:val="18"/>
                                <w:szCs w:val="18"/>
                                <w:lang w:val="es-ES"/>
                              </w:rPr>
                            </w:pPr>
                            <w:proofErr w:type="spellStart"/>
                            <w:r w:rsidRPr="009A363E">
                              <w:rPr>
                                <w:rFonts w:ascii="Consolas" w:hAnsi="Consolas" w:cs="Courier New"/>
                                <w:color w:val="0000FF"/>
                                <w:sz w:val="18"/>
                                <w:szCs w:val="18"/>
                                <w:lang w:val="es-ES"/>
                              </w:rPr>
                              <w:t>async</w:t>
                            </w:r>
                            <w:proofErr w:type="spellEnd"/>
                            <w:r w:rsidRPr="009A363E">
                              <w:rPr>
                                <w:rFonts w:ascii="Consolas" w:hAnsi="Consolas" w:cs="Courier New"/>
                                <w:color w:val="000000"/>
                                <w:sz w:val="18"/>
                                <w:szCs w:val="18"/>
                                <w:lang w:val="es-ES"/>
                              </w:rPr>
                              <w:t xml:space="preserve"> </w:t>
                            </w:r>
                            <w:proofErr w:type="spellStart"/>
                            <w:r w:rsidRPr="009A363E">
                              <w:rPr>
                                <w:rFonts w:ascii="Consolas" w:hAnsi="Consolas" w:cs="Courier New"/>
                                <w:color w:val="0000FF"/>
                                <w:sz w:val="18"/>
                                <w:szCs w:val="18"/>
                                <w:lang w:val="es-ES"/>
                              </w:rPr>
                              <w:t>def</w:t>
                            </w:r>
                            <w:proofErr w:type="spellEnd"/>
                            <w:r w:rsidRPr="009A363E">
                              <w:rPr>
                                <w:rFonts w:ascii="Consolas" w:hAnsi="Consolas" w:cs="Courier New"/>
                                <w:color w:val="000000"/>
                                <w:sz w:val="18"/>
                                <w:szCs w:val="18"/>
                                <w:lang w:val="es-ES"/>
                              </w:rPr>
                              <w:t xml:space="preserve"> </w:t>
                            </w:r>
                            <w:proofErr w:type="spellStart"/>
                            <w:r w:rsidRPr="009A363E">
                              <w:rPr>
                                <w:rFonts w:ascii="Consolas" w:hAnsi="Consolas" w:cs="Courier New"/>
                                <w:color w:val="795E26"/>
                                <w:sz w:val="18"/>
                                <w:szCs w:val="18"/>
                                <w:lang w:val="es-ES"/>
                              </w:rPr>
                              <w:t>procesar_datos_</w:t>
                            </w:r>
                            <w:proofErr w:type="gramStart"/>
                            <w:r w:rsidRPr="009A363E">
                              <w:rPr>
                                <w:rFonts w:ascii="Consolas" w:hAnsi="Consolas" w:cs="Courier New"/>
                                <w:color w:val="795E26"/>
                                <w:sz w:val="18"/>
                                <w:szCs w:val="18"/>
                                <w:lang w:val="es-ES"/>
                              </w:rPr>
                              <w:t>lidar</w:t>
                            </w:r>
                            <w:proofErr w:type="spellEnd"/>
                            <w:r w:rsidRPr="009A363E">
                              <w:rPr>
                                <w:rFonts w:ascii="Consolas" w:hAnsi="Consolas" w:cs="Courier New"/>
                                <w:color w:val="000000"/>
                                <w:sz w:val="18"/>
                                <w:szCs w:val="18"/>
                                <w:lang w:val="es-ES"/>
                              </w:rPr>
                              <w:t>(</w:t>
                            </w:r>
                            <w:proofErr w:type="gramEnd"/>
                            <w:r w:rsidRPr="009A363E">
                              <w:rPr>
                                <w:rFonts w:ascii="Consolas" w:hAnsi="Consolas" w:cs="Courier New"/>
                                <w:color w:val="000000"/>
                                <w:sz w:val="18"/>
                                <w:szCs w:val="18"/>
                                <w:lang w:val="es-ES"/>
                              </w:rPr>
                              <w:t>):</w:t>
                            </w:r>
                          </w:p>
                          <w:p w14:paraId="517E678E" w14:textId="77777777" w:rsidR="00754E9D" w:rsidRPr="009A363E" w:rsidRDefault="00754E9D" w:rsidP="00754E9D">
                            <w:pPr>
                              <w:shd w:val="clear" w:color="auto" w:fill="F7F7F7"/>
                              <w:spacing w:before="0" w:line="285" w:lineRule="atLeast"/>
                              <w:jc w:val="left"/>
                              <w:rPr>
                                <w:rFonts w:ascii="Consolas" w:hAnsi="Consolas" w:cs="Courier New"/>
                                <w:color w:val="000000"/>
                                <w:sz w:val="18"/>
                                <w:szCs w:val="18"/>
                                <w:lang w:val="en-US"/>
                              </w:rPr>
                            </w:pPr>
                            <w:r w:rsidRPr="009A363E">
                              <w:rPr>
                                <w:rFonts w:ascii="Consolas" w:hAnsi="Consolas" w:cs="Courier New"/>
                                <w:color w:val="000000"/>
                                <w:sz w:val="18"/>
                                <w:szCs w:val="18"/>
                                <w:lang w:val="es-ES"/>
                              </w:rPr>
                              <w:t xml:space="preserve">    </w:t>
                            </w:r>
                            <w:r w:rsidRPr="009A363E">
                              <w:rPr>
                                <w:rFonts w:ascii="Consolas" w:hAnsi="Consolas" w:cs="Courier New"/>
                                <w:color w:val="AF00DB"/>
                                <w:sz w:val="18"/>
                                <w:szCs w:val="18"/>
                                <w:lang w:val="en-US"/>
                              </w:rPr>
                              <w:t>while</w:t>
                            </w:r>
                            <w:r w:rsidRPr="009A363E">
                              <w:rPr>
                                <w:rFonts w:ascii="Consolas" w:hAnsi="Consolas" w:cs="Courier New"/>
                                <w:color w:val="000000"/>
                                <w:sz w:val="18"/>
                                <w:szCs w:val="18"/>
                                <w:lang w:val="en-US"/>
                              </w:rPr>
                              <w:t xml:space="preserve"> </w:t>
                            </w:r>
                            <w:r w:rsidRPr="009A363E">
                              <w:rPr>
                                <w:rFonts w:ascii="Consolas" w:hAnsi="Consolas" w:cs="Courier New"/>
                                <w:color w:val="0000FF"/>
                                <w:sz w:val="18"/>
                                <w:szCs w:val="18"/>
                                <w:lang w:val="en-US"/>
                              </w:rPr>
                              <w:t>True</w:t>
                            </w:r>
                            <w:r w:rsidRPr="009A363E">
                              <w:rPr>
                                <w:rFonts w:ascii="Consolas" w:hAnsi="Consolas" w:cs="Courier New"/>
                                <w:color w:val="000000"/>
                                <w:sz w:val="18"/>
                                <w:szCs w:val="18"/>
                                <w:lang w:val="en-US"/>
                              </w:rPr>
                              <w:t>:</w:t>
                            </w:r>
                          </w:p>
                          <w:p w14:paraId="79578275" w14:textId="77777777" w:rsidR="00754E9D" w:rsidRPr="009A363E" w:rsidRDefault="00754E9D" w:rsidP="00754E9D">
                            <w:pPr>
                              <w:shd w:val="clear" w:color="auto" w:fill="F7F7F7"/>
                              <w:spacing w:before="0" w:line="285" w:lineRule="atLeast"/>
                              <w:jc w:val="left"/>
                              <w:rPr>
                                <w:rFonts w:ascii="Consolas" w:hAnsi="Consolas" w:cs="Courier New"/>
                                <w:color w:val="000000"/>
                                <w:sz w:val="18"/>
                                <w:szCs w:val="18"/>
                                <w:lang w:val="en-US"/>
                              </w:rPr>
                            </w:pPr>
                            <w:r w:rsidRPr="009A363E">
                              <w:rPr>
                                <w:rFonts w:ascii="Consolas" w:hAnsi="Consolas" w:cs="Courier New"/>
                                <w:color w:val="000000"/>
                                <w:sz w:val="18"/>
                                <w:szCs w:val="18"/>
                                <w:lang w:val="en-US"/>
                              </w:rPr>
                              <w:t xml:space="preserve">        distance, </w:t>
                            </w:r>
                            <w:proofErr w:type="spellStart"/>
                            <w:r w:rsidRPr="009A363E">
                              <w:rPr>
                                <w:rFonts w:ascii="Consolas" w:hAnsi="Consolas" w:cs="Courier New"/>
                                <w:color w:val="000000"/>
                                <w:sz w:val="18"/>
                                <w:szCs w:val="18"/>
                                <w:lang w:val="en-US"/>
                              </w:rPr>
                              <w:t>yaw_angle</w:t>
                            </w:r>
                            <w:proofErr w:type="spellEnd"/>
                            <w:r w:rsidRPr="009A363E">
                              <w:rPr>
                                <w:rFonts w:ascii="Consolas" w:hAnsi="Consolas" w:cs="Courier New"/>
                                <w:color w:val="000000"/>
                                <w:sz w:val="18"/>
                                <w:szCs w:val="18"/>
                                <w:lang w:val="en-US"/>
                              </w:rPr>
                              <w:t xml:space="preserve"> = </w:t>
                            </w:r>
                            <w:proofErr w:type="spellStart"/>
                            <w:r w:rsidRPr="009A363E">
                              <w:rPr>
                                <w:rFonts w:ascii="Consolas" w:hAnsi="Consolas" w:cs="Courier New"/>
                                <w:color w:val="000000"/>
                                <w:sz w:val="18"/>
                                <w:szCs w:val="18"/>
                                <w:lang w:val="en-US"/>
                              </w:rPr>
                              <w:t>wait_for_reading</w:t>
                            </w:r>
                            <w:proofErr w:type="spellEnd"/>
                            <w:r w:rsidRPr="009A363E">
                              <w:rPr>
                                <w:rFonts w:ascii="Consolas" w:hAnsi="Consolas" w:cs="Courier New"/>
                                <w:color w:val="000000"/>
                                <w:sz w:val="18"/>
                                <w:szCs w:val="18"/>
                                <w:lang w:val="en-US"/>
                              </w:rPr>
                              <w:t>(port)</w:t>
                            </w:r>
                          </w:p>
                          <w:p w14:paraId="2D34B479" w14:textId="77777777" w:rsidR="00754E9D" w:rsidRPr="009A363E" w:rsidRDefault="00754E9D" w:rsidP="00754E9D">
                            <w:pPr>
                              <w:shd w:val="clear" w:color="auto" w:fill="F7F7F7"/>
                              <w:spacing w:before="0" w:line="285" w:lineRule="atLeast"/>
                              <w:jc w:val="left"/>
                              <w:rPr>
                                <w:rFonts w:ascii="Consolas" w:hAnsi="Consolas" w:cs="Courier New"/>
                                <w:color w:val="000000"/>
                                <w:sz w:val="18"/>
                                <w:szCs w:val="18"/>
                                <w:lang w:val="en-US"/>
                              </w:rPr>
                            </w:pPr>
                            <w:r w:rsidRPr="009A363E">
                              <w:rPr>
                                <w:rFonts w:ascii="Consolas" w:hAnsi="Consolas" w:cs="Courier New"/>
                                <w:color w:val="000000"/>
                                <w:sz w:val="18"/>
                                <w:szCs w:val="18"/>
                                <w:lang w:val="en-US"/>
                              </w:rPr>
                              <w:t xml:space="preserve">        </w:t>
                            </w:r>
                            <w:r w:rsidRPr="009A363E">
                              <w:rPr>
                                <w:rFonts w:ascii="Consolas" w:hAnsi="Consolas" w:cs="Courier New"/>
                                <w:color w:val="AF00DB"/>
                                <w:sz w:val="18"/>
                                <w:szCs w:val="18"/>
                                <w:lang w:val="en-US"/>
                              </w:rPr>
                              <w:t>if</w:t>
                            </w:r>
                            <w:r w:rsidRPr="009A363E">
                              <w:rPr>
                                <w:rFonts w:ascii="Consolas" w:hAnsi="Consolas" w:cs="Courier New"/>
                                <w:color w:val="000000"/>
                                <w:sz w:val="18"/>
                                <w:szCs w:val="18"/>
                                <w:lang w:val="en-US"/>
                              </w:rPr>
                              <w:t xml:space="preserve"> </w:t>
                            </w:r>
                            <w:proofErr w:type="gramStart"/>
                            <w:r w:rsidRPr="009A363E">
                              <w:rPr>
                                <w:rFonts w:ascii="Consolas" w:hAnsi="Consolas" w:cs="Courier New"/>
                                <w:color w:val="000000"/>
                                <w:sz w:val="18"/>
                                <w:szCs w:val="18"/>
                                <w:lang w:val="en-US"/>
                              </w:rPr>
                              <w:t>distance !</w:t>
                            </w:r>
                            <w:proofErr w:type="gramEnd"/>
                            <w:r w:rsidRPr="009A363E">
                              <w:rPr>
                                <w:rFonts w:ascii="Consolas" w:hAnsi="Consolas" w:cs="Courier New"/>
                                <w:color w:val="000000"/>
                                <w:sz w:val="18"/>
                                <w:szCs w:val="18"/>
                                <w:lang w:val="en-US"/>
                              </w:rPr>
                              <w:t xml:space="preserve">= </w:t>
                            </w:r>
                            <w:r w:rsidRPr="009A363E">
                              <w:rPr>
                                <w:rFonts w:ascii="Consolas" w:hAnsi="Consolas" w:cs="Courier New"/>
                                <w:color w:val="116644"/>
                                <w:sz w:val="18"/>
                                <w:szCs w:val="18"/>
                                <w:lang w:val="en-US"/>
                              </w:rPr>
                              <w:t>-1</w:t>
                            </w:r>
                            <w:r w:rsidRPr="009A363E">
                              <w:rPr>
                                <w:rFonts w:ascii="Consolas" w:hAnsi="Consolas" w:cs="Courier New"/>
                                <w:color w:val="000000"/>
                                <w:sz w:val="18"/>
                                <w:szCs w:val="18"/>
                                <w:lang w:val="en-US"/>
                              </w:rPr>
                              <w:t xml:space="preserve"> </w:t>
                            </w:r>
                            <w:r w:rsidRPr="009A363E">
                              <w:rPr>
                                <w:rFonts w:ascii="Consolas" w:hAnsi="Consolas" w:cs="Courier New"/>
                                <w:color w:val="0000FF"/>
                                <w:sz w:val="18"/>
                                <w:szCs w:val="18"/>
                                <w:lang w:val="en-US"/>
                              </w:rPr>
                              <w:t>and</w:t>
                            </w:r>
                            <w:r w:rsidRPr="009A363E">
                              <w:rPr>
                                <w:rFonts w:ascii="Consolas" w:hAnsi="Consolas" w:cs="Courier New"/>
                                <w:color w:val="000000"/>
                                <w:sz w:val="18"/>
                                <w:szCs w:val="18"/>
                                <w:lang w:val="en-US"/>
                              </w:rPr>
                              <w:t xml:space="preserve"> distance &lt;= </w:t>
                            </w:r>
                            <w:r w:rsidRPr="009A363E">
                              <w:rPr>
                                <w:rFonts w:ascii="Consolas" w:hAnsi="Consolas" w:cs="Courier New"/>
                                <w:color w:val="116644"/>
                                <w:sz w:val="18"/>
                                <w:szCs w:val="18"/>
                                <w:lang w:val="en-US"/>
                              </w:rPr>
                              <w:t>30</w:t>
                            </w:r>
                            <w:r w:rsidRPr="009A363E">
                              <w:rPr>
                                <w:rFonts w:ascii="Consolas" w:hAnsi="Consolas" w:cs="Courier New"/>
                                <w:color w:val="000000"/>
                                <w:sz w:val="18"/>
                                <w:szCs w:val="18"/>
                                <w:lang w:val="en-US"/>
                              </w:rPr>
                              <w:t>:</w:t>
                            </w:r>
                          </w:p>
                          <w:p w14:paraId="59FC4412" w14:textId="77777777" w:rsidR="00754E9D" w:rsidRPr="009A363E" w:rsidRDefault="00754E9D" w:rsidP="00754E9D">
                            <w:pPr>
                              <w:shd w:val="clear" w:color="auto" w:fill="F7F7F7"/>
                              <w:spacing w:before="0" w:line="285" w:lineRule="atLeast"/>
                              <w:jc w:val="left"/>
                              <w:rPr>
                                <w:rFonts w:ascii="Consolas" w:hAnsi="Consolas" w:cs="Courier New"/>
                                <w:color w:val="000000"/>
                                <w:sz w:val="18"/>
                                <w:szCs w:val="18"/>
                                <w:lang w:val="en-US"/>
                              </w:rPr>
                            </w:pPr>
                            <w:r w:rsidRPr="009A363E">
                              <w:rPr>
                                <w:rFonts w:ascii="Consolas" w:hAnsi="Consolas" w:cs="Courier New"/>
                                <w:color w:val="000000"/>
                                <w:sz w:val="18"/>
                                <w:szCs w:val="18"/>
                                <w:lang w:val="en-US"/>
                              </w:rPr>
                              <w:t xml:space="preserve">            </w:t>
                            </w:r>
                            <w:proofErr w:type="spellStart"/>
                            <w:proofErr w:type="gramStart"/>
                            <w:r w:rsidRPr="009A363E">
                              <w:rPr>
                                <w:rFonts w:ascii="Consolas" w:hAnsi="Consolas" w:cs="Courier New"/>
                                <w:color w:val="000000"/>
                                <w:sz w:val="18"/>
                                <w:szCs w:val="18"/>
                                <w:lang w:val="en-US"/>
                              </w:rPr>
                              <w:t>client.publish</w:t>
                            </w:r>
                            <w:proofErr w:type="spellEnd"/>
                            <w:proofErr w:type="gramEnd"/>
                            <w:r w:rsidRPr="009A363E">
                              <w:rPr>
                                <w:rFonts w:ascii="Consolas" w:hAnsi="Consolas" w:cs="Courier New"/>
                                <w:color w:val="000000"/>
                                <w:sz w:val="18"/>
                                <w:szCs w:val="18"/>
                                <w:lang w:val="en-US"/>
                              </w:rPr>
                              <w:t>(</w:t>
                            </w:r>
                            <w:r w:rsidRPr="009A363E">
                              <w:rPr>
                                <w:rFonts w:ascii="Consolas" w:hAnsi="Consolas" w:cs="Courier New"/>
                                <w:color w:val="A31515"/>
                                <w:sz w:val="18"/>
                                <w:szCs w:val="18"/>
                                <w:lang w:val="en-US"/>
                              </w:rPr>
                              <w:t>"lidar/output/</w:t>
                            </w:r>
                            <w:proofErr w:type="spellStart"/>
                            <w:r w:rsidRPr="009A363E">
                              <w:rPr>
                                <w:rFonts w:ascii="Consolas" w:hAnsi="Consolas" w:cs="Courier New"/>
                                <w:color w:val="A31515"/>
                                <w:sz w:val="18"/>
                                <w:szCs w:val="18"/>
                                <w:lang w:val="en-US"/>
                              </w:rPr>
                              <w:t>distancia</w:t>
                            </w:r>
                            <w:proofErr w:type="spellEnd"/>
                            <w:r w:rsidRPr="009A363E">
                              <w:rPr>
                                <w:rFonts w:ascii="Consolas" w:hAnsi="Consolas" w:cs="Courier New"/>
                                <w:color w:val="A31515"/>
                                <w:sz w:val="18"/>
                                <w:szCs w:val="18"/>
                                <w:lang w:val="en-US"/>
                              </w:rPr>
                              <w:t>"</w:t>
                            </w:r>
                            <w:r w:rsidRPr="009A363E">
                              <w:rPr>
                                <w:rFonts w:ascii="Consolas" w:hAnsi="Consolas" w:cs="Courier New"/>
                                <w:color w:val="000000"/>
                                <w:sz w:val="18"/>
                                <w:szCs w:val="18"/>
                                <w:lang w:val="en-US"/>
                              </w:rPr>
                              <w:t xml:space="preserve">, distance, </w:t>
                            </w:r>
                            <w:r w:rsidRPr="009A363E">
                              <w:rPr>
                                <w:rFonts w:ascii="Consolas" w:hAnsi="Consolas" w:cs="Courier New"/>
                                <w:color w:val="116644"/>
                                <w:sz w:val="18"/>
                                <w:szCs w:val="18"/>
                                <w:lang w:val="en-US"/>
                              </w:rPr>
                              <w:t>0</w:t>
                            </w:r>
                            <w:r w:rsidRPr="009A363E">
                              <w:rPr>
                                <w:rFonts w:ascii="Consolas" w:hAnsi="Consolas" w:cs="Courier New"/>
                                <w:color w:val="000000"/>
                                <w:sz w:val="18"/>
                                <w:szCs w:val="18"/>
                                <w:lang w:val="en-US"/>
                              </w:rPr>
                              <w:t>)</w:t>
                            </w:r>
                          </w:p>
                          <w:p w14:paraId="3DCC56A2" w14:textId="77777777" w:rsidR="00754E9D" w:rsidRPr="009A363E" w:rsidRDefault="00754E9D" w:rsidP="00754E9D">
                            <w:pPr>
                              <w:shd w:val="clear" w:color="auto" w:fill="F7F7F7"/>
                              <w:spacing w:before="0" w:line="285" w:lineRule="atLeast"/>
                              <w:jc w:val="left"/>
                              <w:rPr>
                                <w:rFonts w:ascii="Consolas" w:hAnsi="Consolas" w:cs="Courier New"/>
                                <w:color w:val="000000"/>
                                <w:sz w:val="18"/>
                                <w:szCs w:val="18"/>
                                <w:lang w:val="en-US"/>
                              </w:rPr>
                            </w:pPr>
                            <w:r w:rsidRPr="009A363E">
                              <w:rPr>
                                <w:rFonts w:ascii="Consolas" w:hAnsi="Consolas" w:cs="Courier New"/>
                                <w:color w:val="000000"/>
                                <w:sz w:val="18"/>
                                <w:szCs w:val="18"/>
                                <w:lang w:val="en-US"/>
                              </w:rPr>
                              <w:t xml:space="preserve">            </w:t>
                            </w:r>
                            <w:proofErr w:type="spellStart"/>
                            <w:proofErr w:type="gramStart"/>
                            <w:r w:rsidRPr="009A363E">
                              <w:rPr>
                                <w:rFonts w:ascii="Consolas" w:hAnsi="Consolas" w:cs="Courier New"/>
                                <w:color w:val="000000"/>
                                <w:sz w:val="18"/>
                                <w:szCs w:val="18"/>
                                <w:lang w:val="en-US"/>
                              </w:rPr>
                              <w:t>client.publish</w:t>
                            </w:r>
                            <w:proofErr w:type="spellEnd"/>
                            <w:proofErr w:type="gramEnd"/>
                            <w:r w:rsidRPr="009A363E">
                              <w:rPr>
                                <w:rFonts w:ascii="Consolas" w:hAnsi="Consolas" w:cs="Courier New"/>
                                <w:color w:val="000000"/>
                                <w:sz w:val="18"/>
                                <w:szCs w:val="18"/>
                                <w:lang w:val="en-US"/>
                              </w:rPr>
                              <w:t>(</w:t>
                            </w:r>
                            <w:r w:rsidRPr="009A363E">
                              <w:rPr>
                                <w:rFonts w:ascii="Consolas" w:hAnsi="Consolas" w:cs="Courier New"/>
                                <w:color w:val="A31515"/>
                                <w:sz w:val="18"/>
                                <w:szCs w:val="18"/>
                                <w:lang w:val="en-US"/>
                              </w:rPr>
                              <w:t>"lidar/output/</w:t>
                            </w:r>
                            <w:proofErr w:type="spellStart"/>
                            <w:r w:rsidRPr="009A363E">
                              <w:rPr>
                                <w:rFonts w:ascii="Consolas" w:hAnsi="Consolas" w:cs="Courier New"/>
                                <w:color w:val="A31515"/>
                                <w:sz w:val="18"/>
                                <w:szCs w:val="18"/>
                                <w:lang w:val="en-US"/>
                              </w:rPr>
                              <w:t>angulo</w:t>
                            </w:r>
                            <w:proofErr w:type="spellEnd"/>
                            <w:r w:rsidRPr="009A363E">
                              <w:rPr>
                                <w:rFonts w:ascii="Consolas" w:hAnsi="Consolas" w:cs="Courier New"/>
                                <w:color w:val="A31515"/>
                                <w:sz w:val="18"/>
                                <w:szCs w:val="18"/>
                                <w:lang w:val="en-US"/>
                              </w:rPr>
                              <w:t>"</w:t>
                            </w:r>
                            <w:r w:rsidRPr="009A363E">
                              <w:rPr>
                                <w:rFonts w:ascii="Consolas" w:hAnsi="Consolas" w:cs="Courier New"/>
                                <w:color w:val="000000"/>
                                <w:sz w:val="18"/>
                                <w:szCs w:val="18"/>
                                <w:lang w:val="en-US"/>
                              </w:rPr>
                              <w:t xml:space="preserve">, yaw_angle, </w:t>
                            </w:r>
                            <w:r w:rsidRPr="009A363E">
                              <w:rPr>
                                <w:rFonts w:ascii="Consolas" w:hAnsi="Consolas" w:cs="Courier New"/>
                                <w:color w:val="116644"/>
                                <w:sz w:val="18"/>
                                <w:szCs w:val="18"/>
                                <w:lang w:val="en-US"/>
                              </w:rPr>
                              <w:t>0</w:t>
                            </w:r>
                            <w:r w:rsidRPr="009A363E">
                              <w:rPr>
                                <w:rFonts w:ascii="Consolas" w:hAnsi="Consolas" w:cs="Courier New"/>
                                <w:color w:val="000000"/>
                                <w:sz w:val="18"/>
                                <w:szCs w:val="18"/>
                                <w:lang w:val="en-US"/>
                              </w:rPr>
                              <w:t>)</w:t>
                            </w:r>
                          </w:p>
                          <w:p w14:paraId="63245480" w14:textId="77777777" w:rsidR="00754E9D" w:rsidRPr="009A363E" w:rsidRDefault="00754E9D" w:rsidP="00754E9D">
                            <w:pPr>
                              <w:shd w:val="clear" w:color="auto" w:fill="F7F7F7"/>
                              <w:spacing w:before="0" w:line="285" w:lineRule="atLeast"/>
                              <w:jc w:val="left"/>
                              <w:rPr>
                                <w:rFonts w:ascii="Consolas" w:hAnsi="Consolas" w:cs="Courier New"/>
                                <w:color w:val="000000"/>
                                <w:sz w:val="18"/>
                                <w:szCs w:val="18"/>
                                <w:lang w:val="en-US"/>
                              </w:rPr>
                            </w:pPr>
                            <w:r w:rsidRPr="009A363E">
                              <w:rPr>
                                <w:rFonts w:ascii="Consolas" w:hAnsi="Consolas" w:cs="Courier New"/>
                                <w:color w:val="000000"/>
                                <w:sz w:val="18"/>
                                <w:szCs w:val="18"/>
                                <w:lang w:val="en-US"/>
                              </w:rPr>
                              <w:t xml:space="preserve">            </w:t>
                            </w:r>
                            <w:r w:rsidRPr="009A363E">
                              <w:rPr>
                                <w:rFonts w:ascii="Consolas" w:hAnsi="Consolas" w:cs="Courier New"/>
                                <w:color w:val="AF00DB"/>
                                <w:sz w:val="18"/>
                                <w:szCs w:val="18"/>
                                <w:lang w:val="en-US"/>
                              </w:rPr>
                              <w:t>with</w:t>
                            </w:r>
                            <w:r w:rsidRPr="009A363E">
                              <w:rPr>
                                <w:rFonts w:ascii="Consolas" w:hAnsi="Consolas" w:cs="Courier New"/>
                                <w:color w:val="000000"/>
                                <w:sz w:val="18"/>
                                <w:szCs w:val="18"/>
                                <w:lang w:val="en-US"/>
                              </w:rPr>
                              <w:t xml:space="preserve"> </w:t>
                            </w:r>
                            <w:proofErr w:type="spellStart"/>
                            <w:r w:rsidRPr="009A363E">
                              <w:rPr>
                                <w:rFonts w:ascii="Consolas" w:hAnsi="Consolas" w:cs="Courier New"/>
                                <w:color w:val="000000"/>
                                <w:sz w:val="18"/>
                                <w:szCs w:val="18"/>
                                <w:lang w:val="en-US"/>
                              </w:rPr>
                              <w:t>objetos_lock</w:t>
                            </w:r>
                            <w:proofErr w:type="spellEnd"/>
                            <w:r w:rsidRPr="009A363E">
                              <w:rPr>
                                <w:rFonts w:ascii="Consolas" w:hAnsi="Consolas" w:cs="Courier New"/>
                                <w:color w:val="000000"/>
                                <w:sz w:val="18"/>
                                <w:szCs w:val="18"/>
                                <w:lang w:val="en-US"/>
                              </w:rPr>
                              <w:t>:</w:t>
                            </w:r>
                          </w:p>
                          <w:p w14:paraId="03CA8F91" w14:textId="77777777" w:rsidR="00754E9D" w:rsidRPr="009A363E" w:rsidRDefault="00754E9D" w:rsidP="00754E9D">
                            <w:pPr>
                              <w:shd w:val="clear" w:color="auto" w:fill="F7F7F7"/>
                              <w:spacing w:before="0" w:line="285" w:lineRule="atLeast"/>
                              <w:jc w:val="left"/>
                              <w:rPr>
                                <w:rFonts w:ascii="Consolas" w:hAnsi="Consolas" w:cs="Courier New"/>
                                <w:color w:val="000000"/>
                                <w:sz w:val="18"/>
                                <w:szCs w:val="18"/>
                                <w:lang w:val="en-US"/>
                              </w:rPr>
                            </w:pPr>
                            <w:r w:rsidRPr="009A363E">
                              <w:rPr>
                                <w:rFonts w:ascii="Consolas" w:hAnsi="Consolas" w:cs="Courier New"/>
                                <w:color w:val="000000"/>
                                <w:sz w:val="18"/>
                                <w:szCs w:val="18"/>
                                <w:lang w:val="en-US"/>
                              </w:rPr>
                              <w:t xml:space="preserve">                </w:t>
                            </w:r>
                            <w:r w:rsidRPr="009A363E">
                              <w:rPr>
                                <w:rFonts w:ascii="Consolas" w:hAnsi="Consolas" w:cs="Courier New"/>
                                <w:color w:val="AF00DB"/>
                                <w:sz w:val="18"/>
                                <w:szCs w:val="18"/>
                                <w:lang w:val="en-US"/>
                              </w:rPr>
                              <w:t>for</w:t>
                            </w:r>
                            <w:r w:rsidRPr="009A363E">
                              <w:rPr>
                                <w:rFonts w:ascii="Consolas" w:hAnsi="Consolas" w:cs="Courier New"/>
                                <w:color w:val="000000"/>
                                <w:sz w:val="18"/>
                                <w:szCs w:val="18"/>
                                <w:lang w:val="en-US"/>
                              </w:rPr>
                              <w:t xml:space="preserve"> </w:t>
                            </w:r>
                            <w:proofErr w:type="spellStart"/>
                            <w:r w:rsidRPr="009A363E">
                              <w:rPr>
                                <w:rFonts w:ascii="Consolas" w:hAnsi="Consolas" w:cs="Courier New"/>
                                <w:color w:val="000000"/>
                                <w:sz w:val="18"/>
                                <w:szCs w:val="18"/>
                                <w:lang w:val="en-US"/>
                              </w:rPr>
                              <w:t>obj_id</w:t>
                            </w:r>
                            <w:proofErr w:type="spellEnd"/>
                            <w:r w:rsidRPr="009A363E">
                              <w:rPr>
                                <w:rFonts w:ascii="Consolas" w:hAnsi="Consolas" w:cs="Courier New"/>
                                <w:color w:val="000000"/>
                                <w:sz w:val="18"/>
                                <w:szCs w:val="18"/>
                                <w:lang w:val="en-US"/>
                              </w:rPr>
                              <w:t xml:space="preserve">, obj_data </w:t>
                            </w:r>
                            <w:r w:rsidRPr="009A363E">
                              <w:rPr>
                                <w:rFonts w:ascii="Consolas" w:hAnsi="Consolas" w:cs="Courier New"/>
                                <w:color w:val="0000FF"/>
                                <w:sz w:val="18"/>
                                <w:szCs w:val="18"/>
                                <w:lang w:val="en-US"/>
                              </w:rPr>
                              <w:t>in</w:t>
                            </w:r>
                            <w:r w:rsidRPr="009A363E">
                              <w:rPr>
                                <w:rFonts w:ascii="Consolas" w:hAnsi="Consolas" w:cs="Courier New"/>
                                <w:color w:val="000000"/>
                                <w:sz w:val="18"/>
                                <w:szCs w:val="18"/>
                                <w:lang w:val="en-US"/>
                              </w:rPr>
                              <w:t xml:space="preserve"> </w:t>
                            </w:r>
                            <w:proofErr w:type="spellStart"/>
                            <w:r w:rsidRPr="009A363E">
                              <w:rPr>
                                <w:rFonts w:ascii="Consolas" w:hAnsi="Consolas" w:cs="Courier New"/>
                                <w:color w:val="000000"/>
                                <w:sz w:val="18"/>
                                <w:szCs w:val="18"/>
                                <w:lang w:val="en-US"/>
                              </w:rPr>
                              <w:t>objetos_</w:t>
                            </w:r>
                            <w:proofErr w:type="gramStart"/>
                            <w:r w:rsidRPr="009A363E">
                              <w:rPr>
                                <w:rFonts w:ascii="Consolas" w:hAnsi="Consolas" w:cs="Courier New"/>
                                <w:color w:val="000000"/>
                                <w:sz w:val="18"/>
                                <w:szCs w:val="18"/>
                                <w:lang w:val="en-US"/>
                              </w:rPr>
                              <w:t>detectados.items</w:t>
                            </w:r>
                            <w:proofErr w:type="spellEnd"/>
                            <w:proofErr w:type="gramEnd"/>
                            <w:r w:rsidRPr="009A363E">
                              <w:rPr>
                                <w:rFonts w:ascii="Consolas" w:hAnsi="Consolas" w:cs="Courier New"/>
                                <w:color w:val="000000"/>
                                <w:sz w:val="18"/>
                                <w:szCs w:val="18"/>
                                <w:lang w:val="en-US"/>
                              </w:rPr>
                              <w:t>():</w:t>
                            </w:r>
                          </w:p>
                          <w:p w14:paraId="0CF251B8" w14:textId="77777777" w:rsidR="00754E9D" w:rsidRPr="009A363E" w:rsidRDefault="00754E9D" w:rsidP="00754E9D">
                            <w:pPr>
                              <w:shd w:val="clear" w:color="auto" w:fill="F7F7F7"/>
                              <w:spacing w:before="0" w:line="285" w:lineRule="atLeast"/>
                              <w:jc w:val="left"/>
                              <w:rPr>
                                <w:rFonts w:ascii="Consolas" w:hAnsi="Consolas" w:cs="Courier New"/>
                                <w:color w:val="000000"/>
                                <w:sz w:val="18"/>
                                <w:szCs w:val="18"/>
                                <w:lang w:val="en-US"/>
                              </w:rPr>
                            </w:pPr>
                            <w:r w:rsidRPr="009A363E">
                              <w:rPr>
                                <w:rFonts w:ascii="Consolas" w:hAnsi="Consolas" w:cs="Courier New"/>
                                <w:color w:val="000000"/>
                                <w:sz w:val="18"/>
                                <w:szCs w:val="18"/>
                                <w:lang w:val="en-US"/>
                              </w:rPr>
                              <w:t xml:space="preserve">                    </w:t>
                            </w:r>
                            <w:r w:rsidRPr="009A363E">
                              <w:rPr>
                                <w:rFonts w:ascii="Consolas" w:hAnsi="Consolas" w:cs="Courier New"/>
                                <w:color w:val="AF00DB"/>
                                <w:sz w:val="18"/>
                                <w:szCs w:val="18"/>
                                <w:lang w:val="en-US"/>
                              </w:rPr>
                              <w:t>if</w:t>
                            </w:r>
                            <w:r w:rsidRPr="009A363E">
                              <w:rPr>
                                <w:rFonts w:ascii="Consolas" w:hAnsi="Consolas" w:cs="Courier New"/>
                                <w:color w:val="000000"/>
                                <w:sz w:val="18"/>
                                <w:szCs w:val="18"/>
                                <w:lang w:val="en-US"/>
                              </w:rPr>
                              <w:t xml:space="preserve"> </w:t>
                            </w:r>
                            <w:r w:rsidRPr="009A363E">
                              <w:rPr>
                                <w:rFonts w:ascii="Consolas" w:hAnsi="Consolas" w:cs="Courier New"/>
                                <w:color w:val="795E26"/>
                                <w:sz w:val="18"/>
                                <w:szCs w:val="18"/>
                                <w:lang w:val="en-US"/>
                              </w:rPr>
                              <w:t>abs</w:t>
                            </w:r>
                            <w:r w:rsidRPr="009A363E">
                              <w:rPr>
                                <w:rFonts w:ascii="Consolas" w:hAnsi="Consolas" w:cs="Courier New"/>
                                <w:color w:val="000000"/>
                                <w:sz w:val="18"/>
                                <w:szCs w:val="18"/>
                                <w:lang w:val="en-US"/>
                              </w:rPr>
                              <w:t>(</w:t>
                            </w:r>
                            <w:proofErr w:type="spellStart"/>
                            <w:r w:rsidRPr="009A363E">
                              <w:rPr>
                                <w:rFonts w:ascii="Consolas" w:hAnsi="Consolas" w:cs="Courier New"/>
                                <w:color w:val="000000"/>
                                <w:sz w:val="18"/>
                                <w:szCs w:val="18"/>
                                <w:lang w:val="en-US"/>
                              </w:rPr>
                              <w:t>obj_data</w:t>
                            </w:r>
                            <w:proofErr w:type="spellEnd"/>
                            <w:r w:rsidRPr="009A363E">
                              <w:rPr>
                                <w:rFonts w:ascii="Consolas" w:hAnsi="Consolas" w:cs="Courier New"/>
                                <w:color w:val="000000"/>
                                <w:sz w:val="18"/>
                                <w:szCs w:val="18"/>
                                <w:lang w:val="en-US"/>
                              </w:rPr>
                              <w:t>[</w:t>
                            </w:r>
                            <w:r w:rsidRPr="009A363E">
                              <w:rPr>
                                <w:rFonts w:ascii="Consolas" w:hAnsi="Consolas" w:cs="Courier New"/>
                                <w:color w:val="A31515"/>
                                <w:sz w:val="18"/>
                                <w:szCs w:val="18"/>
                                <w:lang w:val="en-US"/>
                              </w:rPr>
                              <w:t>'</w:t>
                            </w:r>
                            <w:proofErr w:type="spellStart"/>
                            <w:r w:rsidRPr="009A363E">
                              <w:rPr>
                                <w:rFonts w:ascii="Consolas" w:hAnsi="Consolas" w:cs="Courier New"/>
                                <w:color w:val="A31515"/>
                                <w:sz w:val="18"/>
                                <w:szCs w:val="18"/>
                                <w:lang w:val="en-US"/>
                              </w:rPr>
                              <w:t>angulo_x</w:t>
                            </w:r>
                            <w:proofErr w:type="spellEnd"/>
                            <w:r w:rsidRPr="009A363E">
                              <w:rPr>
                                <w:rFonts w:ascii="Consolas" w:hAnsi="Consolas" w:cs="Courier New"/>
                                <w:color w:val="A31515"/>
                                <w:sz w:val="18"/>
                                <w:szCs w:val="18"/>
                                <w:lang w:val="en-US"/>
                              </w:rPr>
                              <w:t>'</w:t>
                            </w:r>
                            <w:r w:rsidRPr="009A363E">
                              <w:rPr>
                                <w:rFonts w:ascii="Consolas" w:hAnsi="Consolas" w:cs="Courier New"/>
                                <w:color w:val="000000"/>
                                <w:sz w:val="18"/>
                                <w:szCs w:val="18"/>
                                <w:lang w:val="en-US"/>
                              </w:rPr>
                              <w:t xml:space="preserve">] - yaw_angle) &lt;= </w:t>
                            </w:r>
                            <w:r w:rsidRPr="009A363E">
                              <w:rPr>
                                <w:rFonts w:ascii="Consolas" w:hAnsi="Consolas" w:cs="Courier New"/>
                                <w:color w:val="116644"/>
                                <w:sz w:val="18"/>
                                <w:szCs w:val="18"/>
                                <w:lang w:val="en-US"/>
                              </w:rPr>
                              <w:t>0.5</w:t>
                            </w:r>
                            <w:r w:rsidRPr="009A363E">
                              <w:rPr>
                                <w:rFonts w:ascii="Consolas" w:hAnsi="Consolas" w:cs="Courier New"/>
                                <w:color w:val="000000"/>
                                <w:sz w:val="18"/>
                                <w:szCs w:val="18"/>
                                <w:lang w:val="en-US"/>
                              </w:rPr>
                              <w:t>:</w:t>
                            </w:r>
                          </w:p>
                          <w:p w14:paraId="4735C17B" w14:textId="77777777" w:rsidR="00754E9D" w:rsidRPr="009A363E" w:rsidRDefault="00754E9D" w:rsidP="00754E9D">
                            <w:pPr>
                              <w:shd w:val="clear" w:color="auto" w:fill="F7F7F7"/>
                              <w:spacing w:before="0" w:line="285" w:lineRule="atLeast"/>
                              <w:jc w:val="left"/>
                              <w:rPr>
                                <w:rFonts w:ascii="Consolas" w:hAnsi="Consolas" w:cs="Courier New"/>
                                <w:color w:val="000000"/>
                                <w:sz w:val="18"/>
                                <w:szCs w:val="18"/>
                                <w:lang w:val="es-ES"/>
                              </w:rPr>
                            </w:pPr>
                            <w:r w:rsidRPr="009A363E">
                              <w:rPr>
                                <w:rFonts w:ascii="Consolas" w:hAnsi="Consolas" w:cs="Courier New"/>
                                <w:color w:val="000000"/>
                                <w:sz w:val="18"/>
                                <w:szCs w:val="18"/>
                                <w:lang w:val="en-US"/>
                              </w:rPr>
                              <w:t xml:space="preserve">                        </w:t>
                            </w:r>
                            <w:proofErr w:type="spellStart"/>
                            <w:r w:rsidRPr="009A363E">
                              <w:rPr>
                                <w:rFonts w:ascii="Consolas" w:hAnsi="Consolas" w:cs="Courier New"/>
                                <w:color w:val="000000"/>
                                <w:sz w:val="18"/>
                                <w:szCs w:val="18"/>
                                <w:lang w:val="es-ES"/>
                              </w:rPr>
                              <w:t>obj_data</w:t>
                            </w:r>
                            <w:proofErr w:type="spellEnd"/>
                            <w:r w:rsidRPr="009A363E">
                              <w:rPr>
                                <w:rFonts w:ascii="Consolas" w:hAnsi="Consolas" w:cs="Courier New"/>
                                <w:color w:val="000000"/>
                                <w:sz w:val="18"/>
                                <w:szCs w:val="18"/>
                                <w:lang w:val="es-ES"/>
                              </w:rPr>
                              <w:t>[</w:t>
                            </w:r>
                            <w:r w:rsidRPr="009A363E">
                              <w:rPr>
                                <w:rFonts w:ascii="Consolas" w:hAnsi="Consolas" w:cs="Courier New"/>
                                <w:color w:val="A31515"/>
                                <w:sz w:val="18"/>
                                <w:szCs w:val="18"/>
                                <w:lang w:val="es-ES"/>
                              </w:rPr>
                              <w:t>'distancia'</w:t>
                            </w:r>
                            <w:r w:rsidRPr="009A363E">
                              <w:rPr>
                                <w:rFonts w:ascii="Consolas" w:hAnsi="Consolas" w:cs="Courier New"/>
                                <w:color w:val="000000"/>
                                <w:sz w:val="18"/>
                                <w:szCs w:val="18"/>
                                <w:lang w:val="es-ES"/>
                              </w:rPr>
                              <w:t xml:space="preserve">] = </w:t>
                            </w:r>
                            <w:proofErr w:type="spellStart"/>
                            <w:r w:rsidRPr="009A363E">
                              <w:rPr>
                                <w:rFonts w:ascii="Consolas" w:hAnsi="Consolas" w:cs="Courier New"/>
                                <w:color w:val="000000"/>
                                <w:sz w:val="18"/>
                                <w:szCs w:val="18"/>
                                <w:lang w:val="es-ES"/>
                              </w:rPr>
                              <w:t>distance</w:t>
                            </w:r>
                            <w:proofErr w:type="spellEnd"/>
                          </w:p>
                          <w:p w14:paraId="744C6A04" w14:textId="77777777" w:rsidR="00754E9D" w:rsidRPr="009A363E" w:rsidRDefault="00754E9D" w:rsidP="00754E9D">
                            <w:pPr>
                              <w:shd w:val="clear" w:color="auto" w:fill="F7F7F7"/>
                              <w:spacing w:before="0" w:line="285" w:lineRule="atLeast"/>
                              <w:jc w:val="left"/>
                              <w:rPr>
                                <w:rFonts w:ascii="Consolas" w:hAnsi="Consolas" w:cs="Courier New"/>
                                <w:color w:val="000000"/>
                                <w:sz w:val="18"/>
                                <w:szCs w:val="18"/>
                                <w:lang w:val="es-ES"/>
                              </w:rPr>
                            </w:pPr>
                            <w:r w:rsidRPr="009A363E">
                              <w:rPr>
                                <w:rFonts w:ascii="Consolas" w:hAnsi="Consolas" w:cs="Courier New"/>
                                <w:color w:val="000000"/>
                                <w:sz w:val="18"/>
                                <w:szCs w:val="18"/>
                                <w:lang w:val="es-ES"/>
                              </w:rPr>
                              <w:t xml:space="preserve">            </w:t>
                            </w:r>
                            <w:proofErr w:type="spellStart"/>
                            <w:r w:rsidRPr="009A363E">
                              <w:rPr>
                                <w:rFonts w:ascii="Consolas" w:hAnsi="Consolas" w:cs="Courier New"/>
                                <w:color w:val="000000"/>
                                <w:sz w:val="18"/>
                                <w:szCs w:val="18"/>
                                <w:lang w:val="es-ES"/>
                              </w:rPr>
                              <w:t>distancia_media</w:t>
                            </w:r>
                            <w:proofErr w:type="spellEnd"/>
                            <w:r w:rsidRPr="009A363E">
                              <w:rPr>
                                <w:rFonts w:ascii="Consolas" w:hAnsi="Consolas" w:cs="Courier New"/>
                                <w:color w:val="000000"/>
                                <w:sz w:val="18"/>
                                <w:szCs w:val="18"/>
                                <w:lang w:val="es-ES"/>
                              </w:rPr>
                              <w:t xml:space="preserve"> = </w:t>
                            </w:r>
                            <w:proofErr w:type="spellStart"/>
                            <w:r w:rsidRPr="009A363E">
                              <w:rPr>
                                <w:rFonts w:ascii="Consolas" w:hAnsi="Consolas" w:cs="Courier New"/>
                                <w:color w:val="000000"/>
                                <w:sz w:val="18"/>
                                <w:szCs w:val="18"/>
                                <w:lang w:val="es-ES"/>
                              </w:rPr>
                              <w:t>calcular_distancia_</w:t>
                            </w:r>
                            <w:proofErr w:type="gramStart"/>
                            <w:r w:rsidRPr="009A363E">
                              <w:rPr>
                                <w:rFonts w:ascii="Consolas" w:hAnsi="Consolas" w:cs="Courier New"/>
                                <w:color w:val="000000"/>
                                <w:sz w:val="18"/>
                                <w:szCs w:val="18"/>
                                <w:lang w:val="es-ES"/>
                              </w:rPr>
                              <w:t>media</w:t>
                            </w:r>
                            <w:proofErr w:type="spellEnd"/>
                            <w:r w:rsidRPr="009A363E">
                              <w:rPr>
                                <w:rFonts w:ascii="Consolas" w:hAnsi="Consolas" w:cs="Courier New"/>
                                <w:color w:val="000000"/>
                                <w:sz w:val="18"/>
                                <w:szCs w:val="18"/>
                                <w:lang w:val="es-ES"/>
                              </w:rPr>
                              <w:t>(</w:t>
                            </w:r>
                            <w:proofErr w:type="gramEnd"/>
                            <w:r w:rsidRPr="009A363E">
                              <w:rPr>
                                <w:rFonts w:ascii="Consolas" w:hAnsi="Consolas" w:cs="Courier New"/>
                                <w:color w:val="000000"/>
                                <w:sz w:val="18"/>
                                <w:szCs w:val="18"/>
                                <w:lang w:val="es-ES"/>
                              </w:rPr>
                              <w:t>)</w:t>
                            </w:r>
                          </w:p>
                          <w:p w14:paraId="328C0F98" w14:textId="77777777" w:rsidR="00754E9D" w:rsidRPr="009A363E" w:rsidRDefault="00754E9D" w:rsidP="00754E9D">
                            <w:pPr>
                              <w:shd w:val="clear" w:color="auto" w:fill="F7F7F7"/>
                              <w:spacing w:before="0" w:line="285" w:lineRule="atLeast"/>
                              <w:jc w:val="left"/>
                              <w:rPr>
                                <w:rFonts w:ascii="Consolas" w:hAnsi="Consolas" w:cs="Courier New"/>
                                <w:color w:val="000000"/>
                                <w:sz w:val="18"/>
                                <w:szCs w:val="18"/>
                                <w:lang w:val="en-US"/>
                              </w:rPr>
                            </w:pPr>
                            <w:r w:rsidRPr="009A363E">
                              <w:rPr>
                                <w:rFonts w:ascii="Consolas" w:hAnsi="Consolas" w:cs="Courier New"/>
                                <w:color w:val="000000"/>
                                <w:sz w:val="18"/>
                                <w:szCs w:val="18"/>
                                <w:lang w:val="es-ES"/>
                              </w:rPr>
                              <w:t xml:space="preserve">            </w:t>
                            </w:r>
                            <w:r w:rsidRPr="009A363E">
                              <w:rPr>
                                <w:rFonts w:ascii="Consolas" w:hAnsi="Consolas" w:cs="Courier New"/>
                                <w:color w:val="AF00DB"/>
                                <w:sz w:val="18"/>
                                <w:szCs w:val="18"/>
                                <w:lang w:val="en-US"/>
                              </w:rPr>
                              <w:t>if</w:t>
                            </w:r>
                            <w:r w:rsidRPr="009A363E">
                              <w:rPr>
                                <w:rFonts w:ascii="Consolas" w:hAnsi="Consolas" w:cs="Courier New"/>
                                <w:color w:val="000000"/>
                                <w:sz w:val="18"/>
                                <w:szCs w:val="18"/>
                                <w:lang w:val="en-US"/>
                              </w:rPr>
                              <w:t xml:space="preserve"> </w:t>
                            </w:r>
                            <w:proofErr w:type="spellStart"/>
                            <w:r w:rsidRPr="009A363E">
                              <w:rPr>
                                <w:rFonts w:ascii="Consolas" w:hAnsi="Consolas" w:cs="Courier New"/>
                                <w:color w:val="000000"/>
                                <w:sz w:val="18"/>
                                <w:szCs w:val="18"/>
                                <w:lang w:val="en-US"/>
                              </w:rPr>
                              <w:t>distancia_media</w:t>
                            </w:r>
                            <w:proofErr w:type="spellEnd"/>
                            <w:r w:rsidRPr="009A363E">
                              <w:rPr>
                                <w:rFonts w:ascii="Consolas" w:hAnsi="Consolas" w:cs="Courier New"/>
                                <w:color w:val="000000"/>
                                <w:sz w:val="18"/>
                                <w:szCs w:val="18"/>
                                <w:lang w:val="en-US"/>
                              </w:rPr>
                              <w:t xml:space="preserve"> </w:t>
                            </w:r>
                            <w:r w:rsidRPr="009A363E">
                              <w:rPr>
                                <w:rFonts w:ascii="Consolas" w:hAnsi="Consolas" w:cs="Courier New"/>
                                <w:color w:val="0000FF"/>
                                <w:sz w:val="18"/>
                                <w:szCs w:val="18"/>
                                <w:lang w:val="en-US"/>
                              </w:rPr>
                              <w:t>and</w:t>
                            </w:r>
                            <w:r w:rsidRPr="009A363E">
                              <w:rPr>
                                <w:rFonts w:ascii="Consolas" w:hAnsi="Consolas" w:cs="Courier New"/>
                                <w:color w:val="000000"/>
                                <w:sz w:val="18"/>
                                <w:szCs w:val="18"/>
                                <w:lang w:val="en-US"/>
                              </w:rPr>
                              <w:t xml:space="preserve"> </w:t>
                            </w:r>
                            <w:proofErr w:type="gramStart"/>
                            <w:r w:rsidRPr="009A363E">
                              <w:rPr>
                                <w:rFonts w:ascii="Consolas" w:hAnsi="Consolas" w:cs="Courier New"/>
                                <w:color w:val="795E26"/>
                                <w:sz w:val="18"/>
                                <w:szCs w:val="18"/>
                                <w:lang w:val="en-US"/>
                              </w:rPr>
                              <w:t>abs</w:t>
                            </w:r>
                            <w:r w:rsidRPr="009A363E">
                              <w:rPr>
                                <w:rFonts w:ascii="Consolas" w:hAnsi="Consolas" w:cs="Courier New"/>
                                <w:color w:val="000000"/>
                                <w:sz w:val="18"/>
                                <w:szCs w:val="18"/>
                                <w:lang w:val="en-US"/>
                              </w:rPr>
                              <w:t>(</w:t>
                            </w:r>
                            <w:proofErr w:type="spellStart"/>
                            <w:proofErr w:type="gramEnd"/>
                            <w:r w:rsidRPr="009A363E">
                              <w:rPr>
                                <w:rFonts w:ascii="Consolas" w:hAnsi="Consolas" w:cs="Courier New"/>
                                <w:color w:val="000000"/>
                                <w:sz w:val="18"/>
                                <w:szCs w:val="18"/>
                                <w:lang w:val="en-US"/>
                              </w:rPr>
                              <w:t>anguloObj</w:t>
                            </w:r>
                            <w:proofErr w:type="spellEnd"/>
                            <w:r w:rsidRPr="009A363E">
                              <w:rPr>
                                <w:rFonts w:ascii="Consolas" w:hAnsi="Consolas" w:cs="Courier New"/>
                                <w:color w:val="000000"/>
                                <w:sz w:val="18"/>
                                <w:szCs w:val="18"/>
                                <w:lang w:val="en-US"/>
                              </w:rPr>
                              <w:t xml:space="preserve"> - </w:t>
                            </w:r>
                            <w:proofErr w:type="spellStart"/>
                            <w:r w:rsidRPr="009A363E">
                              <w:rPr>
                                <w:rFonts w:ascii="Consolas" w:hAnsi="Consolas" w:cs="Courier New"/>
                                <w:color w:val="000000"/>
                                <w:sz w:val="18"/>
                                <w:szCs w:val="18"/>
                                <w:lang w:val="en-US"/>
                              </w:rPr>
                              <w:t>yaw_angle</w:t>
                            </w:r>
                            <w:proofErr w:type="spellEnd"/>
                            <w:r w:rsidRPr="009A363E">
                              <w:rPr>
                                <w:rFonts w:ascii="Consolas" w:hAnsi="Consolas" w:cs="Courier New"/>
                                <w:color w:val="000000"/>
                                <w:sz w:val="18"/>
                                <w:szCs w:val="18"/>
                                <w:lang w:val="en-US"/>
                              </w:rPr>
                              <w:t xml:space="preserve">) &lt;= </w:t>
                            </w:r>
                            <w:r w:rsidRPr="009A363E">
                              <w:rPr>
                                <w:rFonts w:ascii="Consolas" w:hAnsi="Consolas" w:cs="Courier New"/>
                                <w:color w:val="116644"/>
                                <w:sz w:val="18"/>
                                <w:szCs w:val="18"/>
                                <w:lang w:val="en-US"/>
                              </w:rPr>
                              <w:t>0.5</w:t>
                            </w:r>
                            <w:r w:rsidRPr="009A363E">
                              <w:rPr>
                                <w:rFonts w:ascii="Consolas" w:hAnsi="Consolas" w:cs="Courier New"/>
                                <w:color w:val="000000"/>
                                <w:sz w:val="18"/>
                                <w:szCs w:val="18"/>
                                <w:lang w:val="en-US"/>
                              </w:rPr>
                              <w:t xml:space="preserve"> </w:t>
                            </w:r>
                            <w:r w:rsidRPr="009A363E">
                              <w:rPr>
                                <w:rFonts w:ascii="Consolas" w:hAnsi="Consolas" w:cs="Courier New"/>
                                <w:color w:val="0000FF"/>
                                <w:sz w:val="18"/>
                                <w:szCs w:val="18"/>
                                <w:lang w:val="en-US"/>
                              </w:rPr>
                              <w:t>and</w:t>
                            </w:r>
                            <w:r w:rsidRPr="009A363E">
                              <w:rPr>
                                <w:rFonts w:ascii="Consolas" w:hAnsi="Consolas" w:cs="Courier New"/>
                                <w:color w:val="000000"/>
                                <w:sz w:val="18"/>
                                <w:szCs w:val="18"/>
                                <w:lang w:val="en-US"/>
                              </w:rPr>
                              <w:t xml:space="preserve"> cola &gt;= </w:t>
                            </w:r>
                            <w:r w:rsidRPr="009A363E">
                              <w:rPr>
                                <w:rFonts w:ascii="Consolas" w:hAnsi="Consolas" w:cs="Courier New"/>
                                <w:color w:val="116644"/>
                                <w:sz w:val="18"/>
                                <w:szCs w:val="18"/>
                                <w:lang w:val="en-US"/>
                              </w:rPr>
                              <w:t>1</w:t>
                            </w:r>
                            <w:r w:rsidRPr="009A363E">
                              <w:rPr>
                                <w:rFonts w:ascii="Consolas" w:hAnsi="Consolas" w:cs="Courier New"/>
                                <w:color w:val="000000"/>
                                <w:sz w:val="18"/>
                                <w:szCs w:val="18"/>
                                <w:lang w:val="en-US"/>
                              </w:rPr>
                              <w:t>:</w:t>
                            </w:r>
                          </w:p>
                          <w:p w14:paraId="423F02AD" w14:textId="77777777" w:rsidR="00754E9D" w:rsidRPr="009A363E" w:rsidRDefault="00754E9D" w:rsidP="00754E9D">
                            <w:pPr>
                              <w:shd w:val="clear" w:color="auto" w:fill="F7F7F7"/>
                              <w:spacing w:before="0" w:line="285" w:lineRule="atLeast"/>
                              <w:jc w:val="left"/>
                              <w:rPr>
                                <w:rFonts w:ascii="Consolas" w:hAnsi="Consolas" w:cs="Courier New"/>
                                <w:color w:val="000000"/>
                                <w:sz w:val="18"/>
                                <w:szCs w:val="18"/>
                                <w:lang w:val="es-ES"/>
                              </w:rPr>
                            </w:pPr>
                            <w:r w:rsidRPr="009A363E">
                              <w:rPr>
                                <w:rFonts w:ascii="Consolas" w:hAnsi="Consolas" w:cs="Courier New"/>
                                <w:color w:val="000000"/>
                                <w:sz w:val="18"/>
                                <w:szCs w:val="18"/>
                                <w:lang w:val="en-US"/>
                              </w:rPr>
                              <w:t xml:space="preserve">                </w:t>
                            </w:r>
                            <w:proofErr w:type="spellStart"/>
                            <w:r w:rsidRPr="009A363E">
                              <w:rPr>
                                <w:rFonts w:ascii="Consolas" w:hAnsi="Consolas" w:cs="Courier New"/>
                                <w:color w:val="AF00DB"/>
                                <w:sz w:val="18"/>
                                <w:szCs w:val="18"/>
                                <w:lang w:val="es-ES"/>
                              </w:rPr>
                              <w:t>if</w:t>
                            </w:r>
                            <w:proofErr w:type="spellEnd"/>
                            <w:r w:rsidRPr="009A363E">
                              <w:rPr>
                                <w:rFonts w:ascii="Consolas" w:hAnsi="Consolas" w:cs="Courier New"/>
                                <w:color w:val="000000"/>
                                <w:sz w:val="18"/>
                                <w:szCs w:val="18"/>
                                <w:lang w:val="es-ES"/>
                              </w:rPr>
                              <w:t xml:space="preserve"> distancia_media &lt;= </w:t>
                            </w:r>
                            <w:r w:rsidRPr="009A363E">
                              <w:rPr>
                                <w:rFonts w:ascii="Consolas" w:hAnsi="Consolas" w:cs="Courier New"/>
                                <w:color w:val="116644"/>
                                <w:sz w:val="18"/>
                                <w:szCs w:val="18"/>
                                <w:lang w:val="es-ES"/>
                              </w:rPr>
                              <w:t>20</w:t>
                            </w:r>
                            <w:r w:rsidRPr="009A363E">
                              <w:rPr>
                                <w:rFonts w:ascii="Consolas" w:hAnsi="Consolas" w:cs="Courier New"/>
                                <w:color w:val="000000"/>
                                <w:sz w:val="18"/>
                                <w:szCs w:val="18"/>
                                <w:lang w:val="es-ES"/>
                              </w:rPr>
                              <w:t>:</w:t>
                            </w:r>
                          </w:p>
                          <w:p w14:paraId="06567321" w14:textId="77777777" w:rsidR="00754E9D" w:rsidRPr="009A363E" w:rsidRDefault="00754E9D" w:rsidP="00754E9D">
                            <w:pPr>
                              <w:shd w:val="clear" w:color="auto" w:fill="F7F7F7"/>
                              <w:spacing w:before="0" w:line="285" w:lineRule="atLeast"/>
                              <w:jc w:val="left"/>
                              <w:rPr>
                                <w:rFonts w:ascii="Consolas" w:hAnsi="Consolas" w:cs="Courier New"/>
                                <w:color w:val="000000"/>
                                <w:sz w:val="18"/>
                                <w:szCs w:val="18"/>
                                <w:lang w:val="es-ES"/>
                              </w:rPr>
                            </w:pPr>
                            <w:r w:rsidRPr="009A363E">
                              <w:rPr>
                                <w:rFonts w:ascii="Consolas" w:hAnsi="Consolas" w:cs="Courier New"/>
                                <w:color w:val="000000"/>
                                <w:sz w:val="18"/>
                                <w:szCs w:val="18"/>
                                <w:lang w:val="es-ES"/>
                              </w:rPr>
                              <w:t xml:space="preserve">                    </w:t>
                            </w:r>
                            <w:proofErr w:type="spellStart"/>
                            <w:proofErr w:type="gramStart"/>
                            <w:r w:rsidRPr="009A363E">
                              <w:rPr>
                                <w:rFonts w:ascii="Consolas" w:hAnsi="Consolas" w:cs="Courier New"/>
                                <w:color w:val="000000"/>
                                <w:sz w:val="18"/>
                                <w:szCs w:val="18"/>
                                <w:lang w:val="es-ES"/>
                              </w:rPr>
                              <w:t>client.publish</w:t>
                            </w:r>
                            <w:proofErr w:type="spellEnd"/>
                            <w:proofErr w:type="gramEnd"/>
                            <w:r w:rsidRPr="009A363E">
                              <w:rPr>
                                <w:rFonts w:ascii="Consolas" w:hAnsi="Consolas" w:cs="Courier New"/>
                                <w:color w:val="000000"/>
                                <w:sz w:val="18"/>
                                <w:szCs w:val="18"/>
                                <w:lang w:val="es-ES"/>
                              </w:rPr>
                              <w:t>(</w:t>
                            </w:r>
                            <w:r w:rsidRPr="009A363E">
                              <w:rPr>
                                <w:rFonts w:ascii="Consolas" w:hAnsi="Consolas" w:cs="Courier New"/>
                                <w:color w:val="A31515"/>
                                <w:sz w:val="18"/>
                                <w:szCs w:val="18"/>
                                <w:lang w:val="es-ES"/>
                              </w:rPr>
                              <w:t>"</w:t>
                            </w:r>
                            <w:proofErr w:type="spellStart"/>
                            <w:r w:rsidRPr="009A363E">
                              <w:rPr>
                                <w:rFonts w:ascii="Consolas" w:hAnsi="Consolas" w:cs="Courier New"/>
                                <w:color w:val="A31515"/>
                                <w:sz w:val="18"/>
                                <w:szCs w:val="18"/>
                                <w:lang w:val="es-ES"/>
                              </w:rPr>
                              <w:t>lidar</w:t>
                            </w:r>
                            <w:proofErr w:type="spellEnd"/>
                            <w:r w:rsidRPr="009A363E">
                              <w:rPr>
                                <w:rFonts w:ascii="Consolas" w:hAnsi="Consolas" w:cs="Courier New"/>
                                <w:color w:val="A31515"/>
                                <w:sz w:val="18"/>
                                <w:szCs w:val="18"/>
                                <w:lang w:val="es-ES"/>
                              </w:rPr>
                              <w:t>/output/</w:t>
                            </w:r>
                            <w:proofErr w:type="spellStart"/>
                            <w:r w:rsidRPr="009A363E">
                              <w:rPr>
                                <w:rFonts w:ascii="Consolas" w:hAnsi="Consolas" w:cs="Courier New"/>
                                <w:color w:val="A31515"/>
                                <w:sz w:val="18"/>
                                <w:szCs w:val="18"/>
                                <w:lang w:val="es-ES"/>
                              </w:rPr>
                              <w:t>distanciaMedia</w:t>
                            </w:r>
                            <w:proofErr w:type="spellEnd"/>
                            <w:r w:rsidRPr="009A363E">
                              <w:rPr>
                                <w:rFonts w:ascii="Consolas" w:hAnsi="Consolas" w:cs="Courier New"/>
                                <w:color w:val="A31515"/>
                                <w:sz w:val="18"/>
                                <w:szCs w:val="18"/>
                                <w:lang w:val="es-ES"/>
                              </w:rPr>
                              <w:t>"</w:t>
                            </w:r>
                            <w:r w:rsidRPr="009A363E">
                              <w:rPr>
                                <w:rFonts w:ascii="Consolas" w:hAnsi="Consolas" w:cs="Courier New"/>
                                <w:color w:val="000000"/>
                                <w:sz w:val="18"/>
                                <w:szCs w:val="18"/>
                                <w:lang w:val="es-ES"/>
                              </w:rPr>
                              <w:t xml:space="preserve">, </w:t>
                            </w:r>
                            <w:proofErr w:type="spellStart"/>
                            <w:r w:rsidRPr="009A363E">
                              <w:rPr>
                                <w:rFonts w:ascii="Consolas" w:hAnsi="Consolas" w:cs="Courier New"/>
                                <w:color w:val="000000"/>
                                <w:sz w:val="18"/>
                                <w:szCs w:val="18"/>
                                <w:lang w:val="es-ES"/>
                              </w:rPr>
                              <w:t>distancia_media</w:t>
                            </w:r>
                            <w:proofErr w:type="spellEnd"/>
                            <w:r w:rsidRPr="009A363E">
                              <w:rPr>
                                <w:rFonts w:ascii="Consolas" w:hAnsi="Consolas" w:cs="Courier New"/>
                                <w:color w:val="000000"/>
                                <w:sz w:val="18"/>
                                <w:szCs w:val="18"/>
                                <w:lang w:val="es-ES"/>
                              </w:rPr>
                              <w:t xml:space="preserve">, </w:t>
                            </w:r>
                            <w:r w:rsidRPr="009A363E">
                              <w:rPr>
                                <w:rFonts w:ascii="Consolas" w:hAnsi="Consolas" w:cs="Courier New"/>
                                <w:color w:val="116644"/>
                                <w:sz w:val="18"/>
                                <w:szCs w:val="18"/>
                                <w:lang w:val="es-ES"/>
                              </w:rPr>
                              <w:t>0</w:t>
                            </w:r>
                            <w:r w:rsidRPr="009A363E">
                              <w:rPr>
                                <w:rFonts w:ascii="Consolas" w:hAnsi="Consolas" w:cs="Courier New"/>
                                <w:color w:val="000000"/>
                                <w:sz w:val="18"/>
                                <w:szCs w:val="18"/>
                                <w:lang w:val="es-ES"/>
                              </w:rPr>
                              <w:t>)</w:t>
                            </w:r>
                          </w:p>
                          <w:p w14:paraId="3D8B6905" w14:textId="77777777" w:rsidR="00754E9D" w:rsidRPr="009A363E" w:rsidRDefault="00754E9D" w:rsidP="00754E9D">
                            <w:pPr>
                              <w:shd w:val="clear" w:color="auto" w:fill="F7F7F7"/>
                              <w:spacing w:before="0" w:line="285" w:lineRule="atLeast"/>
                              <w:jc w:val="left"/>
                              <w:rPr>
                                <w:rFonts w:ascii="Consolas" w:hAnsi="Consolas" w:cs="Courier New"/>
                                <w:color w:val="000000"/>
                                <w:sz w:val="18"/>
                                <w:szCs w:val="18"/>
                                <w:lang w:val="es-ES"/>
                              </w:rPr>
                            </w:pPr>
                            <w:r w:rsidRPr="009A363E">
                              <w:rPr>
                                <w:rFonts w:ascii="Consolas" w:hAnsi="Consolas" w:cs="Courier New"/>
                                <w:color w:val="000000"/>
                                <w:sz w:val="18"/>
                                <w:szCs w:val="18"/>
                                <w:lang w:val="es-ES"/>
                              </w:rPr>
                              <w:t xml:space="preserve">                    cola -= </w:t>
                            </w:r>
                            <w:r w:rsidRPr="009A363E">
                              <w:rPr>
                                <w:rFonts w:ascii="Consolas" w:hAnsi="Consolas" w:cs="Courier New"/>
                                <w:color w:val="116644"/>
                                <w:sz w:val="18"/>
                                <w:szCs w:val="18"/>
                                <w:lang w:val="es-ES"/>
                              </w:rPr>
                              <w:t>1</w:t>
                            </w:r>
                          </w:p>
                          <w:p w14:paraId="2848A8DA" w14:textId="77777777" w:rsidR="00754E9D" w:rsidRPr="009A363E" w:rsidRDefault="00754E9D" w:rsidP="00754E9D">
                            <w:pPr>
                              <w:shd w:val="clear" w:color="auto" w:fill="F7F7F7"/>
                              <w:spacing w:before="0" w:line="285" w:lineRule="atLeast"/>
                              <w:jc w:val="left"/>
                              <w:rPr>
                                <w:rFonts w:ascii="Consolas" w:hAnsi="Consolas" w:cs="Courier New"/>
                                <w:color w:val="000000"/>
                                <w:sz w:val="18"/>
                                <w:szCs w:val="18"/>
                                <w:lang w:val="es-ES"/>
                              </w:rPr>
                            </w:pPr>
                            <w:r w:rsidRPr="009A363E">
                              <w:rPr>
                                <w:rFonts w:ascii="Consolas" w:hAnsi="Consolas" w:cs="Courier New"/>
                                <w:color w:val="000000"/>
                                <w:sz w:val="18"/>
                                <w:szCs w:val="18"/>
                                <w:lang w:val="es-ES"/>
                              </w:rPr>
                              <w:t xml:space="preserve">            </w:t>
                            </w:r>
                            <w:proofErr w:type="spellStart"/>
                            <w:proofErr w:type="gramStart"/>
                            <w:r w:rsidRPr="009A363E">
                              <w:rPr>
                                <w:rFonts w:ascii="Consolas" w:hAnsi="Consolas" w:cs="Courier New"/>
                                <w:color w:val="795E26"/>
                                <w:sz w:val="18"/>
                                <w:szCs w:val="18"/>
                                <w:lang w:val="es-ES"/>
                              </w:rPr>
                              <w:t>print</w:t>
                            </w:r>
                            <w:proofErr w:type="spellEnd"/>
                            <w:r w:rsidRPr="009A363E">
                              <w:rPr>
                                <w:rFonts w:ascii="Consolas" w:hAnsi="Consolas" w:cs="Courier New"/>
                                <w:color w:val="000000"/>
                                <w:sz w:val="18"/>
                                <w:szCs w:val="18"/>
                                <w:lang w:val="es-ES"/>
                              </w:rPr>
                              <w:t>(</w:t>
                            </w:r>
                            <w:proofErr w:type="spellStart"/>
                            <w:proofErr w:type="gramEnd"/>
                            <w:r w:rsidRPr="009A363E">
                              <w:rPr>
                                <w:rFonts w:ascii="Consolas" w:hAnsi="Consolas" w:cs="Courier New"/>
                                <w:color w:val="0000FF"/>
                                <w:sz w:val="18"/>
                                <w:szCs w:val="18"/>
                                <w:lang w:val="es-ES"/>
                              </w:rPr>
                              <w:t>f</w:t>
                            </w:r>
                            <w:r w:rsidRPr="009A363E">
                              <w:rPr>
                                <w:rFonts w:ascii="Consolas" w:hAnsi="Consolas" w:cs="Courier New"/>
                                <w:color w:val="A31515"/>
                                <w:sz w:val="18"/>
                                <w:szCs w:val="18"/>
                                <w:lang w:val="es-ES"/>
                              </w:rPr>
                              <w:t>"Distancia</w:t>
                            </w:r>
                            <w:proofErr w:type="spellEnd"/>
                            <w:r w:rsidRPr="009A363E">
                              <w:rPr>
                                <w:rFonts w:ascii="Consolas" w:hAnsi="Consolas" w:cs="Courier New"/>
                                <w:color w:val="A31515"/>
                                <w:sz w:val="18"/>
                                <w:szCs w:val="18"/>
                                <w:lang w:val="es-ES"/>
                              </w:rPr>
                              <w:t xml:space="preserve">: </w:t>
                            </w:r>
                            <w:r w:rsidRPr="009A363E">
                              <w:rPr>
                                <w:rFonts w:ascii="Consolas" w:hAnsi="Consolas" w:cs="Courier New"/>
                                <w:color w:val="000000"/>
                                <w:sz w:val="18"/>
                                <w:szCs w:val="18"/>
                                <w:lang w:val="es-ES"/>
                              </w:rPr>
                              <w:t>{</w:t>
                            </w:r>
                            <w:proofErr w:type="spellStart"/>
                            <w:r w:rsidRPr="009A363E">
                              <w:rPr>
                                <w:rFonts w:ascii="Consolas" w:hAnsi="Consolas" w:cs="Courier New"/>
                                <w:color w:val="000000"/>
                                <w:sz w:val="18"/>
                                <w:szCs w:val="18"/>
                                <w:lang w:val="es-ES"/>
                              </w:rPr>
                              <w:t>distance</w:t>
                            </w:r>
                            <w:proofErr w:type="spellEnd"/>
                            <w:r w:rsidRPr="009A363E">
                              <w:rPr>
                                <w:rFonts w:ascii="Consolas" w:hAnsi="Consolas" w:cs="Courier New"/>
                                <w:color w:val="000000"/>
                                <w:sz w:val="18"/>
                                <w:szCs w:val="18"/>
                                <w:lang w:val="es-ES"/>
                              </w:rPr>
                              <w:t>}</w:t>
                            </w:r>
                            <w:r w:rsidRPr="009A363E">
                              <w:rPr>
                                <w:rFonts w:ascii="Consolas" w:hAnsi="Consolas" w:cs="Courier New"/>
                                <w:color w:val="A31515"/>
                                <w:sz w:val="18"/>
                                <w:szCs w:val="18"/>
                                <w:lang w:val="es-ES"/>
                              </w:rPr>
                              <w:t xml:space="preserve">, Ángulo: </w:t>
                            </w:r>
                            <w:r w:rsidRPr="009A363E">
                              <w:rPr>
                                <w:rFonts w:ascii="Consolas" w:hAnsi="Consolas" w:cs="Courier New"/>
                                <w:color w:val="000000"/>
                                <w:sz w:val="18"/>
                                <w:szCs w:val="18"/>
                                <w:lang w:val="es-ES"/>
                              </w:rPr>
                              <w:t>{</w:t>
                            </w:r>
                            <w:proofErr w:type="spellStart"/>
                            <w:r w:rsidRPr="009A363E">
                              <w:rPr>
                                <w:rFonts w:ascii="Consolas" w:hAnsi="Consolas" w:cs="Courier New"/>
                                <w:color w:val="000000"/>
                                <w:sz w:val="18"/>
                                <w:szCs w:val="18"/>
                                <w:lang w:val="es-ES"/>
                              </w:rPr>
                              <w:t>yaw_angle</w:t>
                            </w:r>
                            <w:proofErr w:type="spellEnd"/>
                            <w:r w:rsidRPr="009A363E">
                              <w:rPr>
                                <w:rFonts w:ascii="Consolas" w:hAnsi="Consolas" w:cs="Courier New"/>
                                <w:color w:val="000000"/>
                                <w:sz w:val="18"/>
                                <w:szCs w:val="18"/>
                                <w:lang w:val="es-ES"/>
                              </w:rPr>
                              <w:t>}</w:t>
                            </w:r>
                            <w:r w:rsidRPr="009A363E">
                              <w:rPr>
                                <w:rFonts w:ascii="Consolas" w:hAnsi="Consolas" w:cs="Courier New"/>
                                <w:color w:val="A31515"/>
                                <w:sz w:val="18"/>
                                <w:szCs w:val="18"/>
                                <w:lang w:val="es-ES"/>
                              </w:rPr>
                              <w:t xml:space="preserve">, Distancia media: </w:t>
                            </w:r>
                            <w:r w:rsidRPr="009A363E">
                              <w:rPr>
                                <w:rFonts w:ascii="Consolas" w:hAnsi="Consolas" w:cs="Courier New"/>
                                <w:color w:val="000000"/>
                                <w:sz w:val="18"/>
                                <w:szCs w:val="18"/>
                                <w:lang w:val="es-ES"/>
                              </w:rPr>
                              <w:t>{</w:t>
                            </w:r>
                            <w:proofErr w:type="spellStart"/>
                            <w:r w:rsidRPr="009A363E">
                              <w:rPr>
                                <w:rFonts w:ascii="Consolas" w:hAnsi="Consolas" w:cs="Courier New"/>
                                <w:color w:val="000000"/>
                                <w:sz w:val="18"/>
                                <w:szCs w:val="18"/>
                                <w:lang w:val="es-ES"/>
                              </w:rPr>
                              <w:t>distancia_media</w:t>
                            </w:r>
                            <w:proofErr w:type="spellEnd"/>
                            <w:r w:rsidRPr="009A363E">
                              <w:rPr>
                                <w:rFonts w:ascii="Consolas" w:hAnsi="Consolas" w:cs="Courier New"/>
                                <w:color w:val="000000"/>
                                <w:sz w:val="18"/>
                                <w:szCs w:val="18"/>
                                <w:lang w:val="es-ES"/>
                              </w:rPr>
                              <w:t>}</w:t>
                            </w:r>
                            <w:r w:rsidRPr="009A363E">
                              <w:rPr>
                                <w:rFonts w:ascii="Consolas" w:hAnsi="Consolas" w:cs="Courier New"/>
                                <w:color w:val="A31515"/>
                                <w:sz w:val="18"/>
                                <w:szCs w:val="18"/>
                                <w:lang w:val="es-ES"/>
                              </w:rPr>
                              <w:t xml:space="preserve">, Cola: </w:t>
                            </w:r>
                            <w:r w:rsidRPr="009A363E">
                              <w:rPr>
                                <w:rFonts w:ascii="Consolas" w:hAnsi="Consolas" w:cs="Courier New"/>
                                <w:color w:val="000000"/>
                                <w:sz w:val="18"/>
                                <w:szCs w:val="18"/>
                                <w:lang w:val="es-ES"/>
                              </w:rPr>
                              <w:t>{cola}</w:t>
                            </w:r>
                            <w:r w:rsidRPr="009A363E">
                              <w:rPr>
                                <w:rFonts w:ascii="Consolas" w:hAnsi="Consolas" w:cs="Courier New"/>
                                <w:color w:val="A31515"/>
                                <w:sz w:val="18"/>
                                <w:szCs w:val="18"/>
                                <w:lang w:val="es-ES"/>
                              </w:rPr>
                              <w:t>"</w:t>
                            </w:r>
                            <w:r w:rsidRPr="009A363E">
                              <w:rPr>
                                <w:rFonts w:ascii="Consolas" w:hAnsi="Consolas" w:cs="Courier New"/>
                                <w:color w:val="000000"/>
                                <w:sz w:val="18"/>
                                <w:szCs w:val="18"/>
                                <w:lang w:val="es-ES"/>
                              </w:rPr>
                              <w:t>)</w:t>
                            </w:r>
                          </w:p>
                          <w:p w14:paraId="06828A57" w14:textId="77777777" w:rsidR="00754E9D" w:rsidRPr="009A363E" w:rsidRDefault="00754E9D" w:rsidP="00754E9D">
                            <w:pPr>
                              <w:shd w:val="clear" w:color="auto" w:fill="F7F7F7"/>
                              <w:spacing w:before="0" w:line="285" w:lineRule="atLeast"/>
                              <w:jc w:val="left"/>
                              <w:rPr>
                                <w:rFonts w:ascii="Consolas" w:hAnsi="Consolas" w:cs="Courier New"/>
                                <w:color w:val="000000"/>
                                <w:sz w:val="18"/>
                                <w:szCs w:val="18"/>
                                <w:lang w:val="es-ES"/>
                              </w:rPr>
                            </w:pPr>
                            <w:r w:rsidRPr="009A363E">
                              <w:rPr>
                                <w:rFonts w:ascii="Consolas" w:hAnsi="Consolas" w:cs="Courier New"/>
                                <w:color w:val="000000"/>
                                <w:sz w:val="18"/>
                                <w:szCs w:val="18"/>
                                <w:lang w:val="es-ES"/>
                              </w:rPr>
                              <w:t xml:space="preserve">        </w:t>
                            </w:r>
                            <w:proofErr w:type="spellStart"/>
                            <w:r w:rsidRPr="009A363E">
                              <w:rPr>
                                <w:rFonts w:ascii="Consolas" w:hAnsi="Consolas" w:cs="Courier New"/>
                                <w:color w:val="AF00DB"/>
                                <w:sz w:val="18"/>
                                <w:szCs w:val="18"/>
                                <w:lang w:val="es-ES"/>
                              </w:rPr>
                              <w:t>await</w:t>
                            </w:r>
                            <w:proofErr w:type="spellEnd"/>
                            <w:r w:rsidRPr="009A363E">
                              <w:rPr>
                                <w:rFonts w:ascii="Consolas" w:hAnsi="Consolas" w:cs="Courier New"/>
                                <w:color w:val="000000"/>
                                <w:sz w:val="18"/>
                                <w:szCs w:val="18"/>
                                <w:lang w:val="es-ES"/>
                              </w:rPr>
                              <w:t xml:space="preserve"> </w:t>
                            </w:r>
                            <w:proofErr w:type="spellStart"/>
                            <w:proofErr w:type="gramStart"/>
                            <w:r w:rsidRPr="009A363E">
                              <w:rPr>
                                <w:rFonts w:ascii="Consolas" w:hAnsi="Consolas" w:cs="Courier New"/>
                                <w:color w:val="000000"/>
                                <w:sz w:val="18"/>
                                <w:szCs w:val="18"/>
                                <w:lang w:val="es-ES"/>
                              </w:rPr>
                              <w:t>asyncio.sleep</w:t>
                            </w:r>
                            <w:proofErr w:type="spellEnd"/>
                            <w:proofErr w:type="gramEnd"/>
                            <w:r w:rsidRPr="009A363E">
                              <w:rPr>
                                <w:rFonts w:ascii="Consolas" w:hAnsi="Consolas" w:cs="Courier New"/>
                                <w:color w:val="000000"/>
                                <w:sz w:val="18"/>
                                <w:szCs w:val="18"/>
                                <w:lang w:val="es-ES"/>
                              </w:rPr>
                              <w:t>(</w:t>
                            </w:r>
                            <w:r w:rsidRPr="009A363E">
                              <w:rPr>
                                <w:rFonts w:ascii="Consolas" w:hAnsi="Consolas" w:cs="Courier New"/>
                                <w:color w:val="116644"/>
                                <w:sz w:val="18"/>
                                <w:szCs w:val="18"/>
                                <w:lang w:val="es-ES"/>
                              </w:rPr>
                              <w:t>0.1</w:t>
                            </w:r>
                            <w:r w:rsidRPr="009A363E">
                              <w:rPr>
                                <w:rFonts w:ascii="Consolas" w:hAnsi="Consolas" w:cs="Courier New"/>
                                <w:color w:val="000000"/>
                                <w:sz w:val="18"/>
                                <w:szCs w:val="18"/>
                                <w:lang w:val="es-ES"/>
                              </w:rPr>
                              <w:t>)</w:t>
                            </w:r>
                          </w:p>
                          <w:p w14:paraId="1E0C1E1D" w14:textId="7A5AD93E" w:rsidR="00CC2DFF" w:rsidRPr="00CC2DFF" w:rsidRDefault="00CC2DFF">
                            <w:pPr>
                              <w:rPr>
                                <w:lang w:val="es-ES"/>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1A35594" id="Cuadro de texto 28" o:spid="_x0000_s1073" type="#_x0000_t202" style="position:absolute;left:0;text-align:left;margin-left:400.65pt;margin-top:21.35pt;width:451.85pt;height:438pt;z-index:25170636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" o:allowoverlap="f">
                <v:textbox>
                  <w:txbxContent>
                    <w:p w14:paraId="7FBB424B" w14:textId="77777777" w:rsidR="00C55C77" w:rsidRPr="00C55C77" w:rsidRDefault="00C55C77" w:rsidP="00C55C77">
                      <w:pPr>
                        <w:shd w:val="clear" w:color="auto" w:fill="F7F7F7"/>
                        <w:spacing w:before="0" w:line="285" w:lineRule="atLeast"/>
                        <w:jc w:val="left"/>
                        <w:rPr>
                          <w:rFonts w:ascii="Courier New" w:hAnsi="Courier New" w:cs="Courier New"/>
                          <w:color w:val="000000"/>
                          <w:sz w:val="18"/>
                          <w:szCs w:val="18"/>
                          <w:lang w:val="es-ES"/>
                        </w:rPr>
                      </w:pPr>
                    </w:p>
                    <w:p w14:paraId="4DEB2B4F" w14:textId="77777777" w:rsidR="00C55C77" w:rsidRPr="009A363E" w:rsidRDefault="00C55C77" w:rsidP="00C55C77">
                      <w:pPr>
                        <w:shd w:val="clear" w:color="auto" w:fill="F7F7F7"/>
                        <w:spacing w:before="0" w:line="285" w:lineRule="atLeast"/>
                        <w:jc w:val="left"/>
                        <w:rPr>
                          <w:rFonts w:ascii="Consolas" w:hAnsi="Consolas" w:cs="Courier New"/>
                          <w:color w:val="000000"/>
                          <w:sz w:val="18"/>
                          <w:szCs w:val="18"/>
                          <w:lang w:val="en-US"/>
                        </w:rPr>
                      </w:pPr>
                      <w:r w:rsidRPr="009A363E">
                        <w:rPr>
                          <w:rFonts w:ascii="Consolas" w:hAnsi="Consolas" w:cs="Courier New"/>
                          <w:color w:val="0000FF"/>
                          <w:sz w:val="18"/>
                          <w:szCs w:val="18"/>
                          <w:lang w:val="en-US"/>
                        </w:rPr>
                        <w:t>def</w:t>
                      </w:r>
                      <w:r w:rsidRPr="009A363E">
                        <w:rPr>
                          <w:rFonts w:ascii="Consolas" w:hAnsi="Consolas" w:cs="Courier New"/>
                          <w:color w:val="000000"/>
                          <w:sz w:val="18"/>
                          <w:szCs w:val="18"/>
                          <w:lang w:val="en-US"/>
                        </w:rPr>
                        <w:t xml:space="preserve"> </w:t>
                      </w:r>
                      <w:proofErr w:type="spellStart"/>
                      <w:r w:rsidRPr="009A363E">
                        <w:rPr>
                          <w:rFonts w:ascii="Consolas" w:hAnsi="Consolas" w:cs="Courier New"/>
                          <w:color w:val="795E26"/>
                          <w:sz w:val="18"/>
                          <w:szCs w:val="18"/>
                          <w:lang w:val="en-US"/>
                        </w:rPr>
                        <w:t>wait_for_</w:t>
                      </w:r>
                      <w:proofErr w:type="gramStart"/>
                      <w:r w:rsidRPr="009A363E">
                        <w:rPr>
                          <w:rFonts w:ascii="Consolas" w:hAnsi="Consolas" w:cs="Courier New"/>
                          <w:color w:val="795E26"/>
                          <w:sz w:val="18"/>
                          <w:szCs w:val="18"/>
                          <w:lang w:val="en-US"/>
                        </w:rPr>
                        <w:t>reading</w:t>
                      </w:r>
                      <w:proofErr w:type="spellEnd"/>
                      <w:r w:rsidRPr="009A363E">
                        <w:rPr>
                          <w:rFonts w:ascii="Consolas" w:hAnsi="Consolas" w:cs="Courier New"/>
                          <w:color w:val="000000"/>
                          <w:sz w:val="18"/>
                          <w:szCs w:val="18"/>
                          <w:lang w:val="en-US"/>
                        </w:rPr>
                        <w:t>(</w:t>
                      </w:r>
                      <w:proofErr w:type="gramEnd"/>
                      <w:r w:rsidRPr="009A363E">
                        <w:rPr>
                          <w:rFonts w:ascii="Consolas" w:hAnsi="Consolas" w:cs="Courier New"/>
                          <w:color w:val="001080"/>
                          <w:sz w:val="18"/>
                          <w:szCs w:val="18"/>
                          <w:lang w:val="en-US"/>
                        </w:rPr>
                        <w:t>port</w:t>
                      </w:r>
                      <w:r w:rsidRPr="009A363E">
                        <w:rPr>
                          <w:rFonts w:ascii="Consolas" w:hAnsi="Consolas" w:cs="Courier New"/>
                          <w:color w:val="000000"/>
                          <w:sz w:val="18"/>
                          <w:szCs w:val="18"/>
                          <w:lang w:val="en-US"/>
                        </w:rPr>
                        <w:t xml:space="preserve">, </w:t>
                      </w:r>
                      <w:r w:rsidRPr="009A363E">
                        <w:rPr>
                          <w:rFonts w:ascii="Consolas" w:hAnsi="Consolas" w:cs="Courier New"/>
                          <w:color w:val="001080"/>
                          <w:sz w:val="18"/>
                          <w:szCs w:val="18"/>
                          <w:lang w:val="en-US"/>
                        </w:rPr>
                        <w:t>timeout</w:t>
                      </w:r>
                      <w:r w:rsidRPr="009A363E">
                        <w:rPr>
                          <w:rFonts w:ascii="Consolas" w:hAnsi="Consolas" w:cs="Courier New"/>
                          <w:color w:val="000000"/>
                          <w:sz w:val="18"/>
                          <w:szCs w:val="18"/>
                          <w:lang w:val="en-US"/>
                        </w:rPr>
                        <w:t>=</w:t>
                      </w:r>
                      <w:r w:rsidRPr="009A363E">
                        <w:rPr>
                          <w:rFonts w:ascii="Consolas" w:hAnsi="Consolas" w:cs="Courier New"/>
                          <w:color w:val="116644"/>
                          <w:sz w:val="18"/>
                          <w:szCs w:val="18"/>
                          <w:lang w:val="en-US"/>
                        </w:rPr>
                        <w:t>1</w:t>
                      </w:r>
                      <w:r w:rsidRPr="009A363E">
                        <w:rPr>
                          <w:rFonts w:ascii="Consolas" w:hAnsi="Consolas" w:cs="Courier New"/>
                          <w:color w:val="000000"/>
                          <w:sz w:val="18"/>
                          <w:szCs w:val="18"/>
                          <w:lang w:val="en-US"/>
                        </w:rPr>
                        <w:t>):</w:t>
                      </w:r>
                    </w:p>
                    <w:p w14:paraId="51E95D79" w14:textId="77777777" w:rsidR="00C55C77" w:rsidRPr="009A363E" w:rsidRDefault="00C55C77" w:rsidP="00C55C77">
                      <w:pPr>
                        <w:shd w:val="clear" w:color="auto" w:fill="F7F7F7"/>
                        <w:spacing w:before="0" w:line="285" w:lineRule="atLeast"/>
                        <w:jc w:val="left"/>
                        <w:rPr>
                          <w:rFonts w:ascii="Consolas" w:hAnsi="Consolas" w:cs="Courier New"/>
                          <w:color w:val="000000"/>
                          <w:sz w:val="18"/>
                          <w:szCs w:val="18"/>
                          <w:lang w:val="en-US"/>
                        </w:rPr>
                      </w:pPr>
                      <w:r w:rsidRPr="009A363E">
                        <w:rPr>
                          <w:rFonts w:ascii="Consolas" w:hAnsi="Consolas" w:cs="Courier New"/>
                          <w:color w:val="000000"/>
                          <w:sz w:val="18"/>
                          <w:szCs w:val="18"/>
                          <w:lang w:val="en-US"/>
                        </w:rPr>
                        <w:t xml:space="preserve">    response = </w:t>
                      </w:r>
                      <w:proofErr w:type="spellStart"/>
                      <w:proofErr w:type="gramStart"/>
                      <w:r w:rsidRPr="009A363E">
                        <w:rPr>
                          <w:rFonts w:ascii="Consolas" w:hAnsi="Consolas" w:cs="Courier New"/>
                          <w:color w:val="000000"/>
                          <w:sz w:val="18"/>
                          <w:szCs w:val="18"/>
                          <w:lang w:val="en-US"/>
                        </w:rPr>
                        <w:t>waitForPacket</w:t>
                      </w:r>
                      <w:proofErr w:type="spellEnd"/>
                      <w:r w:rsidRPr="009A363E">
                        <w:rPr>
                          <w:rFonts w:ascii="Consolas" w:hAnsi="Consolas" w:cs="Courier New"/>
                          <w:color w:val="000000"/>
                          <w:sz w:val="18"/>
                          <w:szCs w:val="18"/>
                          <w:lang w:val="en-US"/>
                        </w:rPr>
                        <w:t>(</w:t>
                      </w:r>
                      <w:proofErr w:type="gramEnd"/>
                      <w:r w:rsidRPr="009A363E">
                        <w:rPr>
                          <w:rFonts w:ascii="Consolas" w:hAnsi="Consolas" w:cs="Courier New"/>
                          <w:color w:val="000000"/>
                          <w:sz w:val="18"/>
                          <w:szCs w:val="18"/>
                          <w:lang w:val="en-US"/>
                        </w:rPr>
                        <w:t xml:space="preserve">port, </w:t>
                      </w:r>
                      <w:r w:rsidRPr="009A363E">
                        <w:rPr>
                          <w:rFonts w:ascii="Consolas" w:hAnsi="Consolas" w:cs="Courier New"/>
                          <w:color w:val="116644"/>
                          <w:sz w:val="18"/>
                          <w:szCs w:val="18"/>
                          <w:lang w:val="en-US"/>
                        </w:rPr>
                        <w:t>44</w:t>
                      </w:r>
                      <w:r w:rsidRPr="009A363E">
                        <w:rPr>
                          <w:rFonts w:ascii="Consolas" w:hAnsi="Consolas" w:cs="Courier New"/>
                          <w:color w:val="000000"/>
                          <w:sz w:val="18"/>
                          <w:szCs w:val="18"/>
                          <w:lang w:val="en-US"/>
                        </w:rPr>
                        <w:t>, timeout)</w:t>
                      </w:r>
                    </w:p>
                    <w:p w14:paraId="00B3DAC1" w14:textId="77777777" w:rsidR="00C55C77" w:rsidRPr="009A363E" w:rsidRDefault="00C55C77" w:rsidP="00C55C77">
                      <w:pPr>
                        <w:shd w:val="clear" w:color="auto" w:fill="F7F7F7"/>
                        <w:spacing w:before="0" w:line="285" w:lineRule="atLeast"/>
                        <w:jc w:val="left"/>
                        <w:rPr>
                          <w:rFonts w:ascii="Consolas" w:hAnsi="Consolas" w:cs="Courier New"/>
                          <w:color w:val="000000"/>
                          <w:sz w:val="18"/>
                          <w:szCs w:val="18"/>
                          <w:lang w:val="en-US"/>
                        </w:rPr>
                      </w:pPr>
                      <w:r w:rsidRPr="009A363E">
                        <w:rPr>
                          <w:rFonts w:ascii="Consolas" w:hAnsi="Consolas" w:cs="Courier New"/>
                          <w:color w:val="000000"/>
                          <w:sz w:val="18"/>
                          <w:szCs w:val="18"/>
                          <w:lang w:val="en-US"/>
                        </w:rPr>
                        <w:t xml:space="preserve">    </w:t>
                      </w:r>
                      <w:r w:rsidRPr="009A363E">
                        <w:rPr>
                          <w:rFonts w:ascii="Consolas" w:hAnsi="Consolas" w:cs="Courier New"/>
                          <w:color w:val="AF00DB"/>
                          <w:sz w:val="18"/>
                          <w:szCs w:val="18"/>
                          <w:lang w:val="en-US"/>
                        </w:rPr>
                        <w:t>if</w:t>
                      </w:r>
                      <w:r w:rsidRPr="009A363E">
                        <w:rPr>
                          <w:rFonts w:ascii="Consolas" w:hAnsi="Consolas" w:cs="Courier New"/>
                          <w:color w:val="000000"/>
                          <w:sz w:val="18"/>
                          <w:szCs w:val="18"/>
                          <w:lang w:val="en-US"/>
                        </w:rPr>
                        <w:t xml:space="preserve"> response </w:t>
                      </w:r>
                      <w:r w:rsidRPr="009A363E">
                        <w:rPr>
                          <w:rFonts w:ascii="Consolas" w:hAnsi="Consolas" w:cs="Courier New"/>
                          <w:color w:val="0000FF"/>
                          <w:sz w:val="18"/>
                          <w:szCs w:val="18"/>
                          <w:lang w:val="en-US"/>
                        </w:rPr>
                        <w:t>is</w:t>
                      </w:r>
                      <w:r w:rsidRPr="009A363E">
                        <w:rPr>
                          <w:rFonts w:ascii="Consolas" w:hAnsi="Consolas" w:cs="Courier New"/>
                          <w:color w:val="000000"/>
                          <w:sz w:val="18"/>
                          <w:szCs w:val="18"/>
                          <w:lang w:val="en-US"/>
                        </w:rPr>
                        <w:t xml:space="preserve"> </w:t>
                      </w:r>
                      <w:r w:rsidRPr="009A363E">
                        <w:rPr>
                          <w:rFonts w:ascii="Consolas" w:hAnsi="Consolas" w:cs="Courier New"/>
                          <w:color w:val="0000FF"/>
                          <w:sz w:val="18"/>
                          <w:szCs w:val="18"/>
                          <w:lang w:val="en-US"/>
                        </w:rPr>
                        <w:t>None</w:t>
                      </w:r>
                      <w:r w:rsidRPr="009A363E">
                        <w:rPr>
                          <w:rFonts w:ascii="Consolas" w:hAnsi="Consolas" w:cs="Courier New"/>
                          <w:color w:val="000000"/>
                          <w:sz w:val="18"/>
                          <w:szCs w:val="18"/>
                          <w:lang w:val="en-US"/>
                        </w:rPr>
                        <w:t>:</w:t>
                      </w:r>
                    </w:p>
                    <w:p w14:paraId="0EDBD1E4" w14:textId="77777777" w:rsidR="00C55C77" w:rsidRPr="009A363E" w:rsidRDefault="00C55C77" w:rsidP="00C55C77">
                      <w:pPr>
                        <w:shd w:val="clear" w:color="auto" w:fill="F7F7F7"/>
                        <w:spacing w:before="0" w:line="285" w:lineRule="atLeast"/>
                        <w:jc w:val="left"/>
                        <w:rPr>
                          <w:rFonts w:ascii="Consolas" w:hAnsi="Consolas" w:cs="Courier New"/>
                          <w:color w:val="000000"/>
                          <w:sz w:val="18"/>
                          <w:szCs w:val="18"/>
                          <w:lang w:val="en-US"/>
                        </w:rPr>
                      </w:pPr>
                      <w:r w:rsidRPr="009A363E">
                        <w:rPr>
                          <w:rFonts w:ascii="Consolas" w:hAnsi="Consolas" w:cs="Courier New"/>
                          <w:color w:val="000000"/>
                          <w:sz w:val="18"/>
                          <w:szCs w:val="18"/>
                          <w:lang w:val="en-US"/>
                        </w:rPr>
                        <w:t xml:space="preserve">        </w:t>
                      </w:r>
                      <w:r w:rsidRPr="009A363E">
                        <w:rPr>
                          <w:rFonts w:ascii="Consolas" w:hAnsi="Consolas" w:cs="Courier New"/>
                          <w:color w:val="AF00DB"/>
                          <w:sz w:val="18"/>
                          <w:szCs w:val="18"/>
                          <w:lang w:val="en-US"/>
                        </w:rPr>
                        <w:t>return</w:t>
                      </w:r>
                      <w:r w:rsidRPr="009A363E">
                        <w:rPr>
                          <w:rFonts w:ascii="Consolas" w:hAnsi="Consolas" w:cs="Courier New"/>
                          <w:color w:val="000000"/>
                          <w:sz w:val="18"/>
                          <w:szCs w:val="18"/>
                          <w:lang w:val="en-US"/>
                        </w:rPr>
                        <w:t xml:space="preserve"> </w:t>
                      </w:r>
                      <w:r w:rsidRPr="009A363E">
                        <w:rPr>
                          <w:rFonts w:ascii="Consolas" w:hAnsi="Consolas" w:cs="Courier New"/>
                          <w:color w:val="116644"/>
                          <w:sz w:val="18"/>
                          <w:szCs w:val="18"/>
                          <w:lang w:val="en-US"/>
                        </w:rPr>
                        <w:t>-1</w:t>
                      </w:r>
                      <w:r w:rsidRPr="009A363E">
                        <w:rPr>
                          <w:rFonts w:ascii="Consolas" w:hAnsi="Consolas" w:cs="Courier New"/>
                          <w:color w:val="000000"/>
                          <w:sz w:val="18"/>
                          <w:szCs w:val="18"/>
                          <w:lang w:val="en-US"/>
                        </w:rPr>
                        <w:t xml:space="preserve">, </w:t>
                      </w:r>
                      <w:r w:rsidRPr="009A363E">
                        <w:rPr>
                          <w:rFonts w:ascii="Consolas" w:hAnsi="Consolas" w:cs="Courier New"/>
                          <w:color w:val="116644"/>
                          <w:sz w:val="18"/>
                          <w:szCs w:val="18"/>
                          <w:lang w:val="en-US"/>
                        </w:rPr>
                        <w:t>0</w:t>
                      </w:r>
                    </w:p>
                    <w:p w14:paraId="220FDF03" w14:textId="77777777" w:rsidR="00C55C77" w:rsidRPr="009A363E" w:rsidRDefault="00C55C77" w:rsidP="00C55C77">
                      <w:pPr>
                        <w:shd w:val="clear" w:color="auto" w:fill="F7F7F7"/>
                        <w:spacing w:before="0" w:line="285" w:lineRule="atLeast"/>
                        <w:jc w:val="left"/>
                        <w:rPr>
                          <w:rFonts w:ascii="Consolas" w:hAnsi="Consolas" w:cs="Courier New"/>
                          <w:color w:val="000000"/>
                          <w:sz w:val="18"/>
                          <w:szCs w:val="18"/>
                          <w:lang w:val="en-US"/>
                        </w:rPr>
                      </w:pPr>
                      <w:r w:rsidRPr="009A363E">
                        <w:rPr>
                          <w:rFonts w:ascii="Consolas" w:hAnsi="Consolas" w:cs="Courier New"/>
                          <w:color w:val="000000"/>
                          <w:sz w:val="18"/>
                          <w:szCs w:val="18"/>
                          <w:lang w:val="en-US"/>
                        </w:rPr>
                        <w:t>    distance = (</w:t>
                      </w:r>
                      <w:proofErr w:type="gramStart"/>
                      <w:r w:rsidRPr="009A363E">
                        <w:rPr>
                          <w:rFonts w:ascii="Consolas" w:hAnsi="Consolas" w:cs="Courier New"/>
                          <w:color w:val="000000"/>
                          <w:sz w:val="18"/>
                          <w:szCs w:val="18"/>
                          <w:lang w:val="en-US"/>
                        </w:rPr>
                        <w:t>response[</w:t>
                      </w:r>
                      <w:proofErr w:type="gramEnd"/>
                      <w:r w:rsidRPr="009A363E">
                        <w:rPr>
                          <w:rFonts w:ascii="Consolas" w:hAnsi="Consolas" w:cs="Courier New"/>
                          <w:color w:val="116644"/>
                          <w:sz w:val="18"/>
                          <w:szCs w:val="18"/>
                          <w:lang w:val="en-US"/>
                        </w:rPr>
                        <w:t>4</w:t>
                      </w:r>
                      <w:r w:rsidRPr="009A363E">
                        <w:rPr>
                          <w:rFonts w:ascii="Consolas" w:hAnsi="Consolas" w:cs="Courier New"/>
                          <w:color w:val="000000"/>
                          <w:sz w:val="18"/>
                          <w:szCs w:val="18"/>
                          <w:lang w:val="en-US"/>
                        </w:rPr>
                        <w:t xml:space="preserve">] &lt;&lt; </w:t>
                      </w:r>
                      <w:r w:rsidRPr="009A363E">
                        <w:rPr>
                          <w:rFonts w:ascii="Consolas" w:hAnsi="Consolas" w:cs="Courier New"/>
                          <w:color w:val="116644"/>
                          <w:sz w:val="18"/>
                          <w:szCs w:val="18"/>
                          <w:lang w:val="en-US"/>
                        </w:rPr>
                        <w:t>0</w:t>
                      </w:r>
                      <w:r w:rsidRPr="009A363E">
                        <w:rPr>
                          <w:rFonts w:ascii="Consolas" w:hAnsi="Consolas" w:cs="Courier New"/>
                          <w:color w:val="000000"/>
                          <w:sz w:val="18"/>
                          <w:szCs w:val="18"/>
                          <w:lang w:val="en-US"/>
                        </w:rPr>
                        <w:t xml:space="preserve"> | response[</w:t>
                      </w:r>
                      <w:r w:rsidRPr="009A363E">
                        <w:rPr>
                          <w:rFonts w:ascii="Consolas" w:hAnsi="Consolas" w:cs="Courier New"/>
                          <w:color w:val="116644"/>
                          <w:sz w:val="18"/>
                          <w:szCs w:val="18"/>
                          <w:lang w:val="en-US"/>
                        </w:rPr>
                        <w:t>5</w:t>
                      </w:r>
                      <w:r w:rsidRPr="009A363E">
                        <w:rPr>
                          <w:rFonts w:ascii="Consolas" w:hAnsi="Consolas" w:cs="Courier New"/>
                          <w:color w:val="000000"/>
                          <w:sz w:val="18"/>
                          <w:szCs w:val="18"/>
                          <w:lang w:val="en-US"/>
                        </w:rPr>
                        <w:t xml:space="preserve">] &lt;&lt; </w:t>
                      </w:r>
                      <w:r w:rsidRPr="009A363E">
                        <w:rPr>
                          <w:rFonts w:ascii="Consolas" w:hAnsi="Consolas" w:cs="Courier New"/>
                          <w:color w:val="116644"/>
                          <w:sz w:val="18"/>
                          <w:szCs w:val="18"/>
                          <w:lang w:val="en-US"/>
                        </w:rPr>
                        <w:t>8</w:t>
                      </w:r>
                      <w:r w:rsidRPr="009A363E">
                        <w:rPr>
                          <w:rFonts w:ascii="Consolas" w:hAnsi="Consolas" w:cs="Courier New"/>
                          <w:color w:val="000000"/>
                          <w:sz w:val="18"/>
                          <w:szCs w:val="18"/>
                          <w:lang w:val="en-US"/>
                        </w:rPr>
                        <w:t xml:space="preserve">) / </w:t>
                      </w:r>
                      <w:r w:rsidRPr="009A363E">
                        <w:rPr>
                          <w:rFonts w:ascii="Consolas" w:hAnsi="Consolas" w:cs="Courier New"/>
                          <w:color w:val="116644"/>
                          <w:sz w:val="18"/>
                          <w:szCs w:val="18"/>
                          <w:lang w:val="en-US"/>
                        </w:rPr>
                        <w:t>100.0</w:t>
                      </w:r>
                    </w:p>
                    <w:p w14:paraId="55EB4A7F" w14:textId="77777777" w:rsidR="00C55C77" w:rsidRPr="009A363E" w:rsidRDefault="00C55C77" w:rsidP="00C55C77">
                      <w:pPr>
                        <w:shd w:val="clear" w:color="auto" w:fill="F7F7F7"/>
                        <w:spacing w:before="0" w:line="285" w:lineRule="atLeast"/>
                        <w:jc w:val="left"/>
                        <w:rPr>
                          <w:rFonts w:ascii="Consolas" w:hAnsi="Consolas" w:cs="Courier New"/>
                          <w:color w:val="000000"/>
                          <w:sz w:val="18"/>
                          <w:szCs w:val="18"/>
                          <w:lang w:val="en-US"/>
                        </w:rPr>
                      </w:pPr>
                      <w:r w:rsidRPr="009A363E">
                        <w:rPr>
                          <w:rFonts w:ascii="Consolas" w:hAnsi="Consolas" w:cs="Courier New"/>
                          <w:color w:val="000000"/>
                          <w:sz w:val="18"/>
                          <w:szCs w:val="18"/>
                          <w:lang w:val="en-US"/>
                        </w:rPr>
                        <w:t xml:space="preserve">    </w:t>
                      </w:r>
                      <w:proofErr w:type="spellStart"/>
                      <w:r w:rsidRPr="009A363E">
                        <w:rPr>
                          <w:rFonts w:ascii="Consolas" w:hAnsi="Consolas" w:cs="Courier New"/>
                          <w:color w:val="000000"/>
                          <w:sz w:val="18"/>
                          <w:szCs w:val="18"/>
                          <w:lang w:val="en-US"/>
                        </w:rPr>
                        <w:t>yaw_angle</w:t>
                      </w:r>
                      <w:proofErr w:type="spellEnd"/>
                      <w:r w:rsidRPr="009A363E">
                        <w:rPr>
                          <w:rFonts w:ascii="Consolas" w:hAnsi="Consolas" w:cs="Courier New"/>
                          <w:color w:val="000000"/>
                          <w:sz w:val="18"/>
                          <w:szCs w:val="18"/>
                          <w:lang w:val="en-US"/>
                        </w:rPr>
                        <w:t xml:space="preserve"> = </w:t>
                      </w:r>
                      <w:proofErr w:type="gramStart"/>
                      <w:r w:rsidRPr="009A363E">
                        <w:rPr>
                          <w:rFonts w:ascii="Consolas" w:hAnsi="Consolas" w:cs="Courier New"/>
                          <w:color w:val="000000"/>
                          <w:sz w:val="18"/>
                          <w:szCs w:val="18"/>
                          <w:lang w:val="en-US"/>
                        </w:rPr>
                        <w:t>response[</w:t>
                      </w:r>
                      <w:proofErr w:type="gramEnd"/>
                      <w:r w:rsidRPr="009A363E">
                        <w:rPr>
                          <w:rFonts w:ascii="Consolas" w:hAnsi="Consolas" w:cs="Courier New"/>
                          <w:color w:val="116644"/>
                          <w:sz w:val="18"/>
                          <w:szCs w:val="18"/>
                          <w:lang w:val="en-US"/>
                        </w:rPr>
                        <w:t>6</w:t>
                      </w:r>
                      <w:r w:rsidRPr="009A363E">
                        <w:rPr>
                          <w:rFonts w:ascii="Consolas" w:hAnsi="Consolas" w:cs="Courier New"/>
                          <w:color w:val="000000"/>
                          <w:sz w:val="18"/>
                          <w:szCs w:val="18"/>
                          <w:lang w:val="en-US"/>
                        </w:rPr>
                        <w:t xml:space="preserve">] &lt;&lt; </w:t>
                      </w:r>
                      <w:r w:rsidRPr="009A363E">
                        <w:rPr>
                          <w:rFonts w:ascii="Consolas" w:hAnsi="Consolas" w:cs="Courier New"/>
                          <w:color w:val="116644"/>
                          <w:sz w:val="18"/>
                          <w:szCs w:val="18"/>
                          <w:lang w:val="en-US"/>
                        </w:rPr>
                        <w:t>0</w:t>
                      </w:r>
                      <w:r w:rsidRPr="009A363E">
                        <w:rPr>
                          <w:rFonts w:ascii="Consolas" w:hAnsi="Consolas" w:cs="Courier New"/>
                          <w:color w:val="000000"/>
                          <w:sz w:val="18"/>
                          <w:szCs w:val="18"/>
                          <w:lang w:val="en-US"/>
                        </w:rPr>
                        <w:t xml:space="preserve"> | response[</w:t>
                      </w:r>
                      <w:r w:rsidRPr="009A363E">
                        <w:rPr>
                          <w:rFonts w:ascii="Consolas" w:hAnsi="Consolas" w:cs="Courier New"/>
                          <w:color w:val="116644"/>
                          <w:sz w:val="18"/>
                          <w:szCs w:val="18"/>
                          <w:lang w:val="en-US"/>
                        </w:rPr>
                        <w:t>7</w:t>
                      </w:r>
                      <w:r w:rsidRPr="009A363E">
                        <w:rPr>
                          <w:rFonts w:ascii="Consolas" w:hAnsi="Consolas" w:cs="Courier New"/>
                          <w:color w:val="000000"/>
                          <w:sz w:val="18"/>
                          <w:szCs w:val="18"/>
                          <w:lang w:val="en-US"/>
                        </w:rPr>
                        <w:t xml:space="preserve">] &lt;&lt; </w:t>
                      </w:r>
                      <w:r w:rsidRPr="009A363E">
                        <w:rPr>
                          <w:rFonts w:ascii="Consolas" w:hAnsi="Consolas" w:cs="Courier New"/>
                          <w:color w:val="116644"/>
                          <w:sz w:val="18"/>
                          <w:szCs w:val="18"/>
                          <w:lang w:val="en-US"/>
                        </w:rPr>
                        <w:t>8</w:t>
                      </w:r>
                    </w:p>
                    <w:p w14:paraId="3E95C882" w14:textId="77777777" w:rsidR="00C55C77" w:rsidRPr="009A363E" w:rsidRDefault="00C55C77" w:rsidP="00C55C77">
                      <w:pPr>
                        <w:shd w:val="clear" w:color="auto" w:fill="F7F7F7"/>
                        <w:spacing w:before="0" w:line="285" w:lineRule="atLeast"/>
                        <w:jc w:val="left"/>
                        <w:rPr>
                          <w:rFonts w:ascii="Consolas" w:hAnsi="Consolas" w:cs="Courier New"/>
                          <w:color w:val="000000"/>
                          <w:sz w:val="18"/>
                          <w:szCs w:val="18"/>
                          <w:lang w:val="en-US"/>
                        </w:rPr>
                      </w:pPr>
                      <w:r w:rsidRPr="009A363E">
                        <w:rPr>
                          <w:rFonts w:ascii="Consolas" w:hAnsi="Consolas" w:cs="Courier New"/>
                          <w:color w:val="000000"/>
                          <w:sz w:val="18"/>
                          <w:szCs w:val="18"/>
                          <w:lang w:val="en-US"/>
                        </w:rPr>
                        <w:t xml:space="preserve">    </w:t>
                      </w:r>
                      <w:r w:rsidRPr="009A363E">
                        <w:rPr>
                          <w:rFonts w:ascii="Consolas" w:hAnsi="Consolas" w:cs="Courier New"/>
                          <w:color w:val="AF00DB"/>
                          <w:sz w:val="18"/>
                          <w:szCs w:val="18"/>
                          <w:lang w:val="en-US"/>
                        </w:rPr>
                        <w:t>if</w:t>
                      </w:r>
                      <w:r w:rsidRPr="009A363E">
                        <w:rPr>
                          <w:rFonts w:ascii="Consolas" w:hAnsi="Consolas" w:cs="Courier New"/>
                          <w:color w:val="000000"/>
                          <w:sz w:val="18"/>
                          <w:szCs w:val="18"/>
                          <w:lang w:val="en-US"/>
                        </w:rPr>
                        <w:t xml:space="preserve"> </w:t>
                      </w:r>
                      <w:proofErr w:type="spellStart"/>
                      <w:r w:rsidRPr="009A363E">
                        <w:rPr>
                          <w:rFonts w:ascii="Consolas" w:hAnsi="Consolas" w:cs="Courier New"/>
                          <w:color w:val="000000"/>
                          <w:sz w:val="18"/>
                          <w:szCs w:val="18"/>
                          <w:lang w:val="en-US"/>
                        </w:rPr>
                        <w:t>yaw_angle</w:t>
                      </w:r>
                      <w:proofErr w:type="spellEnd"/>
                      <w:r w:rsidRPr="009A363E">
                        <w:rPr>
                          <w:rFonts w:ascii="Consolas" w:hAnsi="Consolas" w:cs="Courier New"/>
                          <w:color w:val="000000"/>
                          <w:sz w:val="18"/>
                          <w:szCs w:val="18"/>
                          <w:lang w:val="en-US"/>
                        </w:rPr>
                        <w:t xml:space="preserve"> &gt; </w:t>
                      </w:r>
                      <w:r w:rsidRPr="009A363E">
                        <w:rPr>
                          <w:rFonts w:ascii="Consolas" w:hAnsi="Consolas" w:cs="Courier New"/>
                          <w:color w:val="116644"/>
                          <w:sz w:val="18"/>
                          <w:szCs w:val="18"/>
                          <w:lang w:val="en-US"/>
                        </w:rPr>
                        <w:t>32000</w:t>
                      </w:r>
                      <w:r w:rsidRPr="009A363E">
                        <w:rPr>
                          <w:rFonts w:ascii="Consolas" w:hAnsi="Consolas" w:cs="Courier New"/>
                          <w:color w:val="000000"/>
                          <w:sz w:val="18"/>
                          <w:szCs w:val="18"/>
                          <w:lang w:val="en-US"/>
                        </w:rPr>
                        <w:t>:</w:t>
                      </w:r>
                    </w:p>
                    <w:p w14:paraId="133A07A2" w14:textId="77777777" w:rsidR="00C55C77" w:rsidRPr="009A363E" w:rsidRDefault="00C55C77" w:rsidP="00C55C77">
                      <w:pPr>
                        <w:shd w:val="clear" w:color="auto" w:fill="F7F7F7"/>
                        <w:spacing w:before="0" w:line="285" w:lineRule="atLeast"/>
                        <w:jc w:val="left"/>
                        <w:rPr>
                          <w:rFonts w:ascii="Consolas" w:hAnsi="Consolas" w:cs="Courier New"/>
                          <w:color w:val="000000"/>
                          <w:sz w:val="18"/>
                          <w:szCs w:val="18"/>
                          <w:lang w:val="en-US"/>
                        </w:rPr>
                      </w:pPr>
                      <w:r w:rsidRPr="009A363E">
                        <w:rPr>
                          <w:rFonts w:ascii="Consolas" w:hAnsi="Consolas" w:cs="Courier New"/>
                          <w:color w:val="000000"/>
                          <w:sz w:val="18"/>
                          <w:szCs w:val="18"/>
                          <w:lang w:val="en-US"/>
                        </w:rPr>
                        <w:t xml:space="preserve">        </w:t>
                      </w:r>
                      <w:proofErr w:type="spellStart"/>
                      <w:r w:rsidRPr="009A363E">
                        <w:rPr>
                          <w:rFonts w:ascii="Consolas" w:hAnsi="Consolas" w:cs="Courier New"/>
                          <w:color w:val="000000"/>
                          <w:sz w:val="18"/>
                          <w:szCs w:val="18"/>
                          <w:lang w:val="en-US"/>
                        </w:rPr>
                        <w:t>yaw_angle</w:t>
                      </w:r>
                      <w:proofErr w:type="spellEnd"/>
                      <w:r w:rsidRPr="009A363E">
                        <w:rPr>
                          <w:rFonts w:ascii="Consolas" w:hAnsi="Consolas" w:cs="Courier New"/>
                          <w:color w:val="000000"/>
                          <w:sz w:val="18"/>
                          <w:szCs w:val="18"/>
                          <w:lang w:val="en-US"/>
                        </w:rPr>
                        <w:t xml:space="preserve"> = </w:t>
                      </w:r>
                      <w:proofErr w:type="spellStart"/>
                      <w:r w:rsidRPr="009A363E">
                        <w:rPr>
                          <w:rFonts w:ascii="Consolas" w:hAnsi="Consolas" w:cs="Courier New"/>
                          <w:color w:val="000000"/>
                          <w:sz w:val="18"/>
                          <w:szCs w:val="18"/>
                          <w:lang w:val="en-US"/>
                        </w:rPr>
                        <w:t>yaw_angle</w:t>
                      </w:r>
                      <w:proofErr w:type="spellEnd"/>
                      <w:r w:rsidRPr="009A363E">
                        <w:rPr>
                          <w:rFonts w:ascii="Consolas" w:hAnsi="Consolas" w:cs="Courier New"/>
                          <w:color w:val="000000"/>
                          <w:sz w:val="18"/>
                          <w:szCs w:val="18"/>
                          <w:lang w:val="en-US"/>
                        </w:rPr>
                        <w:t xml:space="preserve"> - </w:t>
                      </w:r>
                      <w:r w:rsidRPr="009A363E">
                        <w:rPr>
                          <w:rFonts w:ascii="Consolas" w:hAnsi="Consolas" w:cs="Courier New"/>
                          <w:color w:val="116644"/>
                          <w:sz w:val="18"/>
                          <w:szCs w:val="18"/>
                          <w:lang w:val="en-US"/>
                        </w:rPr>
                        <w:t>65535</w:t>
                      </w:r>
                    </w:p>
                    <w:p w14:paraId="3443949D" w14:textId="77777777" w:rsidR="00C55C77" w:rsidRPr="009A363E" w:rsidRDefault="00C55C77" w:rsidP="00C55C77">
                      <w:pPr>
                        <w:shd w:val="clear" w:color="auto" w:fill="F7F7F7"/>
                        <w:spacing w:before="0" w:line="285" w:lineRule="atLeast"/>
                        <w:jc w:val="left"/>
                        <w:rPr>
                          <w:rFonts w:ascii="Consolas" w:hAnsi="Consolas" w:cs="Courier New"/>
                          <w:color w:val="000000"/>
                          <w:sz w:val="18"/>
                          <w:szCs w:val="18"/>
                          <w:lang w:val="en-US"/>
                        </w:rPr>
                      </w:pPr>
                      <w:r w:rsidRPr="009A363E">
                        <w:rPr>
                          <w:rFonts w:ascii="Consolas" w:hAnsi="Consolas" w:cs="Courier New"/>
                          <w:color w:val="000000"/>
                          <w:sz w:val="18"/>
                          <w:szCs w:val="18"/>
                          <w:lang w:val="en-US"/>
                        </w:rPr>
                        <w:t xml:space="preserve">    </w:t>
                      </w:r>
                      <w:proofErr w:type="spellStart"/>
                      <w:r w:rsidRPr="009A363E">
                        <w:rPr>
                          <w:rFonts w:ascii="Consolas" w:hAnsi="Consolas" w:cs="Courier New"/>
                          <w:color w:val="000000"/>
                          <w:sz w:val="18"/>
                          <w:szCs w:val="18"/>
                          <w:lang w:val="en-US"/>
                        </w:rPr>
                        <w:t>yaw_angle</w:t>
                      </w:r>
                      <w:proofErr w:type="spellEnd"/>
                      <w:r w:rsidRPr="009A363E">
                        <w:rPr>
                          <w:rFonts w:ascii="Consolas" w:hAnsi="Consolas" w:cs="Courier New"/>
                          <w:color w:val="000000"/>
                          <w:sz w:val="18"/>
                          <w:szCs w:val="18"/>
                          <w:lang w:val="en-US"/>
                        </w:rPr>
                        <w:t xml:space="preserve"> /= </w:t>
                      </w:r>
                      <w:r w:rsidRPr="009A363E">
                        <w:rPr>
                          <w:rFonts w:ascii="Consolas" w:hAnsi="Consolas" w:cs="Courier New"/>
                          <w:color w:val="116644"/>
                          <w:sz w:val="18"/>
                          <w:szCs w:val="18"/>
                          <w:lang w:val="en-US"/>
                        </w:rPr>
                        <w:t>100.0</w:t>
                      </w:r>
                    </w:p>
                    <w:p w14:paraId="1FA91ECF" w14:textId="77777777" w:rsidR="00C55C77" w:rsidRPr="009A363E" w:rsidRDefault="00C55C77" w:rsidP="00C55C77">
                      <w:pPr>
                        <w:shd w:val="clear" w:color="auto" w:fill="F7F7F7"/>
                        <w:spacing w:before="0" w:line="285" w:lineRule="atLeast"/>
                        <w:jc w:val="left"/>
                        <w:rPr>
                          <w:rFonts w:ascii="Consolas" w:hAnsi="Consolas" w:cs="Courier New"/>
                          <w:color w:val="000000"/>
                          <w:sz w:val="18"/>
                          <w:szCs w:val="18"/>
                          <w:lang w:val="en-US"/>
                        </w:rPr>
                      </w:pPr>
                      <w:r w:rsidRPr="009A363E">
                        <w:rPr>
                          <w:rFonts w:ascii="Consolas" w:hAnsi="Consolas" w:cs="Courier New"/>
                          <w:color w:val="000000"/>
                          <w:sz w:val="18"/>
                          <w:szCs w:val="18"/>
                          <w:lang w:val="en-US"/>
                        </w:rPr>
                        <w:t xml:space="preserve">    </w:t>
                      </w:r>
                      <w:r w:rsidRPr="009A363E">
                        <w:rPr>
                          <w:rFonts w:ascii="Consolas" w:hAnsi="Consolas" w:cs="Courier New"/>
                          <w:color w:val="AF00DB"/>
                          <w:sz w:val="18"/>
                          <w:szCs w:val="18"/>
                          <w:lang w:val="en-US"/>
                        </w:rPr>
                        <w:t>return</w:t>
                      </w:r>
                      <w:r w:rsidRPr="009A363E">
                        <w:rPr>
                          <w:rFonts w:ascii="Consolas" w:hAnsi="Consolas" w:cs="Courier New"/>
                          <w:color w:val="000000"/>
                          <w:sz w:val="18"/>
                          <w:szCs w:val="18"/>
                          <w:lang w:val="en-US"/>
                        </w:rPr>
                        <w:t xml:space="preserve"> distance, </w:t>
                      </w:r>
                      <w:proofErr w:type="spellStart"/>
                      <w:r w:rsidRPr="009A363E">
                        <w:rPr>
                          <w:rFonts w:ascii="Consolas" w:hAnsi="Consolas" w:cs="Courier New"/>
                          <w:color w:val="000000"/>
                          <w:sz w:val="18"/>
                          <w:szCs w:val="18"/>
                          <w:lang w:val="en-US"/>
                        </w:rPr>
                        <w:t>yaw_angle</w:t>
                      </w:r>
                      <w:proofErr w:type="spellEnd"/>
                    </w:p>
                    <w:p w14:paraId="75F0FB77" w14:textId="0A4D0E32" w:rsidR="00754E9D" w:rsidRPr="009A363E" w:rsidRDefault="00754E9D" w:rsidP="00754E9D">
                      <w:pPr>
                        <w:shd w:val="clear" w:color="auto" w:fill="F7F7F7"/>
                        <w:spacing w:before="0" w:line="285" w:lineRule="atLeast"/>
                        <w:jc w:val="left"/>
                        <w:rPr>
                          <w:rFonts w:ascii="Consolas" w:hAnsi="Consolas" w:cs="Courier New"/>
                          <w:color w:val="000000"/>
                          <w:sz w:val="18"/>
                          <w:szCs w:val="18"/>
                          <w:lang w:val="en-US"/>
                        </w:rPr>
                      </w:pPr>
                    </w:p>
                    <w:p w14:paraId="38EC04BC" w14:textId="77777777" w:rsidR="00754E9D" w:rsidRPr="009A363E" w:rsidRDefault="00754E9D" w:rsidP="00754E9D">
                      <w:pPr>
                        <w:shd w:val="clear" w:color="auto" w:fill="F7F7F7"/>
                        <w:spacing w:before="0" w:line="285" w:lineRule="atLeast"/>
                        <w:jc w:val="left"/>
                        <w:rPr>
                          <w:rFonts w:ascii="Consolas" w:hAnsi="Consolas" w:cs="Courier New"/>
                          <w:color w:val="000000"/>
                          <w:sz w:val="18"/>
                          <w:szCs w:val="18"/>
                          <w:lang w:val="es-ES"/>
                        </w:rPr>
                      </w:pPr>
                      <w:proofErr w:type="spellStart"/>
                      <w:r w:rsidRPr="009A363E">
                        <w:rPr>
                          <w:rFonts w:ascii="Consolas" w:hAnsi="Consolas" w:cs="Courier New"/>
                          <w:color w:val="0000FF"/>
                          <w:sz w:val="18"/>
                          <w:szCs w:val="18"/>
                          <w:lang w:val="es-ES"/>
                        </w:rPr>
                        <w:t>async</w:t>
                      </w:r>
                      <w:proofErr w:type="spellEnd"/>
                      <w:r w:rsidRPr="009A363E">
                        <w:rPr>
                          <w:rFonts w:ascii="Consolas" w:hAnsi="Consolas" w:cs="Courier New"/>
                          <w:color w:val="000000"/>
                          <w:sz w:val="18"/>
                          <w:szCs w:val="18"/>
                          <w:lang w:val="es-ES"/>
                        </w:rPr>
                        <w:t xml:space="preserve"> </w:t>
                      </w:r>
                      <w:proofErr w:type="spellStart"/>
                      <w:r w:rsidRPr="009A363E">
                        <w:rPr>
                          <w:rFonts w:ascii="Consolas" w:hAnsi="Consolas" w:cs="Courier New"/>
                          <w:color w:val="0000FF"/>
                          <w:sz w:val="18"/>
                          <w:szCs w:val="18"/>
                          <w:lang w:val="es-ES"/>
                        </w:rPr>
                        <w:t>def</w:t>
                      </w:r>
                      <w:proofErr w:type="spellEnd"/>
                      <w:r w:rsidRPr="009A363E">
                        <w:rPr>
                          <w:rFonts w:ascii="Consolas" w:hAnsi="Consolas" w:cs="Courier New"/>
                          <w:color w:val="000000"/>
                          <w:sz w:val="18"/>
                          <w:szCs w:val="18"/>
                          <w:lang w:val="es-ES"/>
                        </w:rPr>
                        <w:t xml:space="preserve"> </w:t>
                      </w:r>
                      <w:proofErr w:type="spellStart"/>
                      <w:r w:rsidRPr="009A363E">
                        <w:rPr>
                          <w:rFonts w:ascii="Consolas" w:hAnsi="Consolas" w:cs="Courier New"/>
                          <w:color w:val="795E26"/>
                          <w:sz w:val="18"/>
                          <w:szCs w:val="18"/>
                          <w:lang w:val="es-ES"/>
                        </w:rPr>
                        <w:t>procesar_datos_</w:t>
                      </w:r>
                      <w:proofErr w:type="gramStart"/>
                      <w:r w:rsidRPr="009A363E">
                        <w:rPr>
                          <w:rFonts w:ascii="Consolas" w:hAnsi="Consolas" w:cs="Courier New"/>
                          <w:color w:val="795E26"/>
                          <w:sz w:val="18"/>
                          <w:szCs w:val="18"/>
                          <w:lang w:val="es-ES"/>
                        </w:rPr>
                        <w:t>lidar</w:t>
                      </w:r>
                      <w:proofErr w:type="spellEnd"/>
                      <w:r w:rsidRPr="009A363E">
                        <w:rPr>
                          <w:rFonts w:ascii="Consolas" w:hAnsi="Consolas" w:cs="Courier New"/>
                          <w:color w:val="000000"/>
                          <w:sz w:val="18"/>
                          <w:szCs w:val="18"/>
                          <w:lang w:val="es-ES"/>
                        </w:rPr>
                        <w:t>(</w:t>
                      </w:r>
                      <w:proofErr w:type="gramEnd"/>
                      <w:r w:rsidRPr="009A363E">
                        <w:rPr>
                          <w:rFonts w:ascii="Consolas" w:hAnsi="Consolas" w:cs="Courier New"/>
                          <w:color w:val="000000"/>
                          <w:sz w:val="18"/>
                          <w:szCs w:val="18"/>
                          <w:lang w:val="es-ES"/>
                        </w:rPr>
                        <w:t>):</w:t>
                      </w:r>
                    </w:p>
                    <w:p w14:paraId="517E678E" w14:textId="77777777" w:rsidR="00754E9D" w:rsidRPr="009A363E" w:rsidRDefault="00754E9D" w:rsidP="00754E9D">
                      <w:pPr>
                        <w:shd w:val="clear" w:color="auto" w:fill="F7F7F7"/>
                        <w:spacing w:before="0" w:line="285" w:lineRule="atLeast"/>
                        <w:jc w:val="left"/>
                        <w:rPr>
                          <w:rFonts w:ascii="Consolas" w:hAnsi="Consolas" w:cs="Courier New"/>
                          <w:color w:val="000000"/>
                          <w:sz w:val="18"/>
                          <w:szCs w:val="18"/>
                          <w:lang w:val="en-US"/>
                        </w:rPr>
                      </w:pPr>
                      <w:r w:rsidRPr="009A363E">
                        <w:rPr>
                          <w:rFonts w:ascii="Consolas" w:hAnsi="Consolas" w:cs="Courier New"/>
                          <w:color w:val="000000"/>
                          <w:sz w:val="18"/>
                          <w:szCs w:val="18"/>
                          <w:lang w:val="es-ES"/>
                        </w:rPr>
                        <w:t xml:space="preserve">    </w:t>
                      </w:r>
                      <w:r w:rsidRPr="009A363E">
                        <w:rPr>
                          <w:rFonts w:ascii="Consolas" w:hAnsi="Consolas" w:cs="Courier New"/>
                          <w:color w:val="AF00DB"/>
                          <w:sz w:val="18"/>
                          <w:szCs w:val="18"/>
                          <w:lang w:val="en-US"/>
                        </w:rPr>
                        <w:t>while</w:t>
                      </w:r>
                      <w:r w:rsidRPr="009A363E">
                        <w:rPr>
                          <w:rFonts w:ascii="Consolas" w:hAnsi="Consolas" w:cs="Courier New"/>
                          <w:color w:val="000000"/>
                          <w:sz w:val="18"/>
                          <w:szCs w:val="18"/>
                          <w:lang w:val="en-US"/>
                        </w:rPr>
                        <w:t xml:space="preserve"> </w:t>
                      </w:r>
                      <w:r w:rsidRPr="009A363E">
                        <w:rPr>
                          <w:rFonts w:ascii="Consolas" w:hAnsi="Consolas" w:cs="Courier New"/>
                          <w:color w:val="0000FF"/>
                          <w:sz w:val="18"/>
                          <w:szCs w:val="18"/>
                          <w:lang w:val="en-US"/>
                        </w:rPr>
                        <w:t>True</w:t>
                      </w:r>
                      <w:r w:rsidRPr="009A363E">
                        <w:rPr>
                          <w:rFonts w:ascii="Consolas" w:hAnsi="Consolas" w:cs="Courier New"/>
                          <w:color w:val="000000"/>
                          <w:sz w:val="18"/>
                          <w:szCs w:val="18"/>
                          <w:lang w:val="en-US"/>
                        </w:rPr>
                        <w:t>:</w:t>
                      </w:r>
                    </w:p>
                    <w:p w14:paraId="79578275" w14:textId="77777777" w:rsidR="00754E9D" w:rsidRPr="009A363E" w:rsidRDefault="00754E9D" w:rsidP="00754E9D">
                      <w:pPr>
                        <w:shd w:val="clear" w:color="auto" w:fill="F7F7F7"/>
                        <w:spacing w:before="0" w:line="285" w:lineRule="atLeast"/>
                        <w:jc w:val="left"/>
                        <w:rPr>
                          <w:rFonts w:ascii="Consolas" w:hAnsi="Consolas" w:cs="Courier New"/>
                          <w:color w:val="000000"/>
                          <w:sz w:val="18"/>
                          <w:szCs w:val="18"/>
                          <w:lang w:val="en-US"/>
                        </w:rPr>
                      </w:pPr>
                      <w:r w:rsidRPr="009A363E">
                        <w:rPr>
                          <w:rFonts w:ascii="Consolas" w:hAnsi="Consolas" w:cs="Courier New"/>
                          <w:color w:val="000000"/>
                          <w:sz w:val="18"/>
                          <w:szCs w:val="18"/>
                          <w:lang w:val="en-US"/>
                        </w:rPr>
                        <w:t xml:space="preserve">        distance, </w:t>
                      </w:r>
                      <w:proofErr w:type="spellStart"/>
                      <w:r w:rsidRPr="009A363E">
                        <w:rPr>
                          <w:rFonts w:ascii="Consolas" w:hAnsi="Consolas" w:cs="Courier New"/>
                          <w:color w:val="000000"/>
                          <w:sz w:val="18"/>
                          <w:szCs w:val="18"/>
                          <w:lang w:val="en-US"/>
                        </w:rPr>
                        <w:t>yaw_angle</w:t>
                      </w:r>
                      <w:proofErr w:type="spellEnd"/>
                      <w:r w:rsidRPr="009A363E">
                        <w:rPr>
                          <w:rFonts w:ascii="Consolas" w:hAnsi="Consolas" w:cs="Courier New"/>
                          <w:color w:val="000000"/>
                          <w:sz w:val="18"/>
                          <w:szCs w:val="18"/>
                          <w:lang w:val="en-US"/>
                        </w:rPr>
                        <w:t xml:space="preserve"> = </w:t>
                      </w:r>
                      <w:proofErr w:type="spellStart"/>
                      <w:r w:rsidRPr="009A363E">
                        <w:rPr>
                          <w:rFonts w:ascii="Consolas" w:hAnsi="Consolas" w:cs="Courier New"/>
                          <w:color w:val="000000"/>
                          <w:sz w:val="18"/>
                          <w:szCs w:val="18"/>
                          <w:lang w:val="en-US"/>
                        </w:rPr>
                        <w:t>wait_for_reading</w:t>
                      </w:r>
                      <w:proofErr w:type="spellEnd"/>
                      <w:r w:rsidRPr="009A363E">
                        <w:rPr>
                          <w:rFonts w:ascii="Consolas" w:hAnsi="Consolas" w:cs="Courier New"/>
                          <w:color w:val="000000"/>
                          <w:sz w:val="18"/>
                          <w:szCs w:val="18"/>
                          <w:lang w:val="en-US"/>
                        </w:rPr>
                        <w:t>(port)</w:t>
                      </w:r>
                    </w:p>
                    <w:p w14:paraId="2D34B479" w14:textId="77777777" w:rsidR="00754E9D" w:rsidRPr="009A363E" w:rsidRDefault="00754E9D" w:rsidP="00754E9D">
                      <w:pPr>
                        <w:shd w:val="clear" w:color="auto" w:fill="F7F7F7"/>
                        <w:spacing w:before="0" w:line="285" w:lineRule="atLeast"/>
                        <w:jc w:val="left"/>
                        <w:rPr>
                          <w:rFonts w:ascii="Consolas" w:hAnsi="Consolas" w:cs="Courier New"/>
                          <w:color w:val="000000"/>
                          <w:sz w:val="18"/>
                          <w:szCs w:val="18"/>
                          <w:lang w:val="en-US"/>
                        </w:rPr>
                      </w:pPr>
                      <w:r w:rsidRPr="009A363E">
                        <w:rPr>
                          <w:rFonts w:ascii="Consolas" w:hAnsi="Consolas" w:cs="Courier New"/>
                          <w:color w:val="000000"/>
                          <w:sz w:val="18"/>
                          <w:szCs w:val="18"/>
                          <w:lang w:val="en-US"/>
                        </w:rPr>
                        <w:t xml:space="preserve">        </w:t>
                      </w:r>
                      <w:r w:rsidRPr="009A363E">
                        <w:rPr>
                          <w:rFonts w:ascii="Consolas" w:hAnsi="Consolas" w:cs="Courier New"/>
                          <w:color w:val="AF00DB"/>
                          <w:sz w:val="18"/>
                          <w:szCs w:val="18"/>
                          <w:lang w:val="en-US"/>
                        </w:rPr>
                        <w:t>if</w:t>
                      </w:r>
                      <w:r w:rsidRPr="009A363E">
                        <w:rPr>
                          <w:rFonts w:ascii="Consolas" w:hAnsi="Consolas" w:cs="Courier New"/>
                          <w:color w:val="000000"/>
                          <w:sz w:val="18"/>
                          <w:szCs w:val="18"/>
                          <w:lang w:val="en-US"/>
                        </w:rPr>
                        <w:t xml:space="preserve"> </w:t>
                      </w:r>
                      <w:proofErr w:type="gramStart"/>
                      <w:r w:rsidRPr="009A363E">
                        <w:rPr>
                          <w:rFonts w:ascii="Consolas" w:hAnsi="Consolas" w:cs="Courier New"/>
                          <w:color w:val="000000"/>
                          <w:sz w:val="18"/>
                          <w:szCs w:val="18"/>
                          <w:lang w:val="en-US"/>
                        </w:rPr>
                        <w:t>distance !</w:t>
                      </w:r>
                      <w:proofErr w:type="gramEnd"/>
                      <w:r w:rsidRPr="009A363E">
                        <w:rPr>
                          <w:rFonts w:ascii="Consolas" w:hAnsi="Consolas" w:cs="Courier New"/>
                          <w:color w:val="000000"/>
                          <w:sz w:val="18"/>
                          <w:szCs w:val="18"/>
                          <w:lang w:val="en-US"/>
                        </w:rPr>
                        <w:t xml:space="preserve">= </w:t>
                      </w:r>
                      <w:r w:rsidRPr="009A363E">
                        <w:rPr>
                          <w:rFonts w:ascii="Consolas" w:hAnsi="Consolas" w:cs="Courier New"/>
                          <w:color w:val="116644"/>
                          <w:sz w:val="18"/>
                          <w:szCs w:val="18"/>
                          <w:lang w:val="en-US"/>
                        </w:rPr>
                        <w:t>-1</w:t>
                      </w:r>
                      <w:r w:rsidRPr="009A363E">
                        <w:rPr>
                          <w:rFonts w:ascii="Consolas" w:hAnsi="Consolas" w:cs="Courier New"/>
                          <w:color w:val="000000"/>
                          <w:sz w:val="18"/>
                          <w:szCs w:val="18"/>
                          <w:lang w:val="en-US"/>
                        </w:rPr>
                        <w:t xml:space="preserve"> </w:t>
                      </w:r>
                      <w:r w:rsidRPr="009A363E">
                        <w:rPr>
                          <w:rFonts w:ascii="Consolas" w:hAnsi="Consolas" w:cs="Courier New"/>
                          <w:color w:val="0000FF"/>
                          <w:sz w:val="18"/>
                          <w:szCs w:val="18"/>
                          <w:lang w:val="en-US"/>
                        </w:rPr>
                        <w:t>and</w:t>
                      </w:r>
                      <w:r w:rsidRPr="009A363E">
                        <w:rPr>
                          <w:rFonts w:ascii="Consolas" w:hAnsi="Consolas" w:cs="Courier New"/>
                          <w:color w:val="000000"/>
                          <w:sz w:val="18"/>
                          <w:szCs w:val="18"/>
                          <w:lang w:val="en-US"/>
                        </w:rPr>
                        <w:t xml:space="preserve"> distance &lt;= </w:t>
                      </w:r>
                      <w:r w:rsidRPr="009A363E">
                        <w:rPr>
                          <w:rFonts w:ascii="Consolas" w:hAnsi="Consolas" w:cs="Courier New"/>
                          <w:color w:val="116644"/>
                          <w:sz w:val="18"/>
                          <w:szCs w:val="18"/>
                          <w:lang w:val="en-US"/>
                        </w:rPr>
                        <w:t>30</w:t>
                      </w:r>
                      <w:r w:rsidRPr="009A363E">
                        <w:rPr>
                          <w:rFonts w:ascii="Consolas" w:hAnsi="Consolas" w:cs="Courier New"/>
                          <w:color w:val="000000"/>
                          <w:sz w:val="18"/>
                          <w:szCs w:val="18"/>
                          <w:lang w:val="en-US"/>
                        </w:rPr>
                        <w:t>:</w:t>
                      </w:r>
                    </w:p>
                    <w:p w14:paraId="59FC4412" w14:textId="77777777" w:rsidR="00754E9D" w:rsidRPr="009A363E" w:rsidRDefault="00754E9D" w:rsidP="00754E9D">
                      <w:pPr>
                        <w:shd w:val="clear" w:color="auto" w:fill="F7F7F7"/>
                        <w:spacing w:before="0" w:line="285" w:lineRule="atLeast"/>
                        <w:jc w:val="left"/>
                        <w:rPr>
                          <w:rFonts w:ascii="Consolas" w:hAnsi="Consolas" w:cs="Courier New"/>
                          <w:color w:val="000000"/>
                          <w:sz w:val="18"/>
                          <w:szCs w:val="18"/>
                          <w:lang w:val="en-US"/>
                        </w:rPr>
                      </w:pPr>
                      <w:r w:rsidRPr="009A363E">
                        <w:rPr>
                          <w:rFonts w:ascii="Consolas" w:hAnsi="Consolas" w:cs="Courier New"/>
                          <w:color w:val="000000"/>
                          <w:sz w:val="18"/>
                          <w:szCs w:val="18"/>
                          <w:lang w:val="en-US"/>
                        </w:rPr>
                        <w:t xml:space="preserve">            </w:t>
                      </w:r>
                      <w:proofErr w:type="spellStart"/>
                      <w:proofErr w:type="gramStart"/>
                      <w:r w:rsidRPr="009A363E">
                        <w:rPr>
                          <w:rFonts w:ascii="Consolas" w:hAnsi="Consolas" w:cs="Courier New"/>
                          <w:color w:val="000000"/>
                          <w:sz w:val="18"/>
                          <w:szCs w:val="18"/>
                          <w:lang w:val="en-US"/>
                        </w:rPr>
                        <w:t>client.publish</w:t>
                      </w:r>
                      <w:proofErr w:type="spellEnd"/>
                      <w:proofErr w:type="gramEnd"/>
                      <w:r w:rsidRPr="009A363E">
                        <w:rPr>
                          <w:rFonts w:ascii="Consolas" w:hAnsi="Consolas" w:cs="Courier New"/>
                          <w:color w:val="000000"/>
                          <w:sz w:val="18"/>
                          <w:szCs w:val="18"/>
                          <w:lang w:val="en-US"/>
                        </w:rPr>
                        <w:t>(</w:t>
                      </w:r>
                      <w:r w:rsidRPr="009A363E">
                        <w:rPr>
                          <w:rFonts w:ascii="Consolas" w:hAnsi="Consolas" w:cs="Courier New"/>
                          <w:color w:val="A31515"/>
                          <w:sz w:val="18"/>
                          <w:szCs w:val="18"/>
                          <w:lang w:val="en-US"/>
                        </w:rPr>
                        <w:t>"lidar/output/</w:t>
                      </w:r>
                      <w:proofErr w:type="spellStart"/>
                      <w:r w:rsidRPr="009A363E">
                        <w:rPr>
                          <w:rFonts w:ascii="Consolas" w:hAnsi="Consolas" w:cs="Courier New"/>
                          <w:color w:val="A31515"/>
                          <w:sz w:val="18"/>
                          <w:szCs w:val="18"/>
                          <w:lang w:val="en-US"/>
                        </w:rPr>
                        <w:t>distancia</w:t>
                      </w:r>
                      <w:proofErr w:type="spellEnd"/>
                      <w:r w:rsidRPr="009A363E">
                        <w:rPr>
                          <w:rFonts w:ascii="Consolas" w:hAnsi="Consolas" w:cs="Courier New"/>
                          <w:color w:val="A31515"/>
                          <w:sz w:val="18"/>
                          <w:szCs w:val="18"/>
                          <w:lang w:val="en-US"/>
                        </w:rPr>
                        <w:t>"</w:t>
                      </w:r>
                      <w:r w:rsidRPr="009A363E">
                        <w:rPr>
                          <w:rFonts w:ascii="Consolas" w:hAnsi="Consolas" w:cs="Courier New"/>
                          <w:color w:val="000000"/>
                          <w:sz w:val="18"/>
                          <w:szCs w:val="18"/>
                          <w:lang w:val="en-US"/>
                        </w:rPr>
                        <w:t xml:space="preserve">, distance, </w:t>
                      </w:r>
                      <w:r w:rsidRPr="009A363E">
                        <w:rPr>
                          <w:rFonts w:ascii="Consolas" w:hAnsi="Consolas" w:cs="Courier New"/>
                          <w:color w:val="116644"/>
                          <w:sz w:val="18"/>
                          <w:szCs w:val="18"/>
                          <w:lang w:val="en-US"/>
                        </w:rPr>
                        <w:t>0</w:t>
                      </w:r>
                      <w:r w:rsidRPr="009A363E">
                        <w:rPr>
                          <w:rFonts w:ascii="Consolas" w:hAnsi="Consolas" w:cs="Courier New"/>
                          <w:color w:val="000000"/>
                          <w:sz w:val="18"/>
                          <w:szCs w:val="18"/>
                          <w:lang w:val="en-US"/>
                        </w:rPr>
                        <w:t>)</w:t>
                      </w:r>
                    </w:p>
                    <w:p w14:paraId="3DCC56A2" w14:textId="77777777" w:rsidR="00754E9D" w:rsidRPr="009A363E" w:rsidRDefault="00754E9D" w:rsidP="00754E9D">
                      <w:pPr>
                        <w:shd w:val="clear" w:color="auto" w:fill="F7F7F7"/>
                        <w:spacing w:before="0" w:line="285" w:lineRule="atLeast"/>
                        <w:jc w:val="left"/>
                        <w:rPr>
                          <w:rFonts w:ascii="Consolas" w:hAnsi="Consolas" w:cs="Courier New"/>
                          <w:color w:val="000000"/>
                          <w:sz w:val="18"/>
                          <w:szCs w:val="18"/>
                          <w:lang w:val="en-US"/>
                        </w:rPr>
                      </w:pPr>
                      <w:r w:rsidRPr="009A363E">
                        <w:rPr>
                          <w:rFonts w:ascii="Consolas" w:hAnsi="Consolas" w:cs="Courier New"/>
                          <w:color w:val="000000"/>
                          <w:sz w:val="18"/>
                          <w:szCs w:val="18"/>
                          <w:lang w:val="en-US"/>
                        </w:rPr>
                        <w:t xml:space="preserve">            </w:t>
                      </w:r>
                      <w:proofErr w:type="spellStart"/>
                      <w:proofErr w:type="gramStart"/>
                      <w:r w:rsidRPr="009A363E">
                        <w:rPr>
                          <w:rFonts w:ascii="Consolas" w:hAnsi="Consolas" w:cs="Courier New"/>
                          <w:color w:val="000000"/>
                          <w:sz w:val="18"/>
                          <w:szCs w:val="18"/>
                          <w:lang w:val="en-US"/>
                        </w:rPr>
                        <w:t>client.publish</w:t>
                      </w:r>
                      <w:proofErr w:type="spellEnd"/>
                      <w:proofErr w:type="gramEnd"/>
                      <w:r w:rsidRPr="009A363E">
                        <w:rPr>
                          <w:rFonts w:ascii="Consolas" w:hAnsi="Consolas" w:cs="Courier New"/>
                          <w:color w:val="000000"/>
                          <w:sz w:val="18"/>
                          <w:szCs w:val="18"/>
                          <w:lang w:val="en-US"/>
                        </w:rPr>
                        <w:t>(</w:t>
                      </w:r>
                      <w:r w:rsidRPr="009A363E">
                        <w:rPr>
                          <w:rFonts w:ascii="Consolas" w:hAnsi="Consolas" w:cs="Courier New"/>
                          <w:color w:val="A31515"/>
                          <w:sz w:val="18"/>
                          <w:szCs w:val="18"/>
                          <w:lang w:val="en-US"/>
                        </w:rPr>
                        <w:t>"lidar/output/</w:t>
                      </w:r>
                      <w:proofErr w:type="spellStart"/>
                      <w:r w:rsidRPr="009A363E">
                        <w:rPr>
                          <w:rFonts w:ascii="Consolas" w:hAnsi="Consolas" w:cs="Courier New"/>
                          <w:color w:val="A31515"/>
                          <w:sz w:val="18"/>
                          <w:szCs w:val="18"/>
                          <w:lang w:val="en-US"/>
                        </w:rPr>
                        <w:t>angulo</w:t>
                      </w:r>
                      <w:proofErr w:type="spellEnd"/>
                      <w:r w:rsidRPr="009A363E">
                        <w:rPr>
                          <w:rFonts w:ascii="Consolas" w:hAnsi="Consolas" w:cs="Courier New"/>
                          <w:color w:val="A31515"/>
                          <w:sz w:val="18"/>
                          <w:szCs w:val="18"/>
                          <w:lang w:val="en-US"/>
                        </w:rPr>
                        <w:t>"</w:t>
                      </w:r>
                      <w:r w:rsidRPr="009A363E">
                        <w:rPr>
                          <w:rFonts w:ascii="Consolas" w:hAnsi="Consolas" w:cs="Courier New"/>
                          <w:color w:val="000000"/>
                          <w:sz w:val="18"/>
                          <w:szCs w:val="18"/>
                          <w:lang w:val="en-US"/>
                        </w:rPr>
                        <w:t xml:space="preserve">, yaw_angle, </w:t>
                      </w:r>
                      <w:r w:rsidRPr="009A363E">
                        <w:rPr>
                          <w:rFonts w:ascii="Consolas" w:hAnsi="Consolas" w:cs="Courier New"/>
                          <w:color w:val="116644"/>
                          <w:sz w:val="18"/>
                          <w:szCs w:val="18"/>
                          <w:lang w:val="en-US"/>
                        </w:rPr>
                        <w:t>0</w:t>
                      </w:r>
                      <w:r w:rsidRPr="009A363E">
                        <w:rPr>
                          <w:rFonts w:ascii="Consolas" w:hAnsi="Consolas" w:cs="Courier New"/>
                          <w:color w:val="000000"/>
                          <w:sz w:val="18"/>
                          <w:szCs w:val="18"/>
                          <w:lang w:val="en-US"/>
                        </w:rPr>
                        <w:t>)</w:t>
                      </w:r>
                    </w:p>
                    <w:p w14:paraId="63245480" w14:textId="77777777" w:rsidR="00754E9D" w:rsidRPr="009A363E" w:rsidRDefault="00754E9D" w:rsidP="00754E9D">
                      <w:pPr>
                        <w:shd w:val="clear" w:color="auto" w:fill="F7F7F7"/>
                        <w:spacing w:before="0" w:line="285" w:lineRule="atLeast"/>
                        <w:jc w:val="left"/>
                        <w:rPr>
                          <w:rFonts w:ascii="Consolas" w:hAnsi="Consolas" w:cs="Courier New"/>
                          <w:color w:val="000000"/>
                          <w:sz w:val="18"/>
                          <w:szCs w:val="18"/>
                          <w:lang w:val="en-US"/>
                        </w:rPr>
                      </w:pPr>
                      <w:r w:rsidRPr="009A363E">
                        <w:rPr>
                          <w:rFonts w:ascii="Consolas" w:hAnsi="Consolas" w:cs="Courier New"/>
                          <w:color w:val="000000"/>
                          <w:sz w:val="18"/>
                          <w:szCs w:val="18"/>
                          <w:lang w:val="en-US"/>
                        </w:rPr>
                        <w:t xml:space="preserve">            </w:t>
                      </w:r>
                      <w:r w:rsidRPr="009A363E">
                        <w:rPr>
                          <w:rFonts w:ascii="Consolas" w:hAnsi="Consolas" w:cs="Courier New"/>
                          <w:color w:val="AF00DB"/>
                          <w:sz w:val="18"/>
                          <w:szCs w:val="18"/>
                          <w:lang w:val="en-US"/>
                        </w:rPr>
                        <w:t>with</w:t>
                      </w:r>
                      <w:r w:rsidRPr="009A363E">
                        <w:rPr>
                          <w:rFonts w:ascii="Consolas" w:hAnsi="Consolas" w:cs="Courier New"/>
                          <w:color w:val="000000"/>
                          <w:sz w:val="18"/>
                          <w:szCs w:val="18"/>
                          <w:lang w:val="en-US"/>
                        </w:rPr>
                        <w:t xml:space="preserve"> </w:t>
                      </w:r>
                      <w:proofErr w:type="spellStart"/>
                      <w:r w:rsidRPr="009A363E">
                        <w:rPr>
                          <w:rFonts w:ascii="Consolas" w:hAnsi="Consolas" w:cs="Courier New"/>
                          <w:color w:val="000000"/>
                          <w:sz w:val="18"/>
                          <w:szCs w:val="18"/>
                          <w:lang w:val="en-US"/>
                        </w:rPr>
                        <w:t>objetos_lock</w:t>
                      </w:r>
                      <w:proofErr w:type="spellEnd"/>
                      <w:r w:rsidRPr="009A363E">
                        <w:rPr>
                          <w:rFonts w:ascii="Consolas" w:hAnsi="Consolas" w:cs="Courier New"/>
                          <w:color w:val="000000"/>
                          <w:sz w:val="18"/>
                          <w:szCs w:val="18"/>
                          <w:lang w:val="en-US"/>
                        </w:rPr>
                        <w:t>:</w:t>
                      </w:r>
                    </w:p>
                    <w:p w14:paraId="03CA8F91" w14:textId="77777777" w:rsidR="00754E9D" w:rsidRPr="009A363E" w:rsidRDefault="00754E9D" w:rsidP="00754E9D">
                      <w:pPr>
                        <w:shd w:val="clear" w:color="auto" w:fill="F7F7F7"/>
                        <w:spacing w:before="0" w:line="285" w:lineRule="atLeast"/>
                        <w:jc w:val="left"/>
                        <w:rPr>
                          <w:rFonts w:ascii="Consolas" w:hAnsi="Consolas" w:cs="Courier New"/>
                          <w:color w:val="000000"/>
                          <w:sz w:val="18"/>
                          <w:szCs w:val="18"/>
                          <w:lang w:val="en-US"/>
                        </w:rPr>
                      </w:pPr>
                      <w:r w:rsidRPr="009A363E">
                        <w:rPr>
                          <w:rFonts w:ascii="Consolas" w:hAnsi="Consolas" w:cs="Courier New"/>
                          <w:color w:val="000000"/>
                          <w:sz w:val="18"/>
                          <w:szCs w:val="18"/>
                          <w:lang w:val="en-US"/>
                        </w:rPr>
                        <w:t xml:space="preserve">                </w:t>
                      </w:r>
                      <w:r w:rsidRPr="009A363E">
                        <w:rPr>
                          <w:rFonts w:ascii="Consolas" w:hAnsi="Consolas" w:cs="Courier New"/>
                          <w:color w:val="AF00DB"/>
                          <w:sz w:val="18"/>
                          <w:szCs w:val="18"/>
                          <w:lang w:val="en-US"/>
                        </w:rPr>
                        <w:t>for</w:t>
                      </w:r>
                      <w:r w:rsidRPr="009A363E">
                        <w:rPr>
                          <w:rFonts w:ascii="Consolas" w:hAnsi="Consolas" w:cs="Courier New"/>
                          <w:color w:val="000000"/>
                          <w:sz w:val="18"/>
                          <w:szCs w:val="18"/>
                          <w:lang w:val="en-US"/>
                        </w:rPr>
                        <w:t xml:space="preserve"> </w:t>
                      </w:r>
                      <w:proofErr w:type="spellStart"/>
                      <w:r w:rsidRPr="009A363E">
                        <w:rPr>
                          <w:rFonts w:ascii="Consolas" w:hAnsi="Consolas" w:cs="Courier New"/>
                          <w:color w:val="000000"/>
                          <w:sz w:val="18"/>
                          <w:szCs w:val="18"/>
                          <w:lang w:val="en-US"/>
                        </w:rPr>
                        <w:t>obj_id</w:t>
                      </w:r>
                      <w:proofErr w:type="spellEnd"/>
                      <w:r w:rsidRPr="009A363E">
                        <w:rPr>
                          <w:rFonts w:ascii="Consolas" w:hAnsi="Consolas" w:cs="Courier New"/>
                          <w:color w:val="000000"/>
                          <w:sz w:val="18"/>
                          <w:szCs w:val="18"/>
                          <w:lang w:val="en-US"/>
                        </w:rPr>
                        <w:t xml:space="preserve">, obj_data </w:t>
                      </w:r>
                      <w:r w:rsidRPr="009A363E">
                        <w:rPr>
                          <w:rFonts w:ascii="Consolas" w:hAnsi="Consolas" w:cs="Courier New"/>
                          <w:color w:val="0000FF"/>
                          <w:sz w:val="18"/>
                          <w:szCs w:val="18"/>
                          <w:lang w:val="en-US"/>
                        </w:rPr>
                        <w:t>in</w:t>
                      </w:r>
                      <w:r w:rsidRPr="009A363E">
                        <w:rPr>
                          <w:rFonts w:ascii="Consolas" w:hAnsi="Consolas" w:cs="Courier New"/>
                          <w:color w:val="000000"/>
                          <w:sz w:val="18"/>
                          <w:szCs w:val="18"/>
                          <w:lang w:val="en-US"/>
                        </w:rPr>
                        <w:t xml:space="preserve"> </w:t>
                      </w:r>
                      <w:proofErr w:type="spellStart"/>
                      <w:r w:rsidRPr="009A363E">
                        <w:rPr>
                          <w:rFonts w:ascii="Consolas" w:hAnsi="Consolas" w:cs="Courier New"/>
                          <w:color w:val="000000"/>
                          <w:sz w:val="18"/>
                          <w:szCs w:val="18"/>
                          <w:lang w:val="en-US"/>
                        </w:rPr>
                        <w:t>objetos_</w:t>
                      </w:r>
                      <w:proofErr w:type="gramStart"/>
                      <w:r w:rsidRPr="009A363E">
                        <w:rPr>
                          <w:rFonts w:ascii="Consolas" w:hAnsi="Consolas" w:cs="Courier New"/>
                          <w:color w:val="000000"/>
                          <w:sz w:val="18"/>
                          <w:szCs w:val="18"/>
                          <w:lang w:val="en-US"/>
                        </w:rPr>
                        <w:t>detectados.items</w:t>
                      </w:r>
                      <w:proofErr w:type="spellEnd"/>
                      <w:proofErr w:type="gramEnd"/>
                      <w:r w:rsidRPr="009A363E">
                        <w:rPr>
                          <w:rFonts w:ascii="Consolas" w:hAnsi="Consolas" w:cs="Courier New"/>
                          <w:color w:val="000000"/>
                          <w:sz w:val="18"/>
                          <w:szCs w:val="18"/>
                          <w:lang w:val="en-US"/>
                        </w:rPr>
                        <w:t>():</w:t>
                      </w:r>
                    </w:p>
                    <w:p w14:paraId="0CF251B8" w14:textId="77777777" w:rsidR="00754E9D" w:rsidRPr="009A363E" w:rsidRDefault="00754E9D" w:rsidP="00754E9D">
                      <w:pPr>
                        <w:shd w:val="clear" w:color="auto" w:fill="F7F7F7"/>
                        <w:spacing w:before="0" w:line="285" w:lineRule="atLeast"/>
                        <w:jc w:val="left"/>
                        <w:rPr>
                          <w:rFonts w:ascii="Consolas" w:hAnsi="Consolas" w:cs="Courier New"/>
                          <w:color w:val="000000"/>
                          <w:sz w:val="18"/>
                          <w:szCs w:val="18"/>
                          <w:lang w:val="en-US"/>
                        </w:rPr>
                      </w:pPr>
                      <w:r w:rsidRPr="009A363E">
                        <w:rPr>
                          <w:rFonts w:ascii="Consolas" w:hAnsi="Consolas" w:cs="Courier New"/>
                          <w:color w:val="000000"/>
                          <w:sz w:val="18"/>
                          <w:szCs w:val="18"/>
                          <w:lang w:val="en-US"/>
                        </w:rPr>
                        <w:t xml:space="preserve">                    </w:t>
                      </w:r>
                      <w:r w:rsidRPr="009A363E">
                        <w:rPr>
                          <w:rFonts w:ascii="Consolas" w:hAnsi="Consolas" w:cs="Courier New"/>
                          <w:color w:val="AF00DB"/>
                          <w:sz w:val="18"/>
                          <w:szCs w:val="18"/>
                          <w:lang w:val="en-US"/>
                        </w:rPr>
                        <w:t>if</w:t>
                      </w:r>
                      <w:r w:rsidRPr="009A363E">
                        <w:rPr>
                          <w:rFonts w:ascii="Consolas" w:hAnsi="Consolas" w:cs="Courier New"/>
                          <w:color w:val="000000"/>
                          <w:sz w:val="18"/>
                          <w:szCs w:val="18"/>
                          <w:lang w:val="en-US"/>
                        </w:rPr>
                        <w:t xml:space="preserve"> </w:t>
                      </w:r>
                      <w:r w:rsidRPr="009A363E">
                        <w:rPr>
                          <w:rFonts w:ascii="Consolas" w:hAnsi="Consolas" w:cs="Courier New"/>
                          <w:color w:val="795E26"/>
                          <w:sz w:val="18"/>
                          <w:szCs w:val="18"/>
                          <w:lang w:val="en-US"/>
                        </w:rPr>
                        <w:t>abs</w:t>
                      </w:r>
                      <w:r w:rsidRPr="009A363E">
                        <w:rPr>
                          <w:rFonts w:ascii="Consolas" w:hAnsi="Consolas" w:cs="Courier New"/>
                          <w:color w:val="000000"/>
                          <w:sz w:val="18"/>
                          <w:szCs w:val="18"/>
                          <w:lang w:val="en-US"/>
                        </w:rPr>
                        <w:t>(</w:t>
                      </w:r>
                      <w:proofErr w:type="spellStart"/>
                      <w:r w:rsidRPr="009A363E">
                        <w:rPr>
                          <w:rFonts w:ascii="Consolas" w:hAnsi="Consolas" w:cs="Courier New"/>
                          <w:color w:val="000000"/>
                          <w:sz w:val="18"/>
                          <w:szCs w:val="18"/>
                          <w:lang w:val="en-US"/>
                        </w:rPr>
                        <w:t>obj_data</w:t>
                      </w:r>
                      <w:proofErr w:type="spellEnd"/>
                      <w:r w:rsidRPr="009A363E">
                        <w:rPr>
                          <w:rFonts w:ascii="Consolas" w:hAnsi="Consolas" w:cs="Courier New"/>
                          <w:color w:val="000000"/>
                          <w:sz w:val="18"/>
                          <w:szCs w:val="18"/>
                          <w:lang w:val="en-US"/>
                        </w:rPr>
                        <w:t>[</w:t>
                      </w:r>
                      <w:r w:rsidRPr="009A363E">
                        <w:rPr>
                          <w:rFonts w:ascii="Consolas" w:hAnsi="Consolas" w:cs="Courier New"/>
                          <w:color w:val="A31515"/>
                          <w:sz w:val="18"/>
                          <w:szCs w:val="18"/>
                          <w:lang w:val="en-US"/>
                        </w:rPr>
                        <w:t>'</w:t>
                      </w:r>
                      <w:proofErr w:type="spellStart"/>
                      <w:r w:rsidRPr="009A363E">
                        <w:rPr>
                          <w:rFonts w:ascii="Consolas" w:hAnsi="Consolas" w:cs="Courier New"/>
                          <w:color w:val="A31515"/>
                          <w:sz w:val="18"/>
                          <w:szCs w:val="18"/>
                          <w:lang w:val="en-US"/>
                        </w:rPr>
                        <w:t>angulo_x</w:t>
                      </w:r>
                      <w:proofErr w:type="spellEnd"/>
                      <w:r w:rsidRPr="009A363E">
                        <w:rPr>
                          <w:rFonts w:ascii="Consolas" w:hAnsi="Consolas" w:cs="Courier New"/>
                          <w:color w:val="A31515"/>
                          <w:sz w:val="18"/>
                          <w:szCs w:val="18"/>
                          <w:lang w:val="en-US"/>
                        </w:rPr>
                        <w:t>'</w:t>
                      </w:r>
                      <w:r w:rsidRPr="009A363E">
                        <w:rPr>
                          <w:rFonts w:ascii="Consolas" w:hAnsi="Consolas" w:cs="Courier New"/>
                          <w:color w:val="000000"/>
                          <w:sz w:val="18"/>
                          <w:szCs w:val="18"/>
                          <w:lang w:val="en-US"/>
                        </w:rPr>
                        <w:t xml:space="preserve">] - yaw_angle) &lt;= </w:t>
                      </w:r>
                      <w:r w:rsidRPr="009A363E">
                        <w:rPr>
                          <w:rFonts w:ascii="Consolas" w:hAnsi="Consolas" w:cs="Courier New"/>
                          <w:color w:val="116644"/>
                          <w:sz w:val="18"/>
                          <w:szCs w:val="18"/>
                          <w:lang w:val="en-US"/>
                        </w:rPr>
                        <w:t>0.5</w:t>
                      </w:r>
                      <w:r w:rsidRPr="009A363E">
                        <w:rPr>
                          <w:rFonts w:ascii="Consolas" w:hAnsi="Consolas" w:cs="Courier New"/>
                          <w:color w:val="000000"/>
                          <w:sz w:val="18"/>
                          <w:szCs w:val="18"/>
                          <w:lang w:val="en-US"/>
                        </w:rPr>
                        <w:t>:</w:t>
                      </w:r>
                    </w:p>
                    <w:p w14:paraId="4735C17B" w14:textId="77777777" w:rsidR="00754E9D" w:rsidRPr="009A363E" w:rsidRDefault="00754E9D" w:rsidP="00754E9D">
                      <w:pPr>
                        <w:shd w:val="clear" w:color="auto" w:fill="F7F7F7"/>
                        <w:spacing w:before="0" w:line="285" w:lineRule="atLeast"/>
                        <w:jc w:val="left"/>
                        <w:rPr>
                          <w:rFonts w:ascii="Consolas" w:hAnsi="Consolas" w:cs="Courier New"/>
                          <w:color w:val="000000"/>
                          <w:sz w:val="18"/>
                          <w:szCs w:val="18"/>
                          <w:lang w:val="es-ES"/>
                        </w:rPr>
                      </w:pPr>
                      <w:r w:rsidRPr="009A363E">
                        <w:rPr>
                          <w:rFonts w:ascii="Consolas" w:hAnsi="Consolas" w:cs="Courier New"/>
                          <w:color w:val="000000"/>
                          <w:sz w:val="18"/>
                          <w:szCs w:val="18"/>
                          <w:lang w:val="en-US"/>
                        </w:rPr>
                        <w:t xml:space="preserve">                        </w:t>
                      </w:r>
                      <w:proofErr w:type="spellStart"/>
                      <w:r w:rsidRPr="009A363E">
                        <w:rPr>
                          <w:rFonts w:ascii="Consolas" w:hAnsi="Consolas" w:cs="Courier New"/>
                          <w:color w:val="000000"/>
                          <w:sz w:val="18"/>
                          <w:szCs w:val="18"/>
                          <w:lang w:val="es-ES"/>
                        </w:rPr>
                        <w:t>obj_data</w:t>
                      </w:r>
                      <w:proofErr w:type="spellEnd"/>
                      <w:r w:rsidRPr="009A363E">
                        <w:rPr>
                          <w:rFonts w:ascii="Consolas" w:hAnsi="Consolas" w:cs="Courier New"/>
                          <w:color w:val="000000"/>
                          <w:sz w:val="18"/>
                          <w:szCs w:val="18"/>
                          <w:lang w:val="es-ES"/>
                        </w:rPr>
                        <w:t>[</w:t>
                      </w:r>
                      <w:r w:rsidRPr="009A363E">
                        <w:rPr>
                          <w:rFonts w:ascii="Consolas" w:hAnsi="Consolas" w:cs="Courier New"/>
                          <w:color w:val="A31515"/>
                          <w:sz w:val="18"/>
                          <w:szCs w:val="18"/>
                          <w:lang w:val="es-ES"/>
                        </w:rPr>
                        <w:t>'distancia'</w:t>
                      </w:r>
                      <w:r w:rsidRPr="009A363E">
                        <w:rPr>
                          <w:rFonts w:ascii="Consolas" w:hAnsi="Consolas" w:cs="Courier New"/>
                          <w:color w:val="000000"/>
                          <w:sz w:val="18"/>
                          <w:szCs w:val="18"/>
                          <w:lang w:val="es-ES"/>
                        </w:rPr>
                        <w:t xml:space="preserve">] = </w:t>
                      </w:r>
                      <w:proofErr w:type="spellStart"/>
                      <w:r w:rsidRPr="009A363E">
                        <w:rPr>
                          <w:rFonts w:ascii="Consolas" w:hAnsi="Consolas" w:cs="Courier New"/>
                          <w:color w:val="000000"/>
                          <w:sz w:val="18"/>
                          <w:szCs w:val="18"/>
                          <w:lang w:val="es-ES"/>
                        </w:rPr>
                        <w:t>distance</w:t>
                      </w:r>
                      <w:proofErr w:type="spellEnd"/>
                    </w:p>
                    <w:p w14:paraId="744C6A04" w14:textId="77777777" w:rsidR="00754E9D" w:rsidRPr="009A363E" w:rsidRDefault="00754E9D" w:rsidP="00754E9D">
                      <w:pPr>
                        <w:shd w:val="clear" w:color="auto" w:fill="F7F7F7"/>
                        <w:spacing w:before="0" w:line="285" w:lineRule="atLeast"/>
                        <w:jc w:val="left"/>
                        <w:rPr>
                          <w:rFonts w:ascii="Consolas" w:hAnsi="Consolas" w:cs="Courier New"/>
                          <w:color w:val="000000"/>
                          <w:sz w:val="18"/>
                          <w:szCs w:val="18"/>
                          <w:lang w:val="es-ES"/>
                        </w:rPr>
                      </w:pPr>
                      <w:r w:rsidRPr="009A363E">
                        <w:rPr>
                          <w:rFonts w:ascii="Consolas" w:hAnsi="Consolas" w:cs="Courier New"/>
                          <w:color w:val="000000"/>
                          <w:sz w:val="18"/>
                          <w:szCs w:val="18"/>
                          <w:lang w:val="es-ES"/>
                        </w:rPr>
                        <w:t xml:space="preserve">            </w:t>
                      </w:r>
                      <w:proofErr w:type="spellStart"/>
                      <w:r w:rsidRPr="009A363E">
                        <w:rPr>
                          <w:rFonts w:ascii="Consolas" w:hAnsi="Consolas" w:cs="Courier New"/>
                          <w:color w:val="000000"/>
                          <w:sz w:val="18"/>
                          <w:szCs w:val="18"/>
                          <w:lang w:val="es-ES"/>
                        </w:rPr>
                        <w:t>distancia_media</w:t>
                      </w:r>
                      <w:proofErr w:type="spellEnd"/>
                      <w:r w:rsidRPr="009A363E">
                        <w:rPr>
                          <w:rFonts w:ascii="Consolas" w:hAnsi="Consolas" w:cs="Courier New"/>
                          <w:color w:val="000000"/>
                          <w:sz w:val="18"/>
                          <w:szCs w:val="18"/>
                          <w:lang w:val="es-ES"/>
                        </w:rPr>
                        <w:t xml:space="preserve"> = </w:t>
                      </w:r>
                      <w:proofErr w:type="spellStart"/>
                      <w:r w:rsidRPr="009A363E">
                        <w:rPr>
                          <w:rFonts w:ascii="Consolas" w:hAnsi="Consolas" w:cs="Courier New"/>
                          <w:color w:val="000000"/>
                          <w:sz w:val="18"/>
                          <w:szCs w:val="18"/>
                          <w:lang w:val="es-ES"/>
                        </w:rPr>
                        <w:t>calcular_distancia_</w:t>
                      </w:r>
                      <w:proofErr w:type="gramStart"/>
                      <w:r w:rsidRPr="009A363E">
                        <w:rPr>
                          <w:rFonts w:ascii="Consolas" w:hAnsi="Consolas" w:cs="Courier New"/>
                          <w:color w:val="000000"/>
                          <w:sz w:val="18"/>
                          <w:szCs w:val="18"/>
                          <w:lang w:val="es-ES"/>
                        </w:rPr>
                        <w:t>media</w:t>
                      </w:r>
                      <w:proofErr w:type="spellEnd"/>
                      <w:r w:rsidRPr="009A363E">
                        <w:rPr>
                          <w:rFonts w:ascii="Consolas" w:hAnsi="Consolas" w:cs="Courier New"/>
                          <w:color w:val="000000"/>
                          <w:sz w:val="18"/>
                          <w:szCs w:val="18"/>
                          <w:lang w:val="es-ES"/>
                        </w:rPr>
                        <w:t>(</w:t>
                      </w:r>
                      <w:proofErr w:type="gramEnd"/>
                      <w:r w:rsidRPr="009A363E">
                        <w:rPr>
                          <w:rFonts w:ascii="Consolas" w:hAnsi="Consolas" w:cs="Courier New"/>
                          <w:color w:val="000000"/>
                          <w:sz w:val="18"/>
                          <w:szCs w:val="18"/>
                          <w:lang w:val="es-ES"/>
                        </w:rPr>
                        <w:t>)</w:t>
                      </w:r>
                    </w:p>
                    <w:p w14:paraId="328C0F98" w14:textId="77777777" w:rsidR="00754E9D" w:rsidRPr="009A363E" w:rsidRDefault="00754E9D" w:rsidP="00754E9D">
                      <w:pPr>
                        <w:shd w:val="clear" w:color="auto" w:fill="F7F7F7"/>
                        <w:spacing w:before="0" w:line="285" w:lineRule="atLeast"/>
                        <w:jc w:val="left"/>
                        <w:rPr>
                          <w:rFonts w:ascii="Consolas" w:hAnsi="Consolas" w:cs="Courier New"/>
                          <w:color w:val="000000"/>
                          <w:sz w:val="18"/>
                          <w:szCs w:val="18"/>
                          <w:lang w:val="en-US"/>
                        </w:rPr>
                      </w:pPr>
                      <w:r w:rsidRPr="009A363E">
                        <w:rPr>
                          <w:rFonts w:ascii="Consolas" w:hAnsi="Consolas" w:cs="Courier New"/>
                          <w:color w:val="000000"/>
                          <w:sz w:val="18"/>
                          <w:szCs w:val="18"/>
                          <w:lang w:val="es-ES"/>
                        </w:rPr>
                        <w:t xml:space="preserve">            </w:t>
                      </w:r>
                      <w:r w:rsidRPr="009A363E">
                        <w:rPr>
                          <w:rFonts w:ascii="Consolas" w:hAnsi="Consolas" w:cs="Courier New"/>
                          <w:color w:val="AF00DB"/>
                          <w:sz w:val="18"/>
                          <w:szCs w:val="18"/>
                          <w:lang w:val="en-US"/>
                        </w:rPr>
                        <w:t>if</w:t>
                      </w:r>
                      <w:r w:rsidRPr="009A363E">
                        <w:rPr>
                          <w:rFonts w:ascii="Consolas" w:hAnsi="Consolas" w:cs="Courier New"/>
                          <w:color w:val="000000"/>
                          <w:sz w:val="18"/>
                          <w:szCs w:val="18"/>
                          <w:lang w:val="en-US"/>
                        </w:rPr>
                        <w:t xml:space="preserve"> </w:t>
                      </w:r>
                      <w:proofErr w:type="spellStart"/>
                      <w:r w:rsidRPr="009A363E">
                        <w:rPr>
                          <w:rFonts w:ascii="Consolas" w:hAnsi="Consolas" w:cs="Courier New"/>
                          <w:color w:val="000000"/>
                          <w:sz w:val="18"/>
                          <w:szCs w:val="18"/>
                          <w:lang w:val="en-US"/>
                        </w:rPr>
                        <w:t>distancia_media</w:t>
                      </w:r>
                      <w:proofErr w:type="spellEnd"/>
                      <w:r w:rsidRPr="009A363E">
                        <w:rPr>
                          <w:rFonts w:ascii="Consolas" w:hAnsi="Consolas" w:cs="Courier New"/>
                          <w:color w:val="000000"/>
                          <w:sz w:val="18"/>
                          <w:szCs w:val="18"/>
                          <w:lang w:val="en-US"/>
                        </w:rPr>
                        <w:t xml:space="preserve"> </w:t>
                      </w:r>
                      <w:r w:rsidRPr="009A363E">
                        <w:rPr>
                          <w:rFonts w:ascii="Consolas" w:hAnsi="Consolas" w:cs="Courier New"/>
                          <w:color w:val="0000FF"/>
                          <w:sz w:val="18"/>
                          <w:szCs w:val="18"/>
                          <w:lang w:val="en-US"/>
                        </w:rPr>
                        <w:t>and</w:t>
                      </w:r>
                      <w:r w:rsidRPr="009A363E">
                        <w:rPr>
                          <w:rFonts w:ascii="Consolas" w:hAnsi="Consolas" w:cs="Courier New"/>
                          <w:color w:val="000000"/>
                          <w:sz w:val="18"/>
                          <w:szCs w:val="18"/>
                          <w:lang w:val="en-US"/>
                        </w:rPr>
                        <w:t xml:space="preserve"> </w:t>
                      </w:r>
                      <w:proofErr w:type="gramStart"/>
                      <w:r w:rsidRPr="009A363E">
                        <w:rPr>
                          <w:rFonts w:ascii="Consolas" w:hAnsi="Consolas" w:cs="Courier New"/>
                          <w:color w:val="795E26"/>
                          <w:sz w:val="18"/>
                          <w:szCs w:val="18"/>
                          <w:lang w:val="en-US"/>
                        </w:rPr>
                        <w:t>abs</w:t>
                      </w:r>
                      <w:r w:rsidRPr="009A363E">
                        <w:rPr>
                          <w:rFonts w:ascii="Consolas" w:hAnsi="Consolas" w:cs="Courier New"/>
                          <w:color w:val="000000"/>
                          <w:sz w:val="18"/>
                          <w:szCs w:val="18"/>
                          <w:lang w:val="en-US"/>
                        </w:rPr>
                        <w:t>(</w:t>
                      </w:r>
                      <w:proofErr w:type="spellStart"/>
                      <w:proofErr w:type="gramEnd"/>
                      <w:r w:rsidRPr="009A363E">
                        <w:rPr>
                          <w:rFonts w:ascii="Consolas" w:hAnsi="Consolas" w:cs="Courier New"/>
                          <w:color w:val="000000"/>
                          <w:sz w:val="18"/>
                          <w:szCs w:val="18"/>
                          <w:lang w:val="en-US"/>
                        </w:rPr>
                        <w:t>anguloObj</w:t>
                      </w:r>
                      <w:proofErr w:type="spellEnd"/>
                      <w:r w:rsidRPr="009A363E">
                        <w:rPr>
                          <w:rFonts w:ascii="Consolas" w:hAnsi="Consolas" w:cs="Courier New"/>
                          <w:color w:val="000000"/>
                          <w:sz w:val="18"/>
                          <w:szCs w:val="18"/>
                          <w:lang w:val="en-US"/>
                        </w:rPr>
                        <w:t xml:space="preserve"> - </w:t>
                      </w:r>
                      <w:proofErr w:type="spellStart"/>
                      <w:r w:rsidRPr="009A363E">
                        <w:rPr>
                          <w:rFonts w:ascii="Consolas" w:hAnsi="Consolas" w:cs="Courier New"/>
                          <w:color w:val="000000"/>
                          <w:sz w:val="18"/>
                          <w:szCs w:val="18"/>
                          <w:lang w:val="en-US"/>
                        </w:rPr>
                        <w:t>yaw_angle</w:t>
                      </w:r>
                      <w:proofErr w:type="spellEnd"/>
                      <w:r w:rsidRPr="009A363E">
                        <w:rPr>
                          <w:rFonts w:ascii="Consolas" w:hAnsi="Consolas" w:cs="Courier New"/>
                          <w:color w:val="000000"/>
                          <w:sz w:val="18"/>
                          <w:szCs w:val="18"/>
                          <w:lang w:val="en-US"/>
                        </w:rPr>
                        <w:t xml:space="preserve">) &lt;= </w:t>
                      </w:r>
                      <w:r w:rsidRPr="009A363E">
                        <w:rPr>
                          <w:rFonts w:ascii="Consolas" w:hAnsi="Consolas" w:cs="Courier New"/>
                          <w:color w:val="116644"/>
                          <w:sz w:val="18"/>
                          <w:szCs w:val="18"/>
                          <w:lang w:val="en-US"/>
                        </w:rPr>
                        <w:t>0.5</w:t>
                      </w:r>
                      <w:r w:rsidRPr="009A363E">
                        <w:rPr>
                          <w:rFonts w:ascii="Consolas" w:hAnsi="Consolas" w:cs="Courier New"/>
                          <w:color w:val="000000"/>
                          <w:sz w:val="18"/>
                          <w:szCs w:val="18"/>
                          <w:lang w:val="en-US"/>
                        </w:rPr>
                        <w:t xml:space="preserve"> </w:t>
                      </w:r>
                      <w:r w:rsidRPr="009A363E">
                        <w:rPr>
                          <w:rFonts w:ascii="Consolas" w:hAnsi="Consolas" w:cs="Courier New"/>
                          <w:color w:val="0000FF"/>
                          <w:sz w:val="18"/>
                          <w:szCs w:val="18"/>
                          <w:lang w:val="en-US"/>
                        </w:rPr>
                        <w:t>and</w:t>
                      </w:r>
                      <w:r w:rsidRPr="009A363E">
                        <w:rPr>
                          <w:rFonts w:ascii="Consolas" w:hAnsi="Consolas" w:cs="Courier New"/>
                          <w:color w:val="000000"/>
                          <w:sz w:val="18"/>
                          <w:szCs w:val="18"/>
                          <w:lang w:val="en-US"/>
                        </w:rPr>
                        <w:t xml:space="preserve"> cola &gt;= </w:t>
                      </w:r>
                      <w:r w:rsidRPr="009A363E">
                        <w:rPr>
                          <w:rFonts w:ascii="Consolas" w:hAnsi="Consolas" w:cs="Courier New"/>
                          <w:color w:val="116644"/>
                          <w:sz w:val="18"/>
                          <w:szCs w:val="18"/>
                          <w:lang w:val="en-US"/>
                        </w:rPr>
                        <w:t>1</w:t>
                      </w:r>
                      <w:r w:rsidRPr="009A363E">
                        <w:rPr>
                          <w:rFonts w:ascii="Consolas" w:hAnsi="Consolas" w:cs="Courier New"/>
                          <w:color w:val="000000"/>
                          <w:sz w:val="18"/>
                          <w:szCs w:val="18"/>
                          <w:lang w:val="en-US"/>
                        </w:rPr>
                        <w:t>:</w:t>
                      </w:r>
                    </w:p>
                    <w:p w14:paraId="423F02AD" w14:textId="77777777" w:rsidR="00754E9D" w:rsidRPr="009A363E" w:rsidRDefault="00754E9D" w:rsidP="00754E9D">
                      <w:pPr>
                        <w:shd w:val="clear" w:color="auto" w:fill="F7F7F7"/>
                        <w:spacing w:before="0" w:line="285" w:lineRule="atLeast"/>
                        <w:jc w:val="left"/>
                        <w:rPr>
                          <w:rFonts w:ascii="Consolas" w:hAnsi="Consolas" w:cs="Courier New"/>
                          <w:color w:val="000000"/>
                          <w:sz w:val="18"/>
                          <w:szCs w:val="18"/>
                          <w:lang w:val="es-ES"/>
                        </w:rPr>
                      </w:pPr>
                      <w:r w:rsidRPr="009A363E">
                        <w:rPr>
                          <w:rFonts w:ascii="Consolas" w:hAnsi="Consolas" w:cs="Courier New"/>
                          <w:color w:val="000000"/>
                          <w:sz w:val="18"/>
                          <w:szCs w:val="18"/>
                          <w:lang w:val="en-US"/>
                        </w:rPr>
                        <w:t xml:space="preserve">                </w:t>
                      </w:r>
                      <w:proofErr w:type="spellStart"/>
                      <w:r w:rsidRPr="009A363E">
                        <w:rPr>
                          <w:rFonts w:ascii="Consolas" w:hAnsi="Consolas" w:cs="Courier New"/>
                          <w:color w:val="AF00DB"/>
                          <w:sz w:val="18"/>
                          <w:szCs w:val="18"/>
                          <w:lang w:val="es-ES"/>
                        </w:rPr>
                        <w:t>if</w:t>
                      </w:r>
                      <w:proofErr w:type="spellEnd"/>
                      <w:r w:rsidRPr="009A363E">
                        <w:rPr>
                          <w:rFonts w:ascii="Consolas" w:hAnsi="Consolas" w:cs="Courier New"/>
                          <w:color w:val="000000"/>
                          <w:sz w:val="18"/>
                          <w:szCs w:val="18"/>
                          <w:lang w:val="es-ES"/>
                        </w:rPr>
                        <w:t xml:space="preserve"> distancia_media &lt;= </w:t>
                      </w:r>
                      <w:r w:rsidRPr="009A363E">
                        <w:rPr>
                          <w:rFonts w:ascii="Consolas" w:hAnsi="Consolas" w:cs="Courier New"/>
                          <w:color w:val="116644"/>
                          <w:sz w:val="18"/>
                          <w:szCs w:val="18"/>
                          <w:lang w:val="es-ES"/>
                        </w:rPr>
                        <w:t>20</w:t>
                      </w:r>
                      <w:r w:rsidRPr="009A363E">
                        <w:rPr>
                          <w:rFonts w:ascii="Consolas" w:hAnsi="Consolas" w:cs="Courier New"/>
                          <w:color w:val="000000"/>
                          <w:sz w:val="18"/>
                          <w:szCs w:val="18"/>
                          <w:lang w:val="es-ES"/>
                        </w:rPr>
                        <w:t>:</w:t>
                      </w:r>
                    </w:p>
                    <w:p w14:paraId="06567321" w14:textId="77777777" w:rsidR="00754E9D" w:rsidRPr="009A363E" w:rsidRDefault="00754E9D" w:rsidP="00754E9D">
                      <w:pPr>
                        <w:shd w:val="clear" w:color="auto" w:fill="F7F7F7"/>
                        <w:spacing w:before="0" w:line="285" w:lineRule="atLeast"/>
                        <w:jc w:val="left"/>
                        <w:rPr>
                          <w:rFonts w:ascii="Consolas" w:hAnsi="Consolas" w:cs="Courier New"/>
                          <w:color w:val="000000"/>
                          <w:sz w:val="18"/>
                          <w:szCs w:val="18"/>
                          <w:lang w:val="es-ES"/>
                        </w:rPr>
                      </w:pPr>
                      <w:r w:rsidRPr="009A363E">
                        <w:rPr>
                          <w:rFonts w:ascii="Consolas" w:hAnsi="Consolas" w:cs="Courier New"/>
                          <w:color w:val="000000"/>
                          <w:sz w:val="18"/>
                          <w:szCs w:val="18"/>
                          <w:lang w:val="es-ES"/>
                        </w:rPr>
                        <w:t xml:space="preserve">                    </w:t>
                      </w:r>
                      <w:proofErr w:type="spellStart"/>
                      <w:proofErr w:type="gramStart"/>
                      <w:r w:rsidRPr="009A363E">
                        <w:rPr>
                          <w:rFonts w:ascii="Consolas" w:hAnsi="Consolas" w:cs="Courier New"/>
                          <w:color w:val="000000"/>
                          <w:sz w:val="18"/>
                          <w:szCs w:val="18"/>
                          <w:lang w:val="es-ES"/>
                        </w:rPr>
                        <w:t>client.publish</w:t>
                      </w:r>
                      <w:proofErr w:type="spellEnd"/>
                      <w:proofErr w:type="gramEnd"/>
                      <w:r w:rsidRPr="009A363E">
                        <w:rPr>
                          <w:rFonts w:ascii="Consolas" w:hAnsi="Consolas" w:cs="Courier New"/>
                          <w:color w:val="000000"/>
                          <w:sz w:val="18"/>
                          <w:szCs w:val="18"/>
                          <w:lang w:val="es-ES"/>
                        </w:rPr>
                        <w:t>(</w:t>
                      </w:r>
                      <w:r w:rsidRPr="009A363E">
                        <w:rPr>
                          <w:rFonts w:ascii="Consolas" w:hAnsi="Consolas" w:cs="Courier New"/>
                          <w:color w:val="A31515"/>
                          <w:sz w:val="18"/>
                          <w:szCs w:val="18"/>
                          <w:lang w:val="es-ES"/>
                        </w:rPr>
                        <w:t>"</w:t>
                      </w:r>
                      <w:proofErr w:type="spellStart"/>
                      <w:r w:rsidRPr="009A363E">
                        <w:rPr>
                          <w:rFonts w:ascii="Consolas" w:hAnsi="Consolas" w:cs="Courier New"/>
                          <w:color w:val="A31515"/>
                          <w:sz w:val="18"/>
                          <w:szCs w:val="18"/>
                          <w:lang w:val="es-ES"/>
                        </w:rPr>
                        <w:t>lidar</w:t>
                      </w:r>
                      <w:proofErr w:type="spellEnd"/>
                      <w:r w:rsidRPr="009A363E">
                        <w:rPr>
                          <w:rFonts w:ascii="Consolas" w:hAnsi="Consolas" w:cs="Courier New"/>
                          <w:color w:val="A31515"/>
                          <w:sz w:val="18"/>
                          <w:szCs w:val="18"/>
                          <w:lang w:val="es-ES"/>
                        </w:rPr>
                        <w:t>/output/</w:t>
                      </w:r>
                      <w:proofErr w:type="spellStart"/>
                      <w:r w:rsidRPr="009A363E">
                        <w:rPr>
                          <w:rFonts w:ascii="Consolas" w:hAnsi="Consolas" w:cs="Courier New"/>
                          <w:color w:val="A31515"/>
                          <w:sz w:val="18"/>
                          <w:szCs w:val="18"/>
                          <w:lang w:val="es-ES"/>
                        </w:rPr>
                        <w:t>distanciaMedia</w:t>
                      </w:r>
                      <w:proofErr w:type="spellEnd"/>
                      <w:r w:rsidRPr="009A363E">
                        <w:rPr>
                          <w:rFonts w:ascii="Consolas" w:hAnsi="Consolas" w:cs="Courier New"/>
                          <w:color w:val="A31515"/>
                          <w:sz w:val="18"/>
                          <w:szCs w:val="18"/>
                          <w:lang w:val="es-ES"/>
                        </w:rPr>
                        <w:t>"</w:t>
                      </w:r>
                      <w:r w:rsidRPr="009A363E">
                        <w:rPr>
                          <w:rFonts w:ascii="Consolas" w:hAnsi="Consolas" w:cs="Courier New"/>
                          <w:color w:val="000000"/>
                          <w:sz w:val="18"/>
                          <w:szCs w:val="18"/>
                          <w:lang w:val="es-ES"/>
                        </w:rPr>
                        <w:t xml:space="preserve">, </w:t>
                      </w:r>
                      <w:proofErr w:type="spellStart"/>
                      <w:r w:rsidRPr="009A363E">
                        <w:rPr>
                          <w:rFonts w:ascii="Consolas" w:hAnsi="Consolas" w:cs="Courier New"/>
                          <w:color w:val="000000"/>
                          <w:sz w:val="18"/>
                          <w:szCs w:val="18"/>
                          <w:lang w:val="es-ES"/>
                        </w:rPr>
                        <w:t>distancia_media</w:t>
                      </w:r>
                      <w:proofErr w:type="spellEnd"/>
                      <w:r w:rsidRPr="009A363E">
                        <w:rPr>
                          <w:rFonts w:ascii="Consolas" w:hAnsi="Consolas" w:cs="Courier New"/>
                          <w:color w:val="000000"/>
                          <w:sz w:val="18"/>
                          <w:szCs w:val="18"/>
                          <w:lang w:val="es-ES"/>
                        </w:rPr>
                        <w:t xml:space="preserve">, </w:t>
                      </w:r>
                      <w:r w:rsidRPr="009A363E">
                        <w:rPr>
                          <w:rFonts w:ascii="Consolas" w:hAnsi="Consolas" w:cs="Courier New"/>
                          <w:color w:val="116644"/>
                          <w:sz w:val="18"/>
                          <w:szCs w:val="18"/>
                          <w:lang w:val="es-ES"/>
                        </w:rPr>
                        <w:t>0</w:t>
                      </w:r>
                      <w:r w:rsidRPr="009A363E">
                        <w:rPr>
                          <w:rFonts w:ascii="Consolas" w:hAnsi="Consolas" w:cs="Courier New"/>
                          <w:color w:val="000000"/>
                          <w:sz w:val="18"/>
                          <w:szCs w:val="18"/>
                          <w:lang w:val="es-ES"/>
                        </w:rPr>
                        <w:t>)</w:t>
                      </w:r>
                    </w:p>
                    <w:p w14:paraId="3D8B6905" w14:textId="77777777" w:rsidR="00754E9D" w:rsidRPr="009A363E" w:rsidRDefault="00754E9D" w:rsidP="00754E9D">
                      <w:pPr>
                        <w:shd w:val="clear" w:color="auto" w:fill="F7F7F7"/>
                        <w:spacing w:before="0" w:line="285" w:lineRule="atLeast"/>
                        <w:jc w:val="left"/>
                        <w:rPr>
                          <w:rFonts w:ascii="Consolas" w:hAnsi="Consolas" w:cs="Courier New"/>
                          <w:color w:val="000000"/>
                          <w:sz w:val="18"/>
                          <w:szCs w:val="18"/>
                          <w:lang w:val="es-ES"/>
                        </w:rPr>
                      </w:pPr>
                      <w:r w:rsidRPr="009A363E">
                        <w:rPr>
                          <w:rFonts w:ascii="Consolas" w:hAnsi="Consolas" w:cs="Courier New"/>
                          <w:color w:val="000000"/>
                          <w:sz w:val="18"/>
                          <w:szCs w:val="18"/>
                          <w:lang w:val="es-ES"/>
                        </w:rPr>
                        <w:t xml:space="preserve">                    cola -= </w:t>
                      </w:r>
                      <w:r w:rsidRPr="009A363E">
                        <w:rPr>
                          <w:rFonts w:ascii="Consolas" w:hAnsi="Consolas" w:cs="Courier New"/>
                          <w:color w:val="116644"/>
                          <w:sz w:val="18"/>
                          <w:szCs w:val="18"/>
                          <w:lang w:val="es-ES"/>
                        </w:rPr>
                        <w:t>1</w:t>
                      </w:r>
                    </w:p>
                    <w:p w14:paraId="2848A8DA" w14:textId="77777777" w:rsidR="00754E9D" w:rsidRPr="009A363E" w:rsidRDefault="00754E9D" w:rsidP="00754E9D">
                      <w:pPr>
                        <w:shd w:val="clear" w:color="auto" w:fill="F7F7F7"/>
                        <w:spacing w:before="0" w:line="285" w:lineRule="atLeast"/>
                        <w:jc w:val="left"/>
                        <w:rPr>
                          <w:rFonts w:ascii="Consolas" w:hAnsi="Consolas" w:cs="Courier New"/>
                          <w:color w:val="000000"/>
                          <w:sz w:val="18"/>
                          <w:szCs w:val="18"/>
                          <w:lang w:val="es-ES"/>
                        </w:rPr>
                      </w:pPr>
                      <w:r w:rsidRPr="009A363E">
                        <w:rPr>
                          <w:rFonts w:ascii="Consolas" w:hAnsi="Consolas" w:cs="Courier New"/>
                          <w:color w:val="000000"/>
                          <w:sz w:val="18"/>
                          <w:szCs w:val="18"/>
                          <w:lang w:val="es-ES"/>
                        </w:rPr>
                        <w:t xml:space="preserve">            </w:t>
                      </w:r>
                      <w:proofErr w:type="spellStart"/>
                      <w:proofErr w:type="gramStart"/>
                      <w:r w:rsidRPr="009A363E">
                        <w:rPr>
                          <w:rFonts w:ascii="Consolas" w:hAnsi="Consolas" w:cs="Courier New"/>
                          <w:color w:val="795E26"/>
                          <w:sz w:val="18"/>
                          <w:szCs w:val="18"/>
                          <w:lang w:val="es-ES"/>
                        </w:rPr>
                        <w:t>print</w:t>
                      </w:r>
                      <w:proofErr w:type="spellEnd"/>
                      <w:r w:rsidRPr="009A363E">
                        <w:rPr>
                          <w:rFonts w:ascii="Consolas" w:hAnsi="Consolas" w:cs="Courier New"/>
                          <w:color w:val="000000"/>
                          <w:sz w:val="18"/>
                          <w:szCs w:val="18"/>
                          <w:lang w:val="es-ES"/>
                        </w:rPr>
                        <w:t>(</w:t>
                      </w:r>
                      <w:proofErr w:type="spellStart"/>
                      <w:proofErr w:type="gramEnd"/>
                      <w:r w:rsidRPr="009A363E">
                        <w:rPr>
                          <w:rFonts w:ascii="Consolas" w:hAnsi="Consolas" w:cs="Courier New"/>
                          <w:color w:val="0000FF"/>
                          <w:sz w:val="18"/>
                          <w:szCs w:val="18"/>
                          <w:lang w:val="es-ES"/>
                        </w:rPr>
                        <w:t>f</w:t>
                      </w:r>
                      <w:r w:rsidRPr="009A363E">
                        <w:rPr>
                          <w:rFonts w:ascii="Consolas" w:hAnsi="Consolas" w:cs="Courier New"/>
                          <w:color w:val="A31515"/>
                          <w:sz w:val="18"/>
                          <w:szCs w:val="18"/>
                          <w:lang w:val="es-ES"/>
                        </w:rPr>
                        <w:t>"Distancia</w:t>
                      </w:r>
                      <w:proofErr w:type="spellEnd"/>
                      <w:r w:rsidRPr="009A363E">
                        <w:rPr>
                          <w:rFonts w:ascii="Consolas" w:hAnsi="Consolas" w:cs="Courier New"/>
                          <w:color w:val="A31515"/>
                          <w:sz w:val="18"/>
                          <w:szCs w:val="18"/>
                          <w:lang w:val="es-ES"/>
                        </w:rPr>
                        <w:t xml:space="preserve">: </w:t>
                      </w:r>
                      <w:r w:rsidRPr="009A363E">
                        <w:rPr>
                          <w:rFonts w:ascii="Consolas" w:hAnsi="Consolas" w:cs="Courier New"/>
                          <w:color w:val="000000"/>
                          <w:sz w:val="18"/>
                          <w:szCs w:val="18"/>
                          <w:lang w:val="es-ES"/>
                        </w:rPr>
                        <w:t>{</w:t>
                      </w:r>
                      <w:proofErr w:type="spellStart"/>
                      <w:r w:rsidRPr="009A363E">
                        <w:rPr>
                          <w:rFonts w:ascii="Consolas" w:hAnsi="Consolas" w:cs="Courier New"/>
                          <w:color w:val="000000"/>
                          <w:sz w:val="18"/>
                          <w:szCs w:val="18"/>
                          <w:lang w:val="es-ES"/>
                        </w:rPr>
                        <w:t>distance</w:t>
                      </w:r>
                      <w:proofErr w:type="spellEnd"/>
                      <w:r w:rsidRPr="009A363E">
                        <w:rPr>
                          <w:rFonts w:ascii="Consolas" w:hAnsi="Consolas" w:cs="Courier New"/>
                          <w:color w:val="000000"/>
                          <w:sz w:val="18"/>
                          <w:szCs w:val="18"/>
                          <w:lang w:val="es-ES"/>
                        </w:rPr>
                        <w:t>}</w:t>
                      </w:r>
                      <w:r w:rsidRPr="009A363E">
                        <w:rPr>
                          <w:rFonts w:ascii="Consolas" w:hAnsi="Consolas" w:cs="Courier New"/>
                          <w:color w:val="A31515"/>
                          <w:sz w:val="18"/>
                          <w:szCs w:val="18"/>
                          <w:lang w:val="es-ES"/>
                        </w:rPr>
                        <w:t xml:space="preserve">, Ángulo: </w:t>
                      </w:r>
                      <w:r w:rsidRPr="009A363E">
                        <w:rPr>
                          <w:rFonts w:ascii="Consolas" w:hAnsi="Consolas" w:cs="Courier New"/>
                          <w:color w:val="000000"/>
                          <w:sz w:val="18"/>
                          <w:szCs w:val="18"/>
                          <w:lang w:val="es-ES"/>
                        </w:rPr>
                        <w:t>{</w:t>
                      </w:r>
                      <w:proofErr w:type="spellStart"/>
                      <w:r w:rsidRPr="009A363E">
                        <w:rPr>
                          <w:rFonts w:ascii="Consolas" w:hAnsi="Consolas" w:cs="Courier New"/>
                          <w:color w:val="000000"/>
                          <w:sz w:val="18"/>
                          <w:szCs w:val="18"/>
                          <w:lang w:val="es-ES"/>
                        </w:rPr>
                        <w:t>yaw_angle</w:t>
                      </w:r>
                      <w:proofErr w:type="spellEnd"/>
                      <w:r w:rsidRPr="009A363E">
                        <w:rPr>
                          <w:rFonts w:ascii="Consolas" w:hAnsi="Consolas" w:cs="Courier New"/>
                          <w:color w:val="000000"/>
                          <w:sz w:val="18"/>
                          <w:szCs w:val="18"/>
                          <w:lang w:val="es-ES"/>
                        </w:rPr>
                        <w:t>}</w:t>
                      </w:r>
                      <w:r w:rsidRPr="009A363E">
                        <w:rPr>
                          <w:rFonts w:ascii="Consolas" w:hAnsi="Consolas" w:cs="Courier New"/>
                          <w:color w:val="A31515"/>
                          <w:sz w:val="18"/>
                          <w:szCs w:val="18"/>
                          <w:lang w:val="es-ES"/>
                        </w:rPr>
                        <w:t xml:space="preserve">, Distancia media: </w:t>
                      </w:r>
                      <w:r w:rsidRPr="009A363E">
                        <w:rPr>
                          <w:rFonts w:ascii="Consolas" w:hAnsi="Consolas" w:cs="Courier New"/>
                          <w:color w:val="000000"/>
                          <w:sz w:val="18"/>
                          <w:szCs w:val="18"/>
                          <w:lang w:val="es-ES"/>
                        </w:rPr>
                        <w:t>{</w:t>
                      </w:r>
                      <w:proofErr w:type="spellStart"/>
                      <w:r w:rsidRPr="009A363E">
                        <w:rPr>
                          <w:rFonts w:ascii="Consolas" w:hAnsi="Consolas" w:cs="Courier New"/>
                          <w:color w:val="000000"/>
                          <w:sz w:val="18"/>
                          <w:szCs w:val="18"/>
                          <w:lang w:val="es-ES"/>
                        </w:rPr>
                        <w:t>distancia_media</w:t>
                      </w:r>
                      <w:proofErr w:type="spellEnd"/>
                      <w:r w:rsidRPr="009A363E">
                        <w:rPr>
                          <w:rFonts w:ascii="Consolas" w:hAnsi="Consolas" w:cs="Courier New"/>
                          <w:color w:val="000000"/>
                          <w:sz w:val="18"/>
                          <w:szCs w:val="18"/>
                          <w:lang w:val="es-ES"/>
                        </w:rPr>
                        <w:t>}</w:t>
                      </w:r>
                      <w:r w:rsidRPr="009A363E">
                        <w:rPr>
                          <w:rFonts w:ascii="Consolas" w:hAnsi="Consolas" w:cs="Courier New"/>
                          <w:color w:val="A31515"/>
                          <w:sz w:val="18"/>
                          <w:szCs w:val="18"/>
                          <w:lang w:val="es-ES"/>
                        </w:rPr>
                        <w:t xml:space="preserve">, Cola: </w:t>
                      </w:r>
                      <w:r w:rsidRPr="009A363E">
                        <w:rPr>
                          <w:rFonts w:ascii="Consolas" w:hAnsi="Consolas" w:cs="Courier New"/>
                          <w:color w:val="000000"/>
                          <w:sz w:val="18"/>
                          <w:szCs w:val="18"/>
                          <w:lang w:val="es-ES"/>
                        </w:rPr>
                        <w:t>{cola}</w:t>
                      </w:r>
                      <w:r w:rsidRPr="009A363E">
                        <w:rPr>
                          <w:rFonts w:ascii="Consolas" w:hAnsi="Consolas" w:cs="Courier New"/>
                          <w:color w:val="A31515"/>
                          <w:sz w:val="18"/>
                          <w:szCs w:val="18"/>
                          <w:lang w:val="es-ES"/>
                        </w:rPr>
                        <w:t>"</w:t>
                      </w:r>
                      <w:r w:rsidRPr="009A363E">
                        <w:rPr>
                          <w:rFonts w:ascii="Consolas" w:hAnsi="Consolas" w:cs="Courier New"/>
                          <w:color w:val="000000"/>
                          <w:sz w:val="18"/>
                          <w:szCs w:val="18"/>
                          <w:lang w:val="es-ES"/>
                        </w:rPr>
                        <w:t>)</w:t>
                      </w:r>
                    </w:p>
                    <w:p w14:paraId="06828A57" w14:textId="77777777" w:rsidR="00754E9D" w:rsidRPr="009A363E" w:rsidRDefault="00754E9D" w:rsidP="00754E9D">
                      <w:pPr>
                        <w:shd w:val="clear" w:color="auto" w:fill="F7F7F7"/>
                        <w:spacing w:before="0" w:line="285" w:lineRule="atLeast"/>
                        <w:jc w:val="left"/>
                        <w:rPr>
                          <w:rFonts w:ascii="Consolas" w:hAnsi="Consolas" w:cs="Courier New"/>
                          <w:color w:val="000000"/>
                          <w:sz w:val="18"/>
                          <w:szCs w:val="18"/>
                          <w:lang w:val="es-ES"/>
                        </w:rPr>
                      </w:pPr>
                      <w:r w:rsidRPr="009A363E">
                        <w:rPr>
                          <w:rFonts w:ascii="Consolas" w:hAnsi="Consolas" w:cs="Courier New"/>
                          <w:color w:val="000000"/>
                          <w:sz w:val="18"/>
                          <w:szCs w:val="18"/>
                          <w:lang w:val="es-ES"/>
                        </w:rPr>
                        <w:t xml:space="preserve">        </w:t>
                      </w:r>
                      <w:proofErr w:type="spellStart"/>
                      <w:r w:rsidRPr="009A363E">
                        <w:rPr>
                          <w:rFonts w:ascii="Consolas" w:hAnsi="Consolas" w:cs="Courier New"/>
                          <w:color w:val="AF00DB"/>
                          <w:sz w:val="18"/>
                          <w:szCs w:val="18"/>
                          <w:lang w:val="es-ES"/>
                        </w:rPr>
                        <w:t>await</w:t>
                      </w:r>
                      <w:proofErr w:type="spellEnd"/>
                      <w:r w:rsidRPr="009A363E">
                        <w:rPr>
                          <w:rFonts w:ascii="Consolas" w:hAnsi="Consolas" w:cs="Courier New"/>
                          <w:color w:val="000000"/>
                          <w:sz w:val="18"/>
                          <w:szCs w:val="18"/>
                          <w:lang w:val="es-ES"/>
                        </w:rPr>
                        <w:t xml:space="preserve"> </w:t>
                      </w:r>
                      <w:proofErr w:type="spellStart"/>
                      <w:proofErr w:type="gramStart"/>
                      <w:r w:rsidRPr="009A363E">
                        <w:rPr>
                          <w:rFonts w:ascii="Consolas" w:hAnsi="Consolas" w:cs="Courier New"/>
                          <w:color w:val="000000"/>
                          <w:sz w:val="18"/>
                          <w:szCs w:val="18"/>
                          <w:lang w:val="es-ES"/>
                        </w:rPr>
                        <w:t>asyncio.sleep</w:t>
                      </w:r>
                      <w:proofErr w:type="spellEnd"/>
                      <w:proofErr w:type="gramEnd"/>
                      <w:r w:rsidRPr="009A363E">
                        <w:rPr>
                          <w:rFonts w:ascii="Consolas" w:hAnsi="Consolas" w:cs="Courier New"/>
                          <w:color w:val="000000"/>
                          <w:sz w:val="18"/>
                          <w:szCs w:val="18"/>
                          <w:lang w:val="es-ES"/>
                        </w:rPr>
                        <w:t>(</w:t>
                      </w:r>
                      <w:r w:rsidRPr="009A363E">
                        <w:rPr>
                          <w:rFonts w:ascii="Consolas" w:hAnsi="Consolas" w:cs="Courier New"/>
                          <w:color w:val="116644"/>
                          <w:sz w:val="18"/>
                          <w:szCs w:val="18"/>
                          <w:lang w:val="es-ES"/>
                        </w:rPr>
                        <w:t>0.1</w:t>
                      </w:r>
                      <w:r w:rsidRPr="009A363E">
                        <w:rPr>
                          <w:rFonts w:ascii="Consolas" w:hAnsi="Consolas" w:cs="Courier New"/>
                          <w:color w:val="000000"/>
                          <w:sz w:val="18"/>
                          <w:szCs w:val="18"/>
                          <w:lang w:val="es-ES"/>
                        </w:rPr>
                        <w:t>)</w:t>
                      </w:r>
                    </w:p>
                    <w:p w14:paraId="1E0C1E1D" w14:textId="7A5AD93E" w:rsidR="00CC2DFF" w:rsidRPr="00CC2DFF" w:rsidRDefault="00CC2DFF">
                      <w:pPr>
                        <w:rPr>
                          <w:lang w:val="es-ES"/>
                        </w:rPr>
                      </w:pPr>
                    </w:p>
                  </w:txbxContent>
                </v:textbox>
                <w10:wrap type="topAndBottom" anchorx="margin"/>
              </v:shape>
            </w:pict>
          </mc:Fallback>
        </mc:AlternateContent>
      </w:r>
    </w:p>
    <w:p w14:paraId="63782718" w14:textId="524DB4AF" w:rsidR="00CC2DFF" w:rsidRDefault="00C25603" w:rsidP="00B64C37">
      <w:r>
        <w:t>As for the main python script, the functions to send and request data using the I2C connection</w:t>
      </w:r>
      <w:r w:rsidR="00BA400E">
        <w:t xml:space="preserve">, as it will be </w:t>
      </w:r>
      <w:proofErr w:type="gramStart"/>
      <w:r w:rsidR="00BA400E">
        <w:t>later on</w:t>
      </w:r>
      <w:proofErr w:type="gramEnd"/>
      <w:r w:rsidR="00BA400E">
        <w:t xml:space="preserve"> explained.</w:t>
      </w:r>
    </w:p>
    <w:p w14:paraId="1F34D33A" w14:textId="77777777" w:rsidR="00CC2DFF" w:rsidRDefault="00CC2DFF" w:rsidP="00B64C37"/>
    <w:p w14:paraId="105DF93A" w14:textId="77777777" w:rsidR="00CC2DFF" w:rsidRDefault="00CC2DFF" w:rsidP="00B64C37"/>
    <w:p w14:paraId="2184B436" w14:textId="77777777" w:rsidR="00CC2DFF" w:rsidRDefault="00CC2DFF" w:rsidP="00B64C37"/>
    <w:p w14:paraId="7B378AA8" w14:textId="794BFD6E" w:rsidR="00A21D4B" w:rsidRDefault="00B51FD0" w:rsidP="00FF01DD">
      <w:pPr>
        <w:pStyle w:val="Ttulo3"/>
      </w:pPr>
      <w:bookmarkStart w:id="604" w:name="_Toc169374384"/>
      <w:commentRangeStart w:id="605"/>
      <w:commentRangeEnd w:id="605"/>
      <w:r>
        <w:rPr>
          <w:rStyle w:val="Refdecomentario"/>
        </w:rPr>
        <w:lastRenderedPageBreak/>
        <w:commentReference w:id="605"/>
      </w:r>
      <w:r w:rsidR="00FF01DD">
        <w:t>Docker</w:t>
      </w:r>
      <w:bookmarkEnd w:id="604"/>
    </w:p>
    <w:p w14:paraId="6ADDF975" w14:textId="3FD1F7E6" w:rsidR="00FF01DD" w:rsidRPr="00FF01DD" w:rsidRDefault="00FF01DD" w:rsidP="00FF01DD">
      <w:r>
        <w:t>As previously explained, Docker will handle all the IoT connections using different tools.</w:t>
      </w:r>
      <w:r w:rsidR="003578AB">
        <w:t>, and d</w:t>
      </w:r>
      <w:r w:rsidR="000605FC">
        <w:t>ue to</w:t>
      </w:r>
      <w:r w:rsidR="00014641">
        <w:t xml:space="preserve"> the Jetson Nano’s capabilities </w:t>
      </w:r>
      <w:r w:rsidR="000605FC">
        <w:t>being</w:t>
      </w:r>
      <w:r w:rsidR="00014641">
        <w:t xml:space="preserve"> limited, </w:t>
      </w:r>
      <w:r>
        <w:t xml:space="preserve">Docker will be installed in the Raspberry Pi 4, with the purpose of </w:t>
      </w:r>
      <w:r w:rsidR="000605FC">
        <w:t>offloading</w:t>
      </w:r>
      <w:r w:rsidR="00014641">
        <w:t xml:space="preserve"> </w:t>
      </w:r>
      <w:r w:rsidR="000605FC">
        <w:t xml:space="preserve">some of the </w:t>
      </w:r>
      <w:r w:rsidR="0078759D">
        <w:t>workload</w:t>
      </w:r>
      <w:r w:rsidR="00014641">
        <w:t xml:space="preserve"> for the Jetson Nano.</w:t>
      </w:r>
    </w:p>
    <w:p w14:paraId="3C4FD91C" w14:textId="24D52830" w:rsidR="001069BB" w:rsidRDefault="00014641" w:rsidP="00286B7A">
      <w:r>
        <w:t>The tools being used fulfil different functionalities and compl</w:t>
      </w:r>
      <w:r w:rsidR="000605FC">
        <w:t>e</w:t>
      </w:r>
      <w:r>
        <w:t xml:space="preserve">ment </w:t>
      </w:r>
      <w:r w:rsidR="000605FC">
        <w:t>each other’s</w:t>
      </w:r>
      <w:r>
        <w:t xml:space="preserve"> strength and </w:t>
      </w:r>
      <w:r w:rsidR="000605FC">
        <w:t>weaknesses</w:t>
      </w:r>
      <w:r>
        <w:t xml:space="preserve">. </w:t>
      </w:r>
      <w:r w:rsidR="0078759D">
        <w:t xml:space="preserve">The deployment will be done using docker-compose, and the archive for the volume containing the settings will be upload in the GitHub repository </w:t>
      </w:r>
      <w:sdt>
        <w:sdtPr>
          <w:id w:val="-1234389361"/>
          <w:citation/>
        </w:sdtPr>
        <w:sdtContent>
          <w:r w:rsidR="0078759D">
            <w:fldChar w:fldCharType="begin"/>
          </w:r>
          <w:r w:rsidR="0078759D" w:rsidRPr="0078759D">
            <w:rPr>
              <w:lang w:val="en-US"/>
            </w:rPr>
            <w:instrText xml:space="preserve"> CITATION Una \l 3082 </w:instrText>
          </w:r>
          <w:r w:rsidR="0078759D">
            <w:fldChar w:fldCharType="separate"/>
          </w:r>
          <w:r w:rsidR="0078759D" w:rsidRPr="0078759D">
            <w:rPr>
              <w:noProof/>
              <w:lang w:val="en-US"/>
            </w:rPr>
            <w:t>[37]</w:t>
          </w:r>
          <w:r w:rsidR="0078759D">
            <w:fldChar w:fldCharType="end"/>
          </w:r>
        </w:sdtContent>
      </w:sdt>
      <w:r w:rsidR="0078759D">
        <w:t xml:space="preserve">. </w:t>
      </w:r>
      <w:r>
        <w:t>The</w:t>
      </w:r>
      <w:r w:rsidR="000605FC">
        <w:t>se tools</w:t>
      </w:r>
      <w:r>
        <w:t xml:space="preserve"> are often used together, and as previously explained the selected tools are:</w:t>
      </w:r>
    </w:p>
    <w:p w14:paraId="66C2E776" w14:textId="5A56B407" w:rsidR="00014641" w:rsidRDefault="00014641" w:rsidP="00014641">
      <w:pPr>
        <w:pStyle w:val="Prrafodelista"/>
        <w:numPr>
          <w:ilvl w:val="0"/>
          <w:numId w:val="29"/>
        </w:numPr>
      </w:pPr>
      <w:r>
        <w:t>Portainer</w:t>
      </w:r>
    </w:p>
    <w:p w14:paraId="7A463B55" w14:textId="36D4B1E6" w:rsidR="00014641" w:rsidRDefault="00014641" w:rsidP="00F85E11">
      <w:pPr>
        <w:pStyle w:val="Prrafodelista"/>
        <w:numPr>
          <w:ilvl w:val="0"/>
          <w:numId w:val="29"/>
        </w:numPr>
      </w:pPr>
      <w:r>
        <w:t>Mosquitto</w:t>
      </w:r>
    </w:p>
    <w:p w14:paraId="22CAF664" w14:textId="3B13D033" w:rsidR="002B6C13" w:rsidRDefault="002B6C13" w:rsidP="002B6C13">
      <w:pPr>
        <w:pStyle w:val="Prrafodelista"/>
        <w:numPr>
          <w:ilvl w:val="0"/>
          <w:numId w:val="29"/>
        </w:numPr>
      </w:pPr>
      <w:r>
        <w:t>InfluxDB</w:t>
      </w:r>
    </w:p>
    <w:p w14:paraId="2AA0495C" w14:textId="29C92A65" w:rsidR="00014641" w:rsidRDefault="00014641" w:rsidP="00014641">
      <w:pPr>
        <w:pStyle w:val="Prrafodelista"/>
        <w:numPr>
          <w:ilvl w:val="0"/>
          <w:numId w:val="29"/>
        </w:numPr>
      </w:pPr>
      <w:r>
        <w:t>Grafana</w:t>
      </w:r>
    </w:p>
    <w:p w14:paraId="3791BB85" w14:textId="6A6A7817" w:rsidR="00866007" w:rsidRDefault="00F85E11" w:rsidP="001F734F">
      <w:pPr>
        <w:pStyle w:val="Prrafodelista"/>
        <w:numPr>
          <w:ilvl w:val="0"/>
          <w:numId w:val="29"/>
        </w:numPr>
        <w:spacing w:before="0" w:line="240" w:lineRule="auto"/>
        <w:jc w:val="left"/>
      </w:pPr>
      <w:r>
        <w:t>Node-Red</w:t>
      </w:r>
    </w:p>
    <w:p w14:paraId="0E12AEA4" w14:textId="50D73AC5" w:rsidR="00866007" w:rsidRDefault="00014641" w:rsidP="00014641">
      <w:pPr>
        <w:pStyle w:val="Ttulo4"/>
      </w:pPr>
      <w:r>
        <w:t>Portainer</w:t>
      </w:r>
    </w:p>
    <w:p w14:paraId="5A8DCDEA" w14:textId="7EFE7C55" w:rsidR="00A110F7" w:rsidRDefault="00F85E11" w:rsidP="003578AB">
      <w:r w:rsidRPr="00F85E11">
        <w:t xml:space="preserve">Portainer is your container management software to deploy, troubleshoot, and secure applications across cloud, </w:t>
      </w:r>
      <w:r w:rsidR="003578AB" w:rsidRPr="00F85E11">
        <w:t>datacentre</w:t>
      </w:r>
      <w:r w:rsidRPr="00F85E11">
        <w:t>, and Industrial IoT use cases</w:t>
      </w:r>
      <w:r>
        <w:t xml:space="preserve"> </w:t>
      </w:r>
      <w:sdt>
        <w:sdtPr>
          <w:id w:val="-415165969"/>
          <w:citation/>
        </w:sdtPr>
        <w:sdtContent>
          <w:r>
            <w:fldChar w:fldCharType="begin"/>
          </w:r>
          <w:r w:rsidRPr="00F85E11">
            <w:rPr>
              <w:lang w:val="en-US"/>
            </w:rPr>
            <w:instrText xml:space="preserve"> CITATION Por24 \l 3082 </w:instrText>
          </w:r>
          <w:r>
            <w:fldChar w:fldCharType="separate"/>
          </w:r>
          <w:r w:rsidRPr="00F85E11">
            <w:rPr>
              <w:noProof/>
              <w:lang w:val="en-US"/>
            </w:rPr>
            <w:t>[39]</w:t>
          </w:r>
          <w:r>
            <w:fldChar w:fldCharType="end"/>
          </w:r>
        </w:sdtContent>
      </w:sdt>
      <w:r w:rsidRPr="00F85E11">
        <w:t>.</w:t>
      </w:r>
      <w:r>
        <w:t xml:space="preserve"> This tool will </w:t>
      </w:r>
      <w:r w:rsidR="000605FC">
        <w:t>enable</w:t>
      </w:r>
      <w:r>
        <w:t xml:space="preserve"> the visualization of all the containers and its status</w:t>
      </w:r>
      <w:r w:rsidR="000605FC">
        <w:t>es</w:t>
      </w:r>
      <w:r>
        <w:t>, logs and connections, among other configuration utilities</w:t>
      </w:r>
      <w:r w:rsidR="00A110F7">
        <w:t xml:space="preserve"> for containers, networks and volumes, using a user-friendly web interface. </w:t>
      </w:r>
      <w:r>
        <w:t xml:space="preserve"> </w:t>
      </w:r>
    </w:p>
    <w:p w14:paraId="560301DD" w14:textId="1AD6FFEC" w:rsidR="00A110F7" w:rsidRDefault="00A110F7" w:rsidP="003578AB">
      <w:r>
        <w:t>In the context of this project, Portainer is not strictly essential but highly beneficial. It will be implemented to streamline the management of Docker containers running on the Raspberry Pi 4. By providing a clear overview and easy access to configuration settings and logs, Portainer will significantly reduce the time required for troubleshooting and maintenance tasks. This efficiency is particularly valuable in a development environment, where quick iteration and problem resolution are critical.</w:t>
      </w:r>
    </w:p>
    <w:p w14:paraId="5DA5C7EF" w14:textId="77777777" w:rsidR="00F85E11" w:rsidRDefault="00F85E11">
      <w:pPr>
        <w:spacing w:before="0" w:line="240" w:lineRule="auto"/>
        <w:jc w:val="left"/>
      </w:pPr>
    </w:p>
    <w:p w14:paraId="1C68C6CC" w14:textId="7AB69DE8" w:rsidR="00F85E11" w:rsidRDefault="00F85E11" w:rsidP="00F85E11">
      <w:pPr>
        <w:pStyle w:val="Ttulo4"/>
      </w:pPr>
      <w:r>
        <w:t>Mosquitto</w:t>
      </w:r>
    </w:p>
    <w:p w14:paraId="6DF160A0" w14:textId="77777777" w:rsidR="003578AB" w:rsidRDefault="00F85E11" w:rsidP="00F85E11">
      <w:r>
        <w:t>As previously explained, Mosquitto is a message broker</w:t>
      </w:r>
      <w:r w:rsidR="000605FC">
        <w:t xml:space="preserve"> that</w:t>
      </w:r>
      <w:r>
        <w:t xml:space="preserve"> allow</w:t>
      </w:r>
      <w:r w:rsidR="000605FC">
        <w:t>s</w:t>
      </w:r>
      <w:r>
        <w:t xml:space="preserve"> the different data collected from the devices on the scripts to be sent to the IoT. For </w:t>
      </w:r>
      <w:r w:rsidR="000605FC">
        <w:t>its</w:t>
      </w:r>
      <w:r>
        <w:t xml:space="preserve"> deployment, it is necessary that its connection is stablished both on the script and in the reception node, in the Node-Red container.</w:t>
      </w:r>
      <w:r w:rsidR="003578AB">
        <w:t xml:space="preserve"> </w:t>
      </w:r>
    </w:p>
    <w:p w14:paraId="5F194643" w14:textId="09F07EE5" w:rsidR="003578AB" w:rsidRDefault="00F85E11" w:rsidP="00F85E11">
      <w:r>
        <w:t xml:space="preserve">The connection on the script was done using “paho-mqtt” libraries on python, as </w:t>
      </w:r>
      <w:r w:rsidR="000605FC">
        <w:t xml:space="preserve">it was </w:t>
      </w:r>
      <w:r>
        <w:t>previousl</w:t>
      </w:r>
      <w:r w:rsidR="000605FC">
        <w:t>y explained. The set-up code used is the following one</w:t>
      </w:r>
      <w:r w:rsidR="003578AB">
        <w:t xml:space="preserve">, on the list 5.6. </w:t>
      </w:r>
      <w:r w:rsidR="003578AB">
        <w:t>The Node-Red connection node will need to include the same parameters of Host Ip, port and topic for the connection to be stablished. This way, whenever the Jetson Nano and the Raspberry Pi are connected to the internet, the data will be sent using the broker</w:t>
      </w:r>
    </w:p>
    <w:p w14:paraId="6BD47D8E" w14:textId="2B583C4B" w:rsidR="002B6C13" w:rsidRDefault="000D30DA" w:rsidP="003578AB">
      <w:pPr>
        <w:pStyle w:val="Ttulo4"/>
      </w:pPr>
      <w:r>
        <w:rPr>
          <w:noProof/>
        </w:rPr>
        <w:lastRenderedPageBreak/>
        <mc:AlternateContent>
          <mc:Choice Requires="wps">
            <w:drawing>
              <wp:anchor distT="0" distB="0" distL="114300" distR="114300" simplePos="0" relativeHeight="251717632" behindDoc="0" locked="0" layoutInCell="1" allowOverlap="1" wp14:anchorId="458E8DE0" wp14:editId="5342237C">
                <wp:simplePos x="0" y="0"/>
                <wp:positionH relativeFrom="margin">
                  <wp:align>center</wp:align>
                </wp:positionH>
                <wp:positionV relativeFrom="paragraph">
                  <wp:posOffset>2731770</wp:posOffset>
                </wp:positionV>
                <wp:extent cx="5746115" cy="184150"/>
                <wp:effectExtent l="0" t="0" r="6985" b="6350"/>
                <wp:wrapSquare wrapText="bothSides"/>
                <wp:docPr id="644176805" name="Cuadro de texto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6115" cy="184150"/>
                        </a:xfrm>
                        <a:prstGeom prst="rect">
                          <a:avLst/>
                        </a:prstGeom>
                        <a:solidFill>
                          <a:srgbClr val="FFFFFF"/>
                        </a:solidFill>
                        <a:ln>
                          <a:noFill/>
                        </a:ln>
                      </wps:spPr>
                      <wps:txbx>
                        <w:txbxContent>
                          <w:p w14:paraId="215CC872" w14:textId="473B6ACD" w:rsidR="00A110F7" w:rsidRPr="009E0071" w:rsidRDefault="00A110F7" w:rsidP="00A110F7">
                            <w:pPr>
                              <w:pStyle w:val="Descripcin"/>
                              <w:rPr>
                                <w:noProof/>
                                <w:szCs w:val="20"/>
                              </w:rPr>
                            </w:pPr>
                            <w:bookmarkStart w:id="606" w:name="_Toc169374471"/>
                            <w:r>
                              <w:t xml:space="preserve">List </w:t>
                            </w:r>
                            <w:r>
                              <w:fldChar w:fldCharType="begin"/>
                            </w:r>
                            <w:r>
                              <w:instrText xml:space="preserve"> STYLEREF 1 \s </w:instrText>
                            </w:r>
                            <w:r>
                              <w:fldChar w:fldCharType="separate"/>
                            </w:r>
                            <w:r>
                              <w:rPr>
                                <w:noProof/>
                              </w:rPr>
                              <w:t>5</w:t>
                            </w:r>
                            <w:r>
                              <w:fldChar w:fldCharType="end"/>
                            </w:r>
                            <w:r>
                              <w:t>.</w:t>
                            </w:r>
                            <w:r>
                              <w:fldChar w:fldCharType="begin"/>
                            </w:r>
                            <w:r>
                              <w:instrText xml:space="preserve"> SEQ List \* ARABIC \s 1 </w:instrText>
                            </w:r>
                            <w:r>
                              <w:fldChar w:fldCharType="separate"/>
                            </w:r>
                            <w:r>
                              <w:rPr>
                                <w:noProof/>
                              </w:rPr>
                              <w:t>6</w:t>
                            </w:r>
                            <w:r>
                              <w:fldChar w:fldCharType="end"/>
                            </w:r>
                            <w:r>
                              <w:t>: Paho-Mqtt setup code.</w:t>
                            </w:r>
                            <w:bookmarkEnd w:id="606"/>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58E8DE0" id="Cuadro de texto 27" o:spid="_x0000_s1074" type="#_x0000_t202" style="position:absolute;left:0;text-align:left;margin-left:0;margin-top:215.1pt;width:452.45pt;height:14.5pt;z-index:2517176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" stroked="f">
                <v:textbox inset="0,0,0,0">
                  <w:txbxContent>
                    <w:p w14:paraId="215CC872" w14:textId="473B6ACD" w:rsidR="00A110F7" w:rsidRPr="009E0071" w:rsidRDefault="00A110F7" w:rsidP="00A110F7">
                      <w:pPr>
                        <w:pStyle w:val="Descripcin"/>
                        <w:rPr>
                          <w:noProof/>
                          <w:szCs w:val="20"/>
                        </w:rPr>
                      </w:pPr>
                      <w:bookmarkStart w:id="607" w:name="_Toc169374471"/>
                      <w:r>
                        <w:t xml:space="preserve">List </w:t>
                      </w:r>
                      <w:r>
                        <w:fldChar w:fldCharType="begin"/>
                      </w:r>
                      <w:r>
                        <w:instrText xml:space="preserve"> STYLEREF 1 \s </w:instrText>
                      </w:r>
                      <w:r>
                        <w:fldChar w:fldCharType="separate"/>
                      </w:r>
                      <w:r>
                        <w:rPr>
                          <w:noProof/>
                        </w:rPr>
                        <w:t>5</w:t>
                      </w:r>
                      <w:r>
                        <w:fldChar w:fldCharType="end"/>
                      </w:r>
                      <w:r>
                        <w:t>.</w:t>
                      </w:r>
                      <w:r>
                        <w:fldChar w:fldCharType="begin"/>
                      </w:r>
                      <w:r>
                        <w:instrText xml:space="preserve"> SEQ List \* ARABIC \s 1 </w:instrText>
                      </w:r>
                      <w:r>
                        <w:fldChar w:fldCharType="separate"/>
                      </w:r>
                      <w:r>
                        <w:rPr>
                          <w:noProof/>
                        </w:rPr>
                        <w:t>6</w:t>
                      </w:r>
                      <w:r>
                        <w:fldChar w:fldCharType="end"/>
                      </w:r>
                      <w:r>
                        <w:t>: Paho-Mqtt setup code.</w:t>
                      </w:r>
                      <w:bookmarkEnd w:id="607"/>
                    </w:p>
                  </w:txbxContent>
                </v:textbox>
                <w10:wrap type="square" anchorx="margin"/>
              </v:shape>
            </w:pict>
          </mc:Fallback>
        </mc:AlternateContent>
      </w:r>
      <w:r>
        <w:rPr>
          <w:noProof/>
        </w:rPr>
        <mc:AlternateContent>
          <mc:Choice Requires="wps">
            <w:drawing>
              <wp:anchor distT="45720" distB="45720" distL="114300" distR="114300" simplePos="0" relativeHeight="251716608" behindDoc="0" locked="0" layoutInCell="1" allowOverlap="1" wp14:anchorId="63B80344" wp14:editId="4AAF4561">
                <wp:simplePos x="0" y="0"/>
                <wp:positionH relativeFrom="column">
                  <wp:posOffset>5715</wp:posOffset>
                </wp:positionH>
                <wp:positionV relativeFrom="paragraph">
                  <wp:posOffset>67310</wp:posOffset>
                </wp:positionV>
                <wp:extent cx="5746115" cy="2571115"/>
                <wp:effectExtent l="0" t="0" r="6985" b="635"/>
                <wp:wrapSquare wrapText="bothSides"/>
                <wp:docPr id="1844361744" name="Cuadro de texto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6115" cy="2571115"/>
                        </a:xfrm>
                        <a:prstGeom prst="rect">
                          <a:avLst/>
                        </a:prstGeom>
                        <a:solidFill>
                          <a:srgbClr val="FFFFFF"/>
                        </a:solidFill>
                        <a:ln w="9525">
                          <a:solidFill>
                            <a:srgbClr val="000000"/>
                          </a:solidFill>
                          <a:miter lim="800000"/>
                          <a:headEnd/>
                          <a:tailEnd/>
                        </a:ln>
                      </wps:spPr>
                      <wps:txbx>
                        <w:txbxContent>
                          <w:p w14:paraId="65FE9F36" w14:textId="77777777" w:rsidR="000605FC" w:rsidRPr="009A363E" w:rsidRDefault="000605FC" w:rsidP="000605FC">
                            <w:pPr>
                              <w:shd w:val="clear" w:color="auto" w:fill="F7F7F7"/>
                              <w:spacing w:before="0" w:line="285" w:lineRule="atLeast"/>
                              <w:jc w:val="left"/>
                              <w:rPr>
                                <w:rFonts w:ascii="Consolas" w:hAnsi="Consolas" w:cs="Courier New"/>
                                <w:color w:val="000000"/>
                                <w:sz w:val="18"/>
                                <w:szCs w:val="18"/>
                                <w:lang w:val="en-US"/>
                              </w:rPr>
                            </w:pPr>
                            <w:proofErr w:type="spellStart"/>
                            <w:r w:rsidRPr="009A363E">
                              <w:rPr>
                                <w:rFonts w:ascii="Consolas" w:hAnsi="Consolas" w:cs="Courier New"/>
                                <w:color w:val="000000"/>
                                <w:sz w:val="18"/>
                                <w:szCs w:val="18"/>
                                <w:lang w:val="en-US"/>
                              </w:rPr>
                              <w:t>mqtt_broker</w:t>
                            </w:r>
                            <w:proofErr w:type="spellEnd"/>
                            <w:r w:rsidRPr="009A363E">
                              <w:rPr>
                                <w:rFonts w:ascii="Consolas" w:hAnsi="Consolas" w:cs="Courier New"/>
                                <w:color w:val="000000"/>
                                <w:sz w:val="18"/>
                                <w:szCs w:val="18"/>
                                <w:lang w:val="en-US"/>
                              </w:rPr>
                              <w:t xml:space="preserve"> = </w:t>
                            </w:r>
                            <w:r w:rsidRPr="009A363E">
                              <w:rPr>
                                <w:rFonts w:ascii="Consolas" w:hAnsi="Consolas" w:cs="Courier New"/>
                                <w:color w:val="A31515"/>
                                <w:sz w:val="18"/>
                                <w:szCs w:val="18"/>
                                <w:lang w:val="en-US"/>
                              </w:rPr>
                              <w:t>"192.168.0.23</w:t>
                            </w:r>
                            <w:proofErr w:type="gramStart"/>
                            <w:r w:rsidRPr="009A363E">
                              <w:rPr>
                                <w:rFonts w:ascii="Consolas" w:hAnsi="Consolas" w:cs="Courier New"/>
                                <w:color w:val="A31515"/>
                                <w:sz w:val="18"/>
                                <w:szCs w:val="18"/>
                                <w:lang w:val="en-US"/>
                              </w:rPr>
                              <w:t>"</w:t>
                            </w:r>
                            <w:r w:rsidRPr="009A363E">
                              <w:rPr>
                                <w:rFonts w:ascii="Consolas" w:hAnsi="Consolas" w:cs="Courier New"/>
                                <w:color w:val="000000"/>
                                <w:sz w:val="18"/>
                                <w:szCs w:val="18"/>
                                <w:lang w:val="en-US"/>
                              </w:rPr>
                              <w:t xml:space="preserve">  </w:t>
                            </w:r>
                            <w:r w:rsidRPr="009A363E">
                              <w:rPr>
                                <w:rFonts w:ascii="Consolas" w:hAnsi="Consolas" w:cs="Courier New"/>
                                <w:color w:val="008000"/>
                                <w:sz w:val="18"/>
                                <w:szCs w:val="18"/>
                                <w:lang w:val="en-US"/>
                              </w:rPr>
                              <w:t>#</w:t>
                            </w:r>
                            <w:proofErr w:type="gramEnd"/>
                            <w:r w:rsidRPr="009A363E">
                              <w:rPr>
                                <w:rFonts w:ascii="Consolas" w:hAnsi="Consolas" w:cs="Courier New"/>
                                <w:color w:val="008000"/>
                                <w:sz w:val="18"/>
                                <w:szCs w:val="18"/>
                                <w:lang w:val="en-US"/>
                              </w:rPr>
                              <w:t xml:space="preserve"> IP of the Host</w:t>
                            </w:r>
                          </w:p>
                          <w:p w14:paraId="742ED14D" w14:textId="77777777" w:rsidR="000605FC" w:rsidRPr="009A363E" w:rsidRDefault="000605FC" w:rsidP="000605FC">
                            <w:pPr>
                              <w:shd w:val="clear" w:color="auto" w:fill="F7F7F7"/>
                              <w:spacing w:before="0" w:line="285" w:lineRule="atLeast"/>
                              <w:jc w:val="left"/>
                              <w:rPr>
                                <w:rFonts w:ascii="Consolas" w:hAnsi="Consolas" w:cs="Courier New"/>
                                <w:color w:val="000000"/>
                                <w:sz w:val="18"/>
                                <w:szCs w:val="18"/>
                                <w:lang w:val="en-US"/>
                              </w:rPr>
                            </w:pPr>
                            <w:proofErr w:type="spellStart"/>
                            <w:r w:rsidRPr="009A363E">
                              <w:rPr>
                                <w:rFonts w:ascii="Consolas" w:hAnsi="Consolas" w:cs="Courier New"/>
                                <w:color w:val="000000"/>
                                <w:sz w:val="18"/>
                                <w:szCs w:val="18"/>
                                <w:lang w:val="en-US"/>
                              </w:rPr>
                              <w:t>mqtt_port</w:t>
                            </w:r>
                            <w:proofErr w:type="spellEnd"/>
                            <w:r w:rsidRPr="009A363E">
                              <w:rPr>
                                <w:rFonts w:ascii="Consolas" w:hAnsi="Consolas" w:cs="Courier New"/>
                                <w:color w:val="000000"/>
                                <w:sz w:val="18"/>
                                <w:szCs w:val="18"/>
                                <w:lang w:val="en-US"/>
                              </w:rPr>
                              <w:t xml:space="preserve"> = </w:t>
                            </w:r>
                            <w:proofErr w:type="gramStart"/>
                            <w:r w:rsidRPr="009A363E">
                              <w:rPr>
                                <w:rFonts w:ascii="Consolas" w:hAnsi="Consolas" w:cs="Courier New"/>
                                <w:color w:val="116644"/>
                                <w:sz w:val="18"/>
                                <w:szCs w:val="18"/>
                                <w:lang w:val="en-US"/>
                              </w:rPr>
                              <w:t>1883</w:t>
                            </w:r>
                            <w:r w:rsidRPr="009A363E">
                              <w:rPr>
                                <w:rFonts w:ascii="Consolas" w:hAnsi="Consolas" w:cs="Courier New"/>
                                <w:color w:val="000000"/>
                                <w:sz w:val="18"/>
                                <w:szCs w:val="18"/>
                                <w:lang w:val="en-US"/>
                              </w:rPr>
                              <w:t xml:space="preserve">  </w:t>
                            </w:r>
                            <w:r w:rsidRPr="009A363E">
                              <w:rPr>
                                <w:rFonts w:ascii="Consolas" w:hAnsi="Consolas" w:cs="Courier New"/>
                                <w:color w:val="008000"/>
                                <w:sz w:val="18"/>
                                <w:szCs w:val="18"/>
                                <w:lang w:val="en-US"/>
                              </w:rPr>
                              <w:t>#</w:t>
                            </w:r>
                            <w:proofErr w:type="gramEnd"/>
                            <w:r w:rsidRPr="009A363E">
                              <w:rPr>
                                <w:rFonts w:ascii="Consolas" w:hAnsi="Consolas" w:cs="Courier New"/>
                                <w:color w:val="008000"/>
                                <w:sz w:val="18"/>
                                <w:szCs w:val="18"/>
                                <w:lang w:val="en-US"/>
                              </w:rPr>
                              <w:t xml:space="preserve"> Port for MQTT connection</w:t>
                            </w:r>
                          </w:p>
                          <w:p w14:paraId="43206C63" w14:textId="77777777" w:rsidR="000605FC" w:rsidRPr="009A363E" w:rsidRDefault="000605FC" w:rsidP="000605FC">
                            <w:pPr>
                              <w:shd w:val="clear" w:color="auto" w:fill="F7F7F7"/>
                              <w:spacing w:before="0" w:line="285" w:lineRule="atLeast"/>
                              <w:jc w:val="left"/>
                              <w:rPr>
                                <w:rFonts w:ascii="Consolas" w:hAnsi="Consolas" w:cs="Courier New"/>
                                <w:color w:val="000000"/>
                                <w:sz w:val="18"/>
                                <w:szCs w:val="18"/>
                                <w:lang w:val="en-US"/>
                              </w:rPr>
                            </w:pPr>
                            <w:proofErr w:type="spellStart"/>
                            <w:r w:rsidRPr="009A363E">
                              <w:rPr>
                                <w:rFonts w:ascii="Consolas" w:hAnsi="Consolas" w:cs="Courier New"/>
                                <w:color w:val="000000"/>
                                <w:sz w:val="18"/>
                                <w:szCs w:val="18"/>
                                <w:lang w:val="en-US"/>
                              </w:rPr>
                              <w:t>topic_input</w:t>
                            </w:r>
                            <w:proofErr w:type="spellEnd"/>
                            <w:r w:rsidRPr="009A363E">
                              <w:rPr>
                                <w:rFonts w:ascii="Consolas" w:hAnsi="Consolas" w:cs="Courier New"/>
                                <w:color w:val="000000"/>
                                <w:sz w:val="18"/>
                                <w:szCs w:val="18"/>
                                <w:lang w:val="en-US"/>
                              </w:rPr>
                              <w:t xml:space="preserve"> = </w:t>
                            </w:r>
                            <w:r w:rsidRPr="009A363E">
                              <w:rPr>
                                <w:rFonts w:ascii="Consolas" w:hAnsi="Consolas" w:cs="Courier New"/>
                                <w:color w:val="A31515"/>
                                <w:sz w:val="18"/>
                                <w:szCs w:val="18"/>
                                <w:lang w:val="en-US"/>
                              </w:rPr>
                              <w:t>"lidar/input</w:t>
                            </w:r>
                            <w:proofErr w:type="gramStart"/>
                            <w:r w:rsidRPr="009A363E">
                              <w:rPr>
                                <w:rFonts w:ascii="Consolas" w:hAnsi="Consolas" w:cs="Courier New"/>
                                <w:color w:val="A31515"/>
                                <w:sz w:val="18"/>
                                <w:szCs w:val="18"/>
                                <w:lang w:val="en-US"/>
                              </w:rPr>
                              <w:t>"</w:t>
                            </w:r>
                            <w:r w:rsidRPr="009A363E">
                              <w:rPr>
                                <w:rFonts w:ascii="Consolas" w:hAnsi="Consolas" w:cs="Courier New"/>
                                <w:color w:val="000000"/>
                                <w:sz w:val="18"/>
                                <w:szCs w:val="18"/>
                                <w:lang w:val="en-US"/>
                              </w:rPr>
                              <w:t xml:space="preserve">  </w:t>
                            </w:r>
                            <w:r w:rsidRPr="009A363E">
                              <w:rPr>
                                <w:rFonts w:ascii="Consolas" w:hAnsi="Consolas" w:cs="Courier New"/>
                                <w:color w:val="008000"/>
                                <w:sz w:val="18"/>
                                <w:szCs w:val="18"/>
                                <w:lang w:val="en-US"/>
                              </w:rPr>
                              <w:t>#</w:t>
                            </w:r>
                            <w:proofErr w:type="gramEnd"/>
                            <w:r w:rsidRPr="009A363E">
                              <w:rPr>
                                <w:rFonts w:ascii="Consolas" w:hAnsi="Consolas" w:cs="Courier New"/>
                                <w:color w:val="008000"/>
                                <w:sz w:val="18"/>
                                <w:szCs w:val="18"/>
                                <w:lang w:val="en-US"/>
                              </w:rPr>
                              <w:t xml:space="preserve"> Topic to subscribe to</w:t>
                            </w:r>
                          </w:p>
                          <w:p w14:paraId="4DEADDB8" w14:textId="77777777" w:rsidR="000605FC" w:rsidRPr="009A363E" w:rsidRDefault="000605FC" w:rsidP="000605FC">
                            <w:pPr>
                              <w:shd w:val="clear" w:color="auto" w:fill="F7F7F7"/>
                              <w:spacing w:before="0" w:line="285" w:lineRule="atLeast"/>
                              <w:jc w:val="left"/>
                              <w:rPr>
                                <w:rFonts w:ascii="Consolas" w:hAnsi="Consolas" w:cs="Courier New"/>
                                <w:color w:val="000000"/>
                                <w:sz w:val="18"/>
                                <w:szCs w:val="18"/>
                                <w:lang w:val="en-US"/>
                              </w:rPr>
                            </w:pPr>
                          </w:p>
                          <w:p w14:paraId="5773A853" w14:textId="77777777" w:rsidR="000605FC" w:rsidRPr="009A363E" w:rsidRDefault="000605FC" w:rsidP="000605FC">
                            <w:pPr>
                              <w:shd w:val="clear" w:color="auto" w:fill="F7F7F7"/>
                              <w:spacing w:before="0" w:line="285" w:lineRule="atLeast"/>
                              <w:jc w:val="left"/>
                              <w:rPr>
                                <w:rFonts w:ascii="Consolas" w:hAnsi="Consolas" w:cs="Courier New"/>
                                <w:color w:val="000000"/>
                                <w:sz w:val="18"/>
                                <w:szCs w:val="18"/>
                                <w:lang w:val="en-US"/>
                              </w:rPr>
                            </w:pPr>
                            <w:r w:rsidRPr="009A363E">
                              <w:rPr>
                                <w:rFonts w:ascii="Consolas" w:hAnsi="Consolas" w:cs="Courier New"/>
                                <w:color w:val="008000"/>
                                <w:sz w:val="18"/>
                                <w:szCs w:val="18"/>
                                <w:lang w:val="en-US"/>
                              </w:rPr>
                              <w:t># Create an MQTT client instance</w:t>
                            </w:r>
                          </w:p>
                          <w:p w14:paraId="0B0D5FB5" w14:textId="77777777" w:rsidR="000605FC" w:rsidRPr="009A363E" w:rsidRDefault="000605FC" w:rsidP="000605FC">
                            <w:pPr>
                              <w:shd w:val="clear" w:color="auto" w:fill="F7F7F7"/>
                              <w:spacing w:before="0" w:line="285" w:lineRule="atLeast"/>
                              <w:jc w:val="left"/>
                              <w:rPr>
                                <w:rFonts w:ascii="Consolas" w:hAnsi="Consolas" w:cs="Courier New"/>
                                <w:color w:val="000000"/>
                                <w:sz w:val="18"/>
                                <w:szCs w:val="18"/>
                                <w:lang w:val="en-US"/>
                              </w:rPr>
                            </w:pPr>
                            <w:r w:rsidRPr="009A363E">
                              <w:rPr>
                                <w:rFonts w:ascii="Consolas" w:hAnsi="Consolas" w:cs="Courier New"/>
                                <w:color w:val="000000"/>
                                <w:sz w:val="18"/>
                                <w:szCs w:val="18"/>
                                <w:lang w:val="en-US"/>
                              </w:rPr>
                              <w:t xml:space="preserve">client = </w:t>
                            </w:r>
                            <w:proofErr w:type="spellStart"/>
                            <w:proofErr w:type="gramStart"/>
                            <w:r w:rsidRPr="009A363E">
                              <w:rPr>
                                <w:rFonts w:ascii="Consolas" w:hAnsi="Consolas" w:cs="Courier New"/>
                                <w:color w:val="000000"/>
                                <w:sz w:val="18"/>
                                <w:szCs w:val="18"/>
                                <w:lang w:val="en-US"/>
                              </w:rPr>
                              <w:t>mqtt.Client</w:t>
                            </w:r>
                            <w:proofErr w:type="spellEnd"/>
                            <w:proofErr w:type="gramEnd"/>
                            <w:r w:rsidRPr="009A363E">
                              <w:rPr>
                                <w:rFonts w:ascii="Consolas" w:hAnsi="Consolas" w:cs="Courier New"/>
                                <w:color w:val="000000"/>
                                <w:sz w:val="18"/>
                                <w:szCs w:val="18"/>
                                <w:lang w:val="en-US"/>
                              </w:rPr>
                              <w:t>()</w:t>
                            </w:r>
                          </w:p>
                          <w:p w14:paraId="4FAA254B" w14:textId="77777777" w:rsidR="000605FC" w:rsidRPr="009A363E" w:rsidRDefault="000605FC" w:rsidP="000605FC">
                            <w:pPr>
                              <w:shd w:val="clear" w:color="auto" w:fill="F7F7F7"/>
                              <w:spacing w:before="0" w:line="285" w:lineRule="atLeast"/>
                              <w:jc w:val="left"/>
                              <w:rPr>
                                <w:rFonts w:ascii="Consolas" w:hAnsi="Consolas" w:cs="Courier New"/>
                                <w:color w:val="000000"/>
                                <w:sz w:val="18"/>
                                <w:szCs w:val="18"/>
                                <w:lang w:val="en-US"/>
                              </w:rPr>
                            </w:pPr>
                          </w:p>
                          <w:p w14:paraId="4D659AAB" w14:textId="77777777" w:rsidR="000605FC" w:rsidRPr="009A363E" w:rsidRDefault="000605FC" w:rsidP="000605FC">
                            <w:pPr>
                              <w:shd w:val="clear" w:color="auto" w:fill="F7F7F7"/>
                              <w:spacing w:before="0" w:line="285" w:lineRule="atLeast"/>
                              <w:jc w:val="left"/>
                              <w:rPr>
                                <w:rFonts w:ascii="Consolas" w:hAnsi="Consolas" w:cs="Courier New"/>
                                <w:color w:val="000000"/>
                                <w:sz w:val="18"/>
                                <w:szCs w:val="18"/>
                                <w:lang w:val="en-US"/>
                              </w:rPr>
                            </w:pPr>
                            <w:r w:rsidRPr="009A363E">
                              <w:rPr>
                                <w:rFonts w:ascii="Consolas" w:hAnsi="Consolas" w:cs="Courier New"/>
                                <w:color w:val="008000"/>
                                <w:sz w:val="18"/>
                                <w:szCs w:val="18"/>
                                <w:lang w:val="en-US"/>
                              </w:rPr>
                              <w:t># Connect to the MQTT broker</w:t>
                            </w:r>
                          </w:p>
                          <w:p w14:paraId="4DEB6597" w14:textId="77777777" w:rsidR="000605FC" w:rsidRPr="009A363E" w:rsidRDefault="000605FC" w:rsidP="000605FC">
                            <w:pPr>
                              <w:shd w:val="clear" w:color="auto" w:fill="F7F7F7"/>
                              <w:spacing w:before="0" w:line="285" w:lineRule="atLeast"/>
                              <w:jc w:val="left"/>
                              <w:rPr>
                                <w:rFonts w:ascii="Consolas" w:hAnsi="Consolas" w:cs="Courier New"/>
                                <w:color w:val="000000"/>
                                <w:sz w:val="18"/>
                                <w:szCs w:val="18"/>
                                <w:lang w:val="en-US"/>
                              </w:rPr>
                            </w:pPr>
                            <w:proofErr w:type="spellStart"/>
                            <w:proofErr w:type="gramStart"/>
                            <w:r w:rsidRPr="009A363E">
                              <w:rPr>
                                <w:rFonts w:ascii="Consolas" w:hAnsi="Consolas" w:cs="Courier New"/>
                                <w:color w:val="000000"/>
                                <w:sz w:val="18"/>
                                <w:szCs w:val="18"/>
                                <w:lang w:val="en-US"/>
                              </w:rPr>
                              <w:t>client.connect</w:t>
                            </w:r>
                            <w:proofErr w:type="spellEnd"/>
                            <w:proofErr w:type="gramEnd"/>
                            <w:r w:rsidRPr="009A363E">
                              <w:rPr>
                                <w:rFonts w:ascii="Consolas" w:hAnsi="Consolas" w:cs="Courier New"/>
                                <w:color w:val="000000"/>
                                <w:sz w:val="18"/>
                                <w:szCs w:val="18"/>
                                <w:lang w:val="en-US"/>
                              </w:rPr>
                              <w:t>(</w:t>
                            </w:r>
                            <w:proofErr w:type="spellStart"/>
                            <w:r w:rsidRPr="009A363E">
                              <w:rPr>
                                <w:rFonts w:ascii="Consolas" w:hAnsi="Consolas" w:cs="Courier New"/>
                                <w:color w:val="000000"/>
                                <w:sz w:val="18"/>
                                <w:szCs w:val="18"/>
                                <w:lang w:val="en-US"/>
                              </w:rPr>
                              <w:t>mqtt_broker</w:t>
                            </w:r>
                            <w:proofErr w:type="spellEnd"/>
                            <w:r w:rsidRPr="009A363E">
                              <w:rPr>
                                <w:rFonts w:ascii="Consolas" w:hAnsi="Consolas" w:cs="Courier New"/>
                                <w:color w:val="000000"/>
                                <w:sz w:val="18"/>
                                <w:szCs w:val="18"/>
                                <w:lang w:val="en-US"/>
                              </w:rPr>
                              <w:t xml:space="preserve">, </w:t>
                            </w:r>
                            <w:proofErr w:type="spellStart"/>
                            <w:r w:rsidRPr="009A363E">
                              <w:rPr>
                                <w:rFonts w:ascii="Consolas" w:hAnsi="Consolas" w:cs="Courier New"/>
                                <w:color w:val="000000"/>
                                <w:sz w:val="18"/>
                                <w:szCs w:val="18"/>
                                <w:lang w:val="en-US"/>
                              </w:rPr>
                              <w:t>mqtt_port</w:t>
                            </w:r>
                            <w:proofErr w:type="spellEnd"/>
                            <w:r w:rsidRPr="009A363E">
                              <w:rPr>
                                <w:rFonts w:ascii="Consolas" w:hAnsi="Consolas" w:cs="Courier New"/>
                                <w:color w:val="000000"/>
                                <w:sz w:val="18"/>
                                <w:szCs w:val="18"/>
                                <w:lang w:val="en-US"/>
                              </w:rPr>
                              <w:t xml:space="preserve">, </w:t>
                            </w:r>
                            <w:r w:rsidRPr="009A363E">
                              <w:rPr>
                                <w:rFonts w:ascii="Consolas" w:hAnsi="Consolas" w:cs="Courier New"/>
                                <w:color w:val="116644"/>
                                <w:sz w:val="18"/>
                                <w:szCs w:val="18"/>
                                <w:lang w:val="en-US"/>
                              </w:rPr>
                              <w:t>60</w:t>
                            </w:r>
                            <w:r w:rsidRPr="009A363E">
                              <w:rPr>
                                <w:rFonts w:ascii="Consolas" w:hAnsi="Consolas" w:cs="Courier New"/>
                                <w:color w:val="000000"/>
                                <w:sz w:val="18"/>
                                <w:szCs w:val="18"/>
                                <w:lang w:val="en-US"/>
                              </w:rPr>
                              <w:t>)</w:t>
                            </w:r>
                          </w:p>
                          <w:p w14:paraId="5AA53908" w14:textId="77777777" w:rsidR="000605FC" w:rsidRPr="009A363E" w:rsidRDefault="000605FC" w:rsidP="000605FC">
                            <w:pPr>
                              <w:shd w:val="clear" w:color="auto" w:fill="F7F7F7"/>
                              <w:spacing w:before="0" w:line="285" w:lineRule="atLeast"/>
                              <w:jc w:val="left"/>
                              <w:rPr>
                                <w:rFonts w:ascii="Consolas" w:hAnsi="Consolas" w:cs="Courier New"/>
                                <w:color w:val="000000"/>
                                <w:sz w:val="18"/>
                                <w:szCs w:val="18"/>
                                <w:lang w:val="en-US"/>
                              </w:rPr>
                            </w:pPr>
                            <w:proofErr w:type="spellStart"/>
                            <w:proofErr w:type="gramStart"/>
                            <w:r w:rsidRPr="009A363E">
                              <w:rPr>
                                <w:rFonts w:ascii="Consolas" w:hAnsi="Consolas" w:cs="Courier New"/>
                                <w:color w:val="000000"/>
                                <w:sz w:val="18"/>
                                <w:szCs w:val="18"/>
                                <w:lang w:val="en-US"/>
                              </w:rPr>
                              <w:t>client.subscribe</w:t>
                            </w:r>
                            <w:proofErr w:type="spellEnd"/>
                            <w:proofErr w:type="gramEnd"/>
                            <w:r w:rsidRPr="009A363E">
                              <w:rPr>
                                <w:rFonts w:ascii="Consolas" w:hAnsi="Consolas" w:cs="Courier New"/>
                                <w:color w:val="000000"/>
                                <w:sz w:val="18"/>
                                <w:szCs w:val="18"/>
                                <w:lang w:val="en-US"/>
                              </w:rPr>
                              <w:t>(</w:t>
                            </w:r>
                            <w:proofErr w:type="spellStart"/>
                            <w:r w:rsidRPr="009A363E">
                              <w:rPr>
                                <w:rFonts w:ascii="Consolas" w:hAnsi="Consolas" w:cs="Courier New"/>
                                <w:color w:val="000000"/>
                                <w:sz w:val="18"/>
                                <w:szCs w:val="18"/>
                                <w:lang w:val="en-US"/>
                              </w:rPr>
                              <w:t>topic_input</w:t>
                            </w:r>
                            <w:proofErr w:type="spellEnd"/>
                            <w:r w:rsidRPr="009A363E">
                              <w:rPr>
                                <w:rFonts w:ascii="Consolas" w:hAnsi="Consolas" w:cs="Courier New"/>
                                <w:color w:val="000000"/>
                                <w:sz w:val="18"/>
                                <w:szCs w:val="18"/>
                                <w:lang w:val="en-US"/>
                              </w:rPr>
                              <w:t>)  </w:t>
                            </w:r>
                            <w:r w:rsidRPr="009A363E">
                              <w:rPr>
                                <w:rFonts w:ascii="Consolas" w:hAnsi="Consolas" w:cs="Courier New"/>
                                <w:color w:val="008000"/>
                                <w:sz w:val="18"/>
                                <w:szCs w:val="18"/>
                                <w:lang w:val="en-US"/>
                              </w:rPr>
                              <w:t># Subscribe to the specified topic</w:t>
                            </w:r>
                          </w:p>
                          <w:p w14:paraId="0F89C652" w14:textId="77777777" w:rsidR="000605FC" w:rsidRPr="009A363E" w:rsidRDefault="000605FC" w:rsidP="000605FC">
                            <w:pPr>
                              <w:shd w:val="clear" w:color="auto" w:fill="F7F7F7"/>
                              <w:spacing w:before="0" w:line="285" w:lineRule="atLeast"/>
                              <w:jc w:val="left"/>
                              <w:rPr>
                                <w:rFonts w:ascii="Consolas" w:hAnsi="Consolas" w:cs="Courier New"/>
                                <w:color w:val="000000"/>
                                <w:sz w:val="18"/>
                                <w:szCs w:val="18"/>
                                <w:lang w:val="en-US"/>
                              </w:rPr>
                            </w:pPr>
                          </w:p>
                          <w:p w14:paraId="4C4FEA2B" w14:textId="77777777" w:rsidR="000605FC" w:rsidRPr="009A363E" w:rsidRDefault="000605FC" w:rsidP="000605FC">
                            <w:pPr>
                              <w:shd w:val="clear" w:color="auto" w:fill="F7F7F7"/>
                              <w:spacing w:before="0" w:line="285" w:lineRule="atLeast"/>
                              <w:jc w:val="left"/>
                              <w:rPr>
                                <w:rFonts w:ascii="Consolas" w:hAnsi="Consolas" w:cs="Courier New"/>
                                <w:color w:val="000000"/>
                                <w:sz w:val="18"/>
                                <w:szCs w:val="18"/>
                                <w:lang w:val="en-US"/>
                              </w:rPr>
                            </w:pPr>
                            <w:proofErr w:type="spellStart"/>
                            <w:proofErr w:type="gramStart"/>
                            <w:r w:rsidRPr="009A363E">
                              <w:rPr>
                                <w:rFonts w:ascii="Consolas" w:hAnsi="Consolas" w:cs="Courier New"/>
                                <w:color w:val="000000"/>
                                <w:sz w:val="18"/>
                                <w:szCs w:val="18"/>
                                <w:lang w:val="en-US"/>
                              </w:rPr>
                              <w:t>client.loop</w:t>
                            </w:r>
                            <w:proofErr w:type="gramEnd"/>
                            <w:r w:rsidRPr="009A363E">
                              <w:rPr>
                                <w:rFonts w:ascii="Consolas" w:hAnsi="Consolas" w:cs="Courier New"/>
                                <w:color w:val="000000"/>
                                <w:sz w:val="18"/>
                                <w:szCs w:val="18"/>
                                <w:lang w:val="en-US"/>
                              </w:rPr>
                              <w:t>_start</w:t>
                            </w:r>
                            <w:proofErr w:type="spellEnd"/>
                            <w:r w:rsidRPr="009A363E">
                              <w:rPr>
                                <w:rFonts w:ascii="Consolas" w:hAnsi="Consolas" w:cs="Courier New"/>
                                <w:color w:val="000000"/>
                                <w:sz w:val="18"/>
                                <w:szCs w:val="18"/>
                                <w:lang w:val="en-US"/>
                              </w:rPr>
                              <w:t>()  </w:t>
                            </w:r>
                            <w:r w:rsidRPr="009A363E">
                              <w:rPr>
                                <w:rFonts w:ascii="Consolas" w:hAnsi="Consolas" w:cs="Courier New"/>
                                <w:color w:val="008000"/>
                                <w:sz w:val="18"/>
                                <w:szCs w:val="18"/>
                                <w:lang w:val="en-US"/>
                              </w:rPr>
                              <w:t># Start the MQTT client loop to process network traffic and dispatch callbacks</w:t>
                            </w:r>
                          </w:p>
                          <w:p w14:paraId="30D758B3" w14:textId="77777777" w:rsidR="000605FC" w:rsidRPr="000605FC" w:rsidRDefault="000605FC" w:rsidP="000605FC">
                            <w:pPr>
                              <w:shd w:val="clear" w:color="auto" w:fill="F7F7F7"/>
                              <w:spacing w:before="0" w:line="285" w:lineRule="atLeast"/>
                              <w:jc w:val="left"/>
                              <w:rPr>
                                <w:rFonts w:ascii="Courier New" w:hAnsi="Courier New" w:cs="Courier New"/>
                                <w:color w:val="000000"/>
                                <w:sz w:val="21"/>
                                <w:szCs w:val="21"/>
                                <w:lang w:val="en-US"/>
                              </w:rPr>
                            </w:pPr>
                          </w:p>
                          <w:p w14:paraId="23CC5D27" w14:textId="1132D413" w:rsidR="000605FC" w:rsidRPr="000605FC" w:rsidRDefault="000605FC" w:rsidP="000605FC">
                            <w:pPr>
                              <w:spacing w:before="0" w:line="240" w:lineRule="auto"/>
                              <w:rPr>
                                <w:lang w:val="en-US"/>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3B80344" id="Cuadro de texto 26" o:spid="_x0000_s1075" type="#_x0000_t202" style="position:absolute;left:0;text-align:left;margin-left:.45pt;margin-top:5.3pt;width:452.45pt;height:202.45pt;z-index:2517166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">
                <v:textbox>
                  <w:txbxContent>
                    <w:p w14:paraId="65FE9F36" w14:textId="77777777" w:rsidR="000605FC" w:rsidRPr="009A363E" w:rsidRDefault="000605FC" w:rsidP="000605FC">
                      <w:pPr>
                        <w:shd w:val="clear" w:color="auto" w:fill="F7F7F7"/>
                        <w:spacing w:before="0" w:line="285" w:lineRule="atLeast"/>
                        <w:jc w:val="left"/>
                        <w:rPr>
                          <w:rFonts w:ascii="Consolas" w:hAnsi="Consolas" w:cs="Courier New"/>
                          <w:color w:val="000000"/>
                          <w:sz w:val="18"/>
                          <w:szCs w:val="18"/>
                          <w:lang w:val="en-US"/>
                        </w:rPr>
                      </w:pPr>
                      <w:proofErr w:type="spellStart"/>
                      <w:r w:rsidRPr="009A363E">
                        <w:rPr>
                          <w:rFonts w:ascii="Consolas" w:hAnsi="Consolas" w:cs="Courier New"/>
                          <w:color w:val="000000"/>
                          <w:sz w:val="18"/>
                          <w:szCs w:val="18"/>
                          <w:lang w:val="en-US"/>
                        </w:rPr>
                        <w:t>mqtt_broker</w:t>
                      </w:r>
                      <w:proofErr w:type="spellEnd"/>
                      <w:r w:rsidRPr="009A363E">
                        <w:rPr>
                          <w:rFonts w:ascii="Consolas" w:hAnsi="Consolas" w:cs="Courier New"/>
                          <w:color w:val="000000"/>
                          <w:sz w:val="18"/>
                          <w:szCs w:val="18"/>
                          <w:lang w:val="en-US"/>
                        </w:rPr>
                        <w:t xml:space="preserve"> = </w:t>
                      </w:r>
                      <w:r w:rsidRPr="009A363E">
                        <w:rPr>
                          <w:rFonts w:ascii="Consolas" w:hAnsi="Consolas" w:cs="Courier New"/>
                          <w:color w:val="A31515"/>
                          <w:sz w:val="18"/>
                          <w:szCs w:val="18"/>
                          <w:lang w:val="en-US"/>
                        </w:rPr>
                        <w:t>"192.168.0.23</w:t>
                      </w:r>
                      <w:proofErr w:type="gramStart"/>
                      <w:r w:rsidRPr="009A363E">
                        <w:rPr>
                          <w:rFonts w:ascii="Consolas" w:hAnsi="Consolas" w:cs="Courier New"/>
                          <w:color w:val="A31515"/>
                          <w:sz w:val="18"/>
                          <w:szCs w:val="18"/>
                          <w:lang w:val="en-US"/>
                        </w:rPr>
                        <w:t>"</w:t>
                      </w:r>
                      <w:r w:rsidRPr="009A363E">
                        <w:rPr>
                          <w:rFonts w:ascii="Consolas" w:hAnsi="Consolas" w:cs="Courier New"/>
                          <w:color w:val="000000"/>
                          <w:sz w:val="18"/>
                          <w:szCs w:val="18"/>
                          <w:lang w:val="en-US"/>
                        </w:rPr>
                        <w:t xml:space="preserve">  </w:t>
                      </w:r>
                      <w:r w:rsidRPr="009A363E">
                        <w:rPr>
                          <w:rFonts w:ascii="Consolas" w:hAnsi="Consolas" w:cs="Courier New"/>
                          <w:color w:val="008000"/>
                          <w:sz w:val="18"/>
                          <w:szCs w:val="18"/>
                          <w:lang w:val="en-US"/>
                        </w:rPr>
                        <w:t>#</w:t>
                      </w:r>
                      <w:proofErr w:type="gramEnd"/>
                      <w:r w:rsidRPr="009A363E">
                        <w:rPr>
                          <w:rFonts w:ascii="Consolas" w:hAnsi="Consolas" w:cs="Courier New"/>
                          <w:color w:val="008000"/>
                          <w:sz w:val="18"/>
                          <w:szCs w:val="18"/>
                          <w:lang w:val="en-US"/>
                        </w:rPr>
                        <w:t xml:space="preserve"> IP of the Host</w:t>
                      </w:r>
                    </w:p>
                    <w:p w14:paraId="742ED14D" w14:textId="77777777" w:rsidR="000605FC" w:rsidRPr="009A363E" w:rsidRDefault="000605FC" w:rsidP="000605FC">
                      <w:pPr>
                        <w:shd w:val="clear" w:color="auto" w:fill="F7F7F7"/>
                        <w:spacing w:before="0" w:line="285" w:lineRule="atLeast"/>
                        <w:jc w:val="left"/>
                        <w:rPr>
                          <w:rFonts w:ascii="Consolas" w:hAnsi="Consolas" w:cs="Courier New"/>
                          <w:color w:val="000000"/>
                          <w:sz w:val="18"/>
                          <w:szCs w:val="18"/>
                          <w:lang w:val="en-US"/>
                        </w:rPr>
                      </w:pPr>
                      <w:proofErr w:type="spellStart"/>
                      <w:r w:rsidRPr="009A363E">
                        <w:rPr>
                          <w:rFonts w:ascii="Consolas" w:hAnsi="Consolas" w:cs="Courier New"/>
                          <w:color w:val="000000"/>
                          <w:sz w:val="18"/>
                          <w:szCs w:val="18"/>
                          <w:lang w:val="en-US"/>
                        </w:rPr>
                        <w:t>mqtt_port</w:t>
                      </w:r>
                      <w:proofErr w:type="spellEnd"/>
                      <w:r w:rsidRPr="009A363E">
                        <w:rPr>
                          <w:rFonts w:ascii="Consolas" w:hAnsi="Consolas" w:cs="Courier New"/>
                          <w:color w:val="000000"/>
                          <w:sz w:val="18"/>
                          <w:szCs w:val="18"/>
                          <w:lang w:val="en-US"/>
                        </w:rPr>
                        <w:t xml:space="preserve"> = </w:t>
                      </w:r>
                      <w:proofErr w:type="gramStart"/>
                      <w:r w:rsidRPr="009A363E">
                        <w:rPr>
                          <w:rFonts w:ascii="Consolas" w:hAnsi="Consolas" w:cs="Courier New"/>
                          <w:color w:val="116644"/>
                          <w:sz w:val="18"/>
                          <w:szCs w:val="18"/>
                          <w:lang w:val="en-US"/>
                        </w:rPr>
                        <w:t>1883</w:t>
                      </w:r>
                      <w:r w:rsidRPr="009A363E">
                        <w:rPr>
                          <w:rFonts w:ascii="Consolas" w:hAnsi="Consolas" w:cs="Courier New"/>
                          <w:color w:val="000000"/>
                          <w:sz w:val="18"/>
                          <w:szCs w:val="18"/>
                          <w:lang w:val="en-US"/>
                        </w:rPr>
                        <w:t xml:space="preserve">  </w:t>
                      </w:r>
                      <w:r w:rsidRPr="009A363E">
                        <w:rPr>
                          <w:rFonts w:ascii="Consolas" w:hAnsi="Consolas" w:cs="Courier New"/>
                          <w:color w:val="008000"/>
                          <w:sz w:val="18"/>
                          <w:szCs w:val="18"/>
                          <w:lang w:val="en-US"/>
                        </w:rPr>
                        <w:t>#</w:t>
                      </w:r>
                      <w:proofErr w:type="gramEnd"/>
                      <w:r w:rsidRPr="009A363E">
                        <w:rPr>
                          <w:rFonts w:ascii="Consolas" w:hAnsi="Consolas" w:cs="Courier New"/>
                          <w:color w:val="008000"/>
                          <w:sz w:val="18"/>
                          <w:szCs w:val="18"/>
                          <w:lang w:val="en-US"/>
                        </w:rPr>
                        <w:t xml:space="preserve"> Port for MQTT connection</w:t>
                      </w:r>
                    </w:p>
                    <w:p w14:paraId="43206C63" w14:textId="77777777" w:rsidR="000605FC" w:rsidRPr="009A363E" w:rsidRDefault="000605FC" w:rsidP="000605FC">
                      <w:pPr>
                        <w:shd w:val="clear" w:color="auto" w:fill="F7F7F7"/>
                        <w:spacing w:before="0" w:line="285" w:lineRule="atLeast"/>
                        <w:jc w:val="left"/>
                        <w:rPr>
                          <w:rFonts w:ascii="Consolas" w:hAnsi="Consolas" w:cs="Courier New"/>
                          <w:color w:val="000000"/>
                          <w:sz w:val="18"/>
                          <w:szCs w:val="18"/>
                          <w:lang w:val="en-US"/>
                        </w:rPr>
                      </w:pPr>
                      <w:proofErr w:type="spellStart"/>
                      <w:r w:rsidRPr="009A363E">
                        <w:rPr>
                          <w:rFonts w:ascii="Consolas" w:hAnsi="Consolas" w:cs="Courier New"/>
                          <w:color w:val="000000"/>
                          <w:sz w:val="18"/>
                          <w:szCs w:val="18"/>
                          <w:lang w:val="en-US"/>
                        </w:rPr>
                        <w:t>topic_input</w:t>
                      </w:r>
                      <w:proofErr w:type="spellEnd"/>
                      <w:r w:rsidRPr="009A363E">
                        <w:rPr>
                          <w:rFonts w:ascii="Consolas" w:hAnsi="Consolas" w:cs="Courier New"/>
                          <w:color w:val="000000"/>
                          <w:sz w:val="18"/>
                          <w:szCs w:val="18"/>
                          <w:lang w:val="en-US"/>
                        </w:rPr>
                        <w:t xml:space="preserve"> = </w:t>
                      </w:r>
                      <w:r w:rsidRPr="009A363E">
                        <w:rPr>
                          <w:rFonts w:ascii="Consolas" w:hAnsi="Consolas" w:cs="Courier New"/>
                          <w:color w:val="A31515"/>
                          <w:sz w:val="18"/>
                          <w:szCs w:val="18"/>
                          <w:lang w:val="en-US"/>
                        </w:rPr>
                        <w:t>"lidar/input</w:t>
                      </w:r>
                      <w:proofErr w:type="gramStart"/>
                      <w:r w:rsidRPr="009A363E">
                        <w:rPr>
                          <w:rFonts w:ascii="Consolas" w:hAnsi="Consolas" w:cs="Courier New"/>
                          <w:color w:val="A31515"/>
                          <w:sz w:val="18"/>
                          <w:szCs w:val="18"/>
                          <w:lang w:val="en-US"/>
                        </w:rPr>
                        <w:t>"</w:t>
                      </w:r>
                      <w:r w:rsidRPr="009A363E">
                        <w:rPr>
                          <w:rFonts w:ascii="Consolas" w:hAnsi="Consolas" w:cs="Courier New"/>
                          <w:color w:val="000000"/>
                          <w:sz w:val="18"/>
                          <w:szCs w:val="18"/>
                          <w:lang w:val="en-US"/>
                        </w:rPr>
                        <w:t xml:space="preserve">  </w:t>
                      </w:r>
                      <w:r w:rsidRPr="009A363E">
                        <w:rPr>
                          <w:rFonts w:ascii="Consolas" w:hAnsi="Consolas" w:cs="Courier New"/>
                          <w:color w:val="008000"/>
                          <w:sz w:val="18"/>
                          <w:szCs w:val="18"/>
                          <w:lang w:val="en-US"/>
                        </w:rPr>
                        <w:t>#</w:t>
                      </w:r>
                      <w:proofErr w:type="gramEnd"/>
                      <w:r w:rsidRPr="009A363E">
                        <w:rPr>
                          <w:rFonts w:ascii="Consolas" w:hAnsi="Consolas" w:cs="Courier New"/>
                          <w:color w:val="008000"/>
                          <w:sz w:val="18"/>
                          <w:szCs w:val="18"/>
                          <w:lang w:val="en-US"/>
                        </w:rPr>
                        <w:t xml:space="preserve"> Topic to subscribe to</w:t>
                      </w:r>
                    </w:p>
                    <w:p w14:paraId="4DEADDB8" w14:textId="77777777" w:rsidR="000605FC" w:rsidRPr="009A363E" w:rsidRDefault="000605FC" w:rsidP="000605FC">
                      <w:pPr>
                        <w:shd w:val="clear" w:color="auto" w:fill="F7F7F7"/>
                        <w:spacing w:before="0" w:line="285" w:lineRule="atLeast"/>
                        <w:jc w:val="left"/>
                        <w:rPr>
                          <w:rFonts w:ascii="Consolas" w:hAnsi="Consolas" w:cs="Courier New"/>
                          <w:color w:val="000000"/>
                          <w:sz w:val="18"/>
                          <w:szCs w:val="18"/>
                          <w:lang w:val="en-US"/>
                        </w:rPr>
                      </w:pPr>
                    </w:p>
                    <w:p w14:paraId="5773A853" w14:textId="77777777" w:rsidR="000605FC" w:rsidRPr="009A363E" w:rsidRDefault="000605FC" w:rsidP="000605FC">
                      <w:pPr>
                        <w:shd w:val="clear" w:color="auto" w:fill="F7F7F7"/>
                        <w:spacing w:before="0" w:line="285" w:lineRule="atLeast"/>
                        <w:jc w:val="left"/>
                        <w:rPr>
                          <w:rFonts w:ascii="Consolas" w:hAnsi="Consolas" w:cs="Courier New"/>
                          <w:color w:val="000000"/>
                          <w:sz w:val="18"/>
                          <w:szCs w:val="18"/>
                          <w:lang w:val="en-US"/>
                        </w:rPr>
                      </w:pPr>
                      <w:r w:rsidRPr="009A363E">
                        <w:rPr>
                          <w:rFonts w:ascii="Consolas" w:hAnsi="Consolas" w:cs="Courier New"/>
                          <w:color w:val="008000"/>
                          <w:sz w:val="18"/>
                          <w:szCs w:val="18"/>
                          <w:lang w:val="en-US"/>
                        </w:rPr>
                        <w:t># Create an MQTT client instance</w:t>
                      </w:r>
                    </w:p>
                    <w:p w14:paraId="0B0D5FB5" w14:textId="77777777" w:rsidR="000605FC" w:rsidRPr="009A363E" w:rsidRDefault="000605FC" w:rsidP="000605FC">
                      <w:pPr>
                        <w:shd w:val="clear" w:color="auto" w:fill="F7F7F7"/>
                        <w:spacing w:before="0" w:line="285" w:lineRule="atLeast"/>
                        <w:jc w:val="left"/>
                        <w:rPr>
                          <w:rFonts w:ascii="Consolas" w:hAnsi="Consolas" w:cs="Courier New"/>
                          <w:color w:val="000000"/>
                          <w:sz w:val="18"/>
                          <w:szCs w:val="18"/>
                          <w:lang w:val="en-US"/>
                        </w:rPr>
                      </w:pPr>
                      <w:r w:rsidRPr="009A363E">
                        <w:rPr>
                          <w:rFonts w:ascii="Consolas" w:hAnsi="Consolas" w:cs="Courier New"/>
                          <w:color w:val="000000"/>
                          <w:sz w:val="18"/>
                          <w:szCs w:val="18"/>
                          <w:lang w:val="en-US"/>
                        </w:rPr>
                        <w:t xml:space="preserve">client = </w:t>
                      </w:r>
                      <w:proofErr w:type="spellStart"/>
                      <w:proofErr w:type="gramStart"/>
                      <w:r w:rsidRPr="009A363E">
                        <w:rPr>
                          <w:rFonts w:ascii="Consolas" w:hAnsi="Consolas" w:cs="Courier New"/>
                          <w:color w:val="000000"/>
                          <w:sz w:val="18"/>
                          <w:szCs w:val="18"/>
                          <w:lang w:val="en-US"/>
                        </w:rPr>
                        <w:t>mqtt.Client</w:t>
                      </w:r>
                      <w:proofErr w:type="spellEnd"/>
                      <w:proofErr w:type="gramEnd"/>
                      <w:r w:rsidRPr="009A363E">
                        <w:rPr>
                          <w:rFonts w:ascii="Consolas" w:hAnsi="Consolas" w:cs="Courier New"/>
                          <w:color w:val="000000"/>
                          <w:sz w:val="18"/>
                          <w:szCs w:val="18"/>
                          <w:lang w:val="en-US"/>
                        </w:rPr>
                        <w:t>()</w:t>
                      </w:r>
                    </w:p>
                    <w:p w14:paraId="4FAA254B" w14:textId="77777777" w:rsidR="000605FC" w:rsidRPr="009A363E" w:rsidRDefault="000605FC" w:rsidP="000605FC">
                      <w:pPr>
                        <w:shd w:val="clear" w:color="auto" w:fill="F7F7F7"/>
                        <w:spacing w:before="0" w:line="285" w:lineRule="atLeast"/>
                        <w:jc w:val="left"/>
                        <w:rPr>
                          <w:rFonts w:ascii="Consolas" w:hAnsi="Consolas" w:cs="Courier New"/>
                          <w:color w:val="000000"/>
                          <w:sz w:val="18"/>
                          <w:szCs w:val="18"/>
                          <w:lang w:val="en-US"/>
                        </w:rPr>
                      </w:pPr>
                    </w:p>
                    <w:p w14:paraId="4D659AAB" w14:textId="77777777" w:rsidR="000605FC" w:rsidRPr="009A363E" w:rsidRDefault="000605FC" w:rsidP="000605FC">
                      <w:pPr>
                        <w:shd w:val="clear" w:color="auto" w:fill="F7F7F7"/>
                        <w:spacing w:before="0" w:line="285" w:lineRule="atLeast"/>
                        <w:jc w:val="left"/>
                        <w:rPr>
                          <w:rFonts w:ascii="Consolas" w:hAnsi="Consolas" w:cs="Courier New"/>
                          <w:color w:val="000000"/>
                          <w:sz w:val="18"/>
                          <w:szCs w:val="18"/>
                          <w:lang w:val="en-US"/>
                        </w:rPr>
                      </w:pPr>
                      <w:r w:rsidRPr="009A363E">
                        <w:rPr>
                          <w:rFonts w:ascii="Consolas" w:hAnsi="Consolas" w:cs="Courier New"/>
                          <w:color w:val="008000"/>
                          <w:sz w:val="18"/>
                          <w:szCs w:val="18"/>
                          <w:lang w:val="en-US"/>
                        </w:rPr>
                        <w:t># Connect to the MQTT broker</w:t>
                      </w:r>
                    </w:p>
                    <w:p w14:paraId="4DEB6597" w14:textId="77777777" w:rsidR="000605FC" w:rsidRPr="009A363E" w:rsidRDefault="000605FC" w:rsidP="000605FC">
                      <w:pPr>
                        <w:shd w:val="clear" w:color="auto" w:fill="F7F7F7"/>
                        <w:spacing w:before="0" w:line="285" w:lineRule="atLeast"/>
                        <w:jc w:val="left"/>
                        <w:rPr>
                          <w:rFonts w:ascii="Consolas" w:hAnsi="Consolas" w:cs="Courier New"/>
                          <w:color w:val="000000"/>
                          <w:sz w:val="18"/>
                          <w:szCs w:val="18"/>
                          <w:lang w:val="en-US"/>
                        </w:rPr>
                      </w:pPr>
                      <w:proofErr w:type="spellStart"/>
                      <w:proofErr w:type="gramStart"/>
                      <w:r w:rsidRPr="009A363E">
                        <w:rPr>
                          <w:rFonts w:ascii="Consolas" w:hAnsi="Consolas" w:cs="Courier New"/>
                          <w:color w:val="000000"/>
                          <w:sz w:val="18"/>
                          <w:szCs w:val="18"/>
                          <w:lang w:val="en-US"/>
                        </w:rPr>
                        <w:t>client.connect</w:t>
                      </w:r>
                      <w:proofErr w:type="spellEnd"/>
                      <w:proofErr w:type="gramEnd"/>
                      <w:r w:rsidRPr="009A363E">
                        <w:rPr>
                          <w:rFonts w:ascii="Consolas" w:hAnsi="Consolas" w:cs="Courier New"/>
                          <w:color w:val="000000"/>
                          <w:sz w:val="18"/>
                          <w:szCs w:val="18"/>
                          <w:lang w:val="en-US"/>
                        </w:rPr>
                        <w:t>(</w:t>
                      </w:r>
                      <w:proofErr w:type="spellStart"/>
                      <w:r w:rsidRPr="009A363E">
                        <w:rPr>
                          <w:rFonts w:ascii="Consolas" w:hAnsi="Consolas" w:cs="Courier New"/>
                          <w:color w:val="000000"/>
                          <w:sz w:val="18"/>
                          <w:szCs w:val="18"/>
                          <w:lang w:val="en-US"/>
                        </w:rPr>
                        <w:t>mqtt_broker</w:t>
                      </w:r>
                      <w:proofErr w:type="spellEnd"/>
                      <w:r w:rsidRPr="009A363E">
                        <w:rPr>
                          <w:rFonts w:ascii="Consolas" w:hAnsi="Consolas" w:cs="Courier New"/>
                          <w:color w:val="000000"/>
                          <w:sz w:val="18"/>
                          <w:szCs w:val="18"/>
                          <w:lang w:val="en-US"/>
                        </w:rPr>
                        <w:t xml:space="preserve">, </w:t>
                      </w:r>
                      <w:proofErr w:type="spellStart"/>
                      <w:r w:rsidRPr="009A363E">
                        <w:rPr>
                          <w:rFonts w:ascii="Consolas" w:hAnsi="Consolas" w:cs="Courier New"/>
                          <w:color w:val="000000"/>
                          <w:sz w:val="18"/>
                          <w:szCs w:val="18"/>
                          <w:lang w:val="en-US"/>
                        </w:rPr>
                        <w:t>mqtt_port</w:t>
                      </w:r>
                      <w:proofErr w:type="spellEnd"/>
                      <w:r w:rsidRPr="009A363E">
                        <w:rPr>
                          <w:rFonts w:ascii="Consolas" w:hAnsi="Consolas" w:cs="Courier New"/>
                          <w:color w:val="000000"/>
                          <w:sz w:val="18"/>
                          <w:szCs w:val="18"/>
                          <w:lang w:val="en-US"/>
                        </w:rPr>
                        <w:t xml:space="preserve">, </w:t>
                      </w:r>
                      <w:r w:rsidRPr="009A363E">
                        <w:rPr>
                          <w:rFonts w:ascii="Consolas" w:hAnsi="Consolas" w:cs="Courier New"/>
                          <w:color w:val="116644"/>
                          <w:sz w:val="18"/>
                          <w:szCs w:val="18"/>
                          <w:lang w:val="en-US"/>
                        </w:rPr>
                        <w:t>60</w:t>
                      </w:r>
                      <w:r w:rsidRPr="009A363E">
                        <w:rPr>
                          <w:rFonts w:ascii="Consolas" w:hAnsi="Consolas" w:cs="Courier New"/>
                          <w:color w:val="000000"/>
                          <w:sz w:val="18"/>
                          <w:szCs w:val="18"/>
                          <w:lang w:val="en-US"/>
                        </w:rPr>
                        <w:t>)</w:t>
                      </w:r>
                    </w:p>
                    <w:p w14:paraId="5AA53908" w14:textId="77777777" w:rsidR="000605FC" w:rsidRPr="009A363E" w:rsidRDefault="000605FC" w:rsidP="000605FC">
                      <w:pPr>
                        <w:shd w:val="clear" w:color="auto" w:fill="F7F7F7"/>
                        <w:spacing w:before="0" w:line="285" w:lineRule="atLeast"/>
                        <w:jc w:val="left"/>
                        <w:rPr>
                          <w:rFonts w:ascii="Consolas" w:hAnsi="Consolas" w:cs="Courier New"/>
                          <w:color w:val="000000"/>
                          <w:sz w:val="18"/>
                          <w:szCs w:val="18"/>
                          <w:lang w:val="en-US"/>
                        </w:rPr>
                      </w:pPr>
                      <w:proofErr w:type="spellStart"/>
                      <w:proofErr w:type="gramStart"/>
                      <w:r w:rsidRPr="009A363E">
                        <w:rPr>
                          <w:rFonts w:ascii="Consolas" w:hAnsi="Consolas" w:cs="Courier New"/>
                          <w:color w:val="000000"/>
                          <w:sz w:val="18"/>
                          <w:szCs w:val="18"/>
                          <w:lang w:val="en-US"/>
                        </w:rPr>
                        <w:t>client.subscribe</w:t>
                      </w:r>
                      <w:proofErr w:type="spellEnd"/>
                      <w:proofErr w:type="gramEnd"/>
                      <w:r w:rsidRPr="009A363E">
                        <w:rPr>
                          <w:rFonts w:ascii="Consolas" w:hAnsi="Consolas" w:cs="Courier New"/>
                          <w:color w:val="000000"/>
                          <w:sz w:val="18"/>
                          <w:szCs w:val="18"/>
                          <w:lang w:val="en-US"/>
                        </w:rPr>
                        <w:t>(</w:t>
                      </w:r>
                      <w:proofErr w:type="spellStart"/>
                      <w:r w:rsidRPr="009A363E">
                        <w:rPr>
                          <w:rFonts w:ascii="Consolas" w:hAnsi="Consolas" w:cs="Courier New"/>
                          <w:color w:val="000000"/>
                          <w:sz w:val="18"/>
                          <w:szCs w:val="18"/>
                          <w:lang w:val="en-US"/>
                        </w:rPr>
                        <w:t>topic_input</w:t>
                      </w:r>
                      <w:proofErr w:type="spellEnd"/>
                      <w:r w:rsidRPr="009A363E">
                        <w:rPr>
                          <w:rFonts w:ascii="Consolas" w:hAnsi="Consolas" w:cs="Courier New"/>
                          <w:color w:val="000000"/>
                          <w:sz w:val="18"/>
                          <w:szCs w:val="18"/>
                          <w:lang w:val="en-US"/>
                        </w:rPr>
                        <w:t>)  </w:t>
                      </w:r>
                      <w:r w:rsidRPr="009A363E">
                        <w:rPr>
                          <w:rFonts w:ascii="Consolas" w:hAnsi="Consolas" w:cs="Courier New"/>
                          <w:color w:val="008000"/>
                          <w:sz w:val="18"/>
                          <w:szCs w:val="18"/>
                          <w:lang w:val="en-US"/>
                        </w:rPr>
                        <w:t># Subscribe to the specified topic</w:t>
                      </w:r>
                    </w:p>
                    <w:p w14:paraId="0F89C652" w14:textId="77777777" w:rsidR="000605FC" w:rsidRPr="009A363E" w:rsidRDefault="000605FC" w:rsidP="000605FC">
                      <w:pPr>
                        <w:shd w:val="clear" w:color="auto" w:fill="F7F7F7"/>
                        <w:spacing w:before="0" w:line="285" w:lineRule="atLeast"/>
                        <w:jc w:val="left"/>
                        <w:rPr>
                          <w:rFonts w:ascii="Consolas" w:hAnsi="Consolas" w:cs="Courier New"/>
                          <w:color w:val="000000"/>
                          <w:sz w:val="18"/>
                          <w:szCs w:val="18"/>
                          <w:lang w:val="en-US"/>
                        </w:rPr>
                      </w:pPr>
                    </w:p>
                    <w:p w14:paraId="4C4FEA2B" w14:textId="77777777" w:rsidR="000605FC" w:rsidRPr="009A363E" w:rsidRDefault="000605FC" w:rsidP="000605FC">
                      <w:pPr>
                        <w:shd w:val="clear" w:color="auto" w:fill="F7F7F7"/>
                        <w:spacing w:before="0" w:line="285" w:lineRule="atLeast"/>
                        <w:jc w:val="left"/>
                        <w:rPr>
                          <w:rFonts w:ascii="Consolas" w:hAnsi="Consolas" w:cs="Courier New"/>
                          <w:color w:val="000000"/>
                          <w:sz w:val="18"/>
                          <w:szCs w:val="18"/>
                          <w:lang w:val="en-US"/>
                        </w:rPr>
                      </w:pPr>
                      <w:proofErr w:type="spellStart"/>
                      <w:proofErr w:type="gramStart"/>
                      <w:r w:rsidRPr="009A363E">
                        <w:rPr>
                          <w:rFonts w:ascii="Consolas" w:hAnsi="Consolas" w:cs="Courier New"/>
                          <w:color w:val="000000"/>
                          <w:sz w:val="18"/>
                          <w:szCs w:val="18"/>
                          <w:lang w:val="en-US"/>
                        </w:rPr>
                        <w:t>client.loop</w:t>
                      </w:r>
                      <w:proofErr w:type="gramEnd"/>
                      <w:r w:rsidRPr="009A363E">
                        <w:rPr>
                          <w:rFonts w:ascii="Consolas" w:hAnsi="Consolas" w:cs="Courier New"/>
                          <w:color w:val="000000"/>
                          <w:sz w:val="18"/>
                          <w:szCs w:val="18"/>
                          <w:lang w:val="en-US"/>
                        </w:rPr>
                        <w:t>_start</w:t>
                      </w:r>
                      <w:proofErr w:type="spellEnd"/>
                      <w:r w:rsidRPr="009A363E">
                        <w:rPr>
                          <w:rFonts w:ascii="Consolas" w:hAnsi="Consolas" w:cs="Courier New"/>
                          <w:color w:val="000000"/>
                          <w:sz w:val="18"/>
                          <w:szCs w:val="18"/>
                          <w:lang w:val="en-US"/>
                        </w:rPr>
                        <w:t>()  </w:t>
                      </w:r>
                      <w:r w:rsidRPr="009A363E">
                        <w:rPr>
                          <w:rFonts w:ascii="Consolas" w:hAnsi="Consolas" w:cs="Courier New"/>
                          <w:color w:val="008000"/>
                          <w:sz w:val="18"/>
                          <w:szCs w:val="18"/>
                          <w:lang w:val="en-US"/>
                        </w:rPr>
                        <w:t># Start the MQTT client loop to process network traffic and dispatch callbacks</w:t>
                      </w:r>
                    </w:p>
                    <w:p w14:paraId="30D758B3" w14:textId="77777777" w:rsidR="000605FC" w:rsidRPr="000605FC" w:rsidRDefault="000605FC" w:rsidP="000605FC">
                      <w:pPr>
                        <w:shd w:val="clear" w:color="auto" w:fill="F7F7F7"/>
                        <w:spacing w:before="0" w:line="285" w:lineRule="atLeast"/>
                        <w:jc w:val="left"/>
                        <w:rPr>
                          <w:rFonts w:ascii="Courier New" w:hAnsi="Courier New" w:cs="Courier New"/>
                          <w:color w:val="000000"/>
                          <w:sz w:val="21"/>
                          <w:szCs w:val="21"/>
                          <w:lang w:val="en-US"/>
                        </w:rPr>
                      </w:pPr>
                    </w:p>
                    <w:p w14:paraId="23CC5D27" w14:textId="1132D413" w:rsidR="000605FC" w:rsidRPr="000605FC" w:rsidRDefault="000605FC" w:rsidP="000605FC">
                      <w:pPr>
                        <w:spacing w:before="0" w:line="240" w:lineRule="auto"/>
                        <w:rPr>
                          <w:lang w:val="en-US"/>
                        </w:rPr>
                      </w:pPr>
                    </w:p>
                  </w:txbxContent>
                </v:textbox>
                <w10:wrap type="square"/>
              </v:shape>
            </w:pict>
          </mc:Fallback>
        </mc:AlternateContent>
      </w:r>
      <w:r w:rsidR="002B6C13">
        <w:t>InfluxDB</w:t>
      </w:r>
    </w:p>
    <w:p w14:paraId="30388A32" w14:textId="77777777" w:rsidR="002B6C13" w:rsidRDefault="002B6C13" w:rsidP="002B6C13">
      <w:r>
        <w:t>InfluxDB is a time-series based database that is a perfect fit for the context of this project due to the sensors constantly sending information between each other. InfluxDB excels at handling high-write and query loads, making it ideal for IoT applications where data is generated continuously.</w:t>
      </w:r>
    </w:p>
    <w:p w14:paraId="5473DD09" w14:textId="77777777" w:rsidR="00B62094" w:rsidRDefault="002B6C13" w:rsidP="002B6C13">
      <w:r>
        <w:t>InfluxDB will be used to store data collected by the devices. This data includes measurements from the LiDAR like distance and angle, position and speed from the GPS</w:t>
      </w:r>
      <w:r w:rsidR="00B62094">
        <w:t>, objects detected from the Deepstream algorithm and acceleration related information form the accelerometer.</w:t>
      </w:r>
    </w:p>
    <w:p w14:paraId="2F139E67" w14:textId="4CAC84B1" w:rsidR="00B62094" w:rsidRDefault="00B62094" w:rsidP="002B6C13">
      <w:proofErr w:type="gramStart"/>
      <w:r>
        <w:t>In order to</w:t>
      </w:r>
      <w:proofErr w:type="gramEnd"/>
      <w:r>
        <w:t xml:space="preserve"> connect the information in Node-Red, the host’s IP and port will be needed to be set up. The port used is the 8086.</w:t>
      </w:r>
      <w:r w:rsidR="007A5D58">
        <w:t xml:space="preserve"> As explained in the project design, this database will receive data from different sources across the framework, being the next ones:</w:t>
      </w:r>
    </w:p>
    <w:p w14:paraId="5F7BE43F" w14:textId="72529DBA" w:rsidR="007A5D58" w:rsidRDefault="007A5D58" w:rsidP="007A5D58">
      <w:pPr>
        <w:pStyle w:val="Prrafodelista"/>
        <w:numPr>
          <w:ilvl w:val="0"/>
          <w:numId w:val="33"/>
        </w:numPr>
      </w:pPr>
      <w:r>
        <w:t xml:space="preserve">Position related data: Altitude, Latitude, Longitude </w:t>
      </w:r>
    </w:p>
    <w:p w14:paraId="66397DA8" w14:textId="08FEB419" w:rsidR="007A5D58" w:rsidRDefault="007A5D58" w:rsidP="007A5D58">
      <w:pPr>
        <w:pStyle w:val="Prrafodelista"/>
        <w:numPr>
          <w:ilvl w:val="0"/>
          <w:numId w:val="33"/>
        </w:numPr>
      </w:pPr>
      <w:r>
        <w:t>Speed related data</w:t>
      </w:r>
    </w:p>
    <w:p w14:paraId="6DDB25FD" w14:textId="5BCF5204" w:rsidR="007A5D58" w:rsidRDefault="007A5D58" w:rsidP="007A5D58">
      <w:pPr>
        <w:pStyle w:val="Prrafodelista"/>
        <w:numPr>
          <w:ilvl w:val="0"/>
          <w:numId w:val="33"/>
        </w:numPr>
      </w:pPr>
      <w:r>
        <w:t>Acceleration related data: X, Y, Z axis acceleration.</w:t>
      </w:r>
    </w:p>
    <w:p w14:paraId="43D69B77" w14:textId="7BE6B963" w:rsidR="007A5D58" w:rsidRDefault="007A5D58" w:rsidP="007A5D58">
      <w:pPr>
        <w:pStyle w:val="Prrafodelista"/>
        <w:numPr>
          <w:ilvl w:val="0"/>
          <w:numId w:val="33"/>
        </w:numPr>
      </w:pPr>
      <w:r>
        <w:t>Detected objects data: ID, bounding box size and position.</w:t>
      </w:r>
    </w:p>
    <w:p w14:paraId="47B61FD2" w14:textId="15C23D2C" w:rsidR="007A5D58" w:rsidRDefault="007A5D58" w:rsidP="007A5D58">
      <w:pPr>
        <w:pStyle w:val="Prrafodelista"/>
        <w:numPr>
          <w:ilvl w:val="0"/>
          <w:numId w:val="33"/>
        </w:numPr>
      </w:pPr>
      <w:r>
        <w:t>Measured distances: Distance and measurement angle</w:t>
      </w:r>
    </w:p>
    <w:p w14:paraId="4D54E9F8" w14:textId="102578A9" w:rsidR="007A5D58" w:rsidRDefault="007A5D58" w:rsidP="007A5D58">
      <w:pPr>
        <w:pStyle w:val="Prrafodelista"/>
        <w:numPr>
          <w:ilvl w:val="0"/>
          <w:numId w:val="33"/>
        </w:numPr>
      </w:pPr>
      <w:r>
        <w:t>Detected objects measurement data: Objective angle and distance to object.</w:t>
      </w:r>
    </w:p>
    <w:p w14:paraId="17D5D726" w14:textId="65A16A00" w:rsidR="00B62094" w:rsidRDefault="00B62094" w:rsidP="002B6C13">
      <w:r>
        <w:t>The database's high efficiency in managing time-stamped data ensures that the system can handle the large volumes of data generated without performance degradation. Additionally, the efficient storage and availability InfluxDB offers is greatly complemented by Grafana, covered in the next section.</w:t>
      </w:r>
    </w:p>
    <w:p w14:paraId="2C5F3094" w14:textId="77777777" w:rsidR="00B62094" w:rsidRDefault="00B62094" w:rsidP="00B62094">
      <w:pPr>
        <w:pStyle w:val="Ttulo4"/>
      </w:pPr>
      <w:r>
        <w:lastRenderedPageBreak/>
        <w:t>Grafana</w:t>
      </w:r>
    </w:p>
    <w:p w14:paraId="0C957648" w14:textId="5D35ED38" w:rsidR="003B0DF0" w:rsidRDefault="003B0DF0" w:rsidP="003B0DF0">
      <w:r>
        <w:t xml:space="preserve">Grafana is an open-source platform for monitoring and observability, which allows you to visualize, </w:t>
      </w:r>
      <w:r w:rsidR="003578AB">
        <w:t>analyse</w:t>
      </w:r>
      <w:r>
        <w:t>, and understand your data through customizable dashboards. It is highly compatible with InfluxDB, making it an ideal choice for this project to visualize the data collected from various sensors.</w:t>
      </w:r>
    </w:p>
    <w:p w14:paraId="32A1E84D" w14:textId="7920A6A9" w:rsidR="003B0DF0" w:rsidRDefault="003B0DF0" w:rsidP="003B0DF0">
      <w:r>
        <w:t xml:space="preserve">Grafana will be used to create real-time dashboards that display data. This visualization helps in monitoring the system’s performance and detecting any anomalies promptly. To setup the data transfer between InfluxDB and Grafana, the configuration </w:t>
      </w:r>
      <w:r w:rsidR="00C82BEB">
        <w:t>needed will be:</w:t>
      </w:r>
    </w:p>
    <w:p w14:paraId="74896AB4" w14:textId="77777777" w:rsidR="00C82BEB" w:rsidRDefault="00C82BEB" w:rsidP="00C82BEB">
      <w:pPr>
        <w:pStyle w:val="Prrafodelista"/>
        <w:numPr>
          <w:ilvl w:val="0"/>
          <w:numId w:val="30"/>
        </w:numPr>
      </w:pPr>
      <w:r>
        <w:t>Type: InfluxDB</w:t>
      </w:r>
    </w:p>
    <w:p w14:paraId="56CF76A6" w14:textId="77777777" w:rsidR="00C82BEB" w:rsidRDefault="00C82BEB" w:rsidP="00C82BEB">
      <w:pPr>
        <w:pStyle w:val="Prrafodelista"/>
        <w:numPr>
          <w:ilvl w:val="0"/>
          <w:numId w:val="30"/>
        </w:numPr>
      </w:pPr>
      <w:r>
        <w:t>URL: http://influxdb:8086</w:t>
      </w:r>
    </w:p>
    <w:p w14:paraId="70079080" w14:textId="78290BC2" w:rsidR="00C82BEB" w:rsidRDefault="00C82BEB" w:rsidP="00C82BEB">
      <w:pPr>
        <w:pStyle w:val="Prrafodelista"/>
        <w:numPr>
          <w:ilvl w:val="0"/>
          <w:numId w:val="30"/>
        </w:numPr>
      </w:pPr>
      <w:r>
        <w:t>Database: smart</w:t>
      </w:r>
    </w:p>
    <w:p w14:paraId="08599DBB" w14:textId="4BE8E79C" w:rsidR="003B0DF0" w:rsidRDefault="00C82BEB" w:rsidP="00C82BEB">
      <w:pPr>
        <w:pStyle w:val="Prrafodelista"/>
        <w:numPr>
          <w:ilvl w:val="0"/>
          <w:numId w:val="30"/>
        </w:numPr>
      </w:pPr>
      <w:r>
        <w:t>User/ Password: smart/ smart</w:t>
      </w:r>
    </w:p>
    <w:p w14:paraId="3F226F2F" w14:textId="6C8C4EFF" w:rsidR="00C82BEB" w:rsidRDefault="00C82BEB" w:rsidP="00C82BEB">
      <w:pPr>
        <w:pStyle w:val="Prrafodelista"/>
        <w:numPr>
          <w:ilvl w:val="0"/>
          <w:numId w:val="30"/>
        </w:numPr>
      </w:pPr>
      <w:r>
        <w:t>Port: 3000</w:t>
      </w:r>
    </w:p>
    <w:p w14:paraId="1718169D" w14:textId="5DB3871B" w:rsidR="00C82BEB" w:rsidRDefault="00C82BEB" w:rsidP="00C82BEB">
      <w:r>
        <w:t xml:space="preserve">Once the connection is stablished, the panel must be created. The data received on the database will automatically be transferred to Grafana, and the configurated dashboard will display according to its configuration. It looks like the next </w:t>
      </w:r>
      <w:commentRangeStart w:id="608"/>
      <w:r>
        <w:t>image:</w:t>
      </w:r>
      <w:commentRangeEnd w:id="608"/>
      <w:r>
        <w:rPr>
          <w:rStyle w:val="Refdecomentario"/>
        </w:rPr>
        <w:commentReference w:id="608"/>
      </w:r>
    </w:p>
    <w:p w14:paraId="2666D4F3" w14:textId="26065823" w:rsidR="00C82BEB" w:rsidRDefault="003578AB" w:rsidP="003B0DF0">
      <w:r w:rsidRPr="003578AB">
        <w:rPr>
          <w:highlight w:val="yellow"/>
        </w:rPr>
        <w:t>INSERTAR DASHBOARD GRAFANA</w:t>
      </w:r>
    </w:p>
    <w:p w14:paraId="03BAD8D9" w14:textId="77777777" w:rsidR="00C82BEB" w:rsidRDefault="00C82BEB" w:rsidP="003B0DF0"/>
    <w:p w14:paraId="3A2C5F69" w14:textId="30D3545F" w:rsidR="00C82BEB" w:rsidRDefault="003578AB">
      <w:pPr>
        <w:spacing w:before="0" w:line="240" w:lineRule="auto"/>
        <w:jc w:val="left"/>
      </w:pPr>
      <w:r>
        <w:t xml:space="preserve">The Grafana Dashboard collects the data from the InfluxDB database, and as explained in the project design, </w:t>
      </w:r>
      <w:r w:rsidR="007A5D58">
        <w:t>and allows the user to visualize the metrics for a better understanding of the embedded platform’s status.</w:t>
      </w:r>
      <w:r w:rsidR="007A5D58">
        <w:br/>
        <w:t xml:space="preserve">In this dashboard, the user will be able to visualise the path cycled, traced in a map, along its medium speed and the number of objects like cars, other bicycles and persons detected. </w:t>
      </w:r>
      <w:r w:rsidR="00C82BEB">
        <w:br w:type="page"/>
      </w:r>
    </w:p>
    <w:p w14:paraId="3198448F" w14:textId="77777777" w:rsidR="00C82BEB" w:rsidRDefault="00C82BEB" w:rsidP="00C82BEB">
      <w:pPr>
        <w:pStyle w:val="Ttulo4"/>
      </w:pPr>
      <w:r>
        <w:lastRenderedPageBreak/>
        <w:t>Node-Red</w:t>
      </w:r>
    </w:p>
    <w:p w14:paraId="105193A9" w14:textId="528FE007" w:rsidR="0078759D" w:rsidRDefault="0078759D" w:rsidP="0078759D">
      <w:r>
        <w:t>Node-Red is a flow-based development tool for visual programming, designed to integrate hardware devices, APIs, and online services. It provides a browser-based editor that makes it easy to wire together flows using the wide range of nodes in the palette, connecting devices and services for the Internet of Things.</w:t>
      </w:r>
    </w:p>
    <w:p w14:paraId="2DFB88BC" w14:textId="6F469E49" w:rsidR="0078759D" w:rsidRDefault="0078759D" w:rsidP="0078759D">
      <w:r>
        <w:t>Node-Red will be used in this project to manage the data flow between the various sensors and devices, handle IoT protocols, and integrate with other software tools like InfluxDB and Grafana. It acts as the central hub for data processing and communication, ensuring that data is routed correctly and efficiently between components.</w:t>
      </w:r>
      <w:r w:rsidRPr="0078759D">
        <w:t xml:space="preserve"> </w:t>
      </w:r>
      <w:r>
        <w:t>The port set for this configuration is the port 3000.</w:t>
      </w:r>
    </w:p>
    <w:p w14:paraId="59100E49" w14:textId="77777777" w:rsidR="0078759D" w:rsidRDefault="0078759D" w:rsidP="0078759D">
      <w:r>
        <w:t xml:space="preserve">The settings used for the node connections have already been explained, and the node configuration is visualized in the </w:t>
      </w:r>
      <w:commentRangeStart w:id="609"/>
      <w:r>
        <w:t>next image:</w:t>
      </w:r>
      <w:commentRangeEnd w:id="609"/>
      <w:r>
        <w:rPr>
          <w:rStyle w:val="Refdecomentario"/>
        </w:rPr>
        <w:commentReference w:id="609"/>
      </w:r>
    </w:p>
    <w:p w14:paraId="341681D2" w14:textId="77777777" w:rsidR="0078759D" w:rsidRDefault="0078759D" w:rsidP="0078759D"/>
    <w:p w14:paraId="4DCD32DA" w14:textId="77777777" w:rsidR="0078759D" w:rsidRDefault="0078759D" w:rsidP="0078759D"/>
    <w:p w14:paraId="796F949C" w14:textId="0D26B6D9" w:rsidR="00866007" w:rsidRDefault="007A5D58" w:rsidP="0078759D">
      <w:r>
        <w:t xml:space="preserve">The configuration of the Node-Red will need to act according to the designed functions in the project design. </w:t>
      </w:r>
      <w:r w:rsidR="0078759D">
        <w:t xml:space="preserve">As a brief </w:t>
      </w:r>
      <w:r>
        <w:t>description</w:t>
      </w:r>
      <w:r w:rsidR="0078759D">
        <w:t xml:space="preserve">, the MQTT nodes will receive data based on its </w:t>
      </w:r>
      <w:r>
        <w:t>topic and</w:t>
      </w:r>
      <w:r w:rsidR="0078759D">
        <w:t xml:space="preserve"> send it directly to the InfluxDB database. The Kafka nodes will act similarly, however, it is mandatory to extract the information first, as the pay</w:t>
      </w:r>
      <w:r w:rsidR="00C72BC1">
        <w:t>l</w:t>
      </w:r>
      <w:r w:rsidR="0078759D">
        <w:t xml:space="preserve">oad is in JSON format. </w:t>
      </w:r>
      <w:r w:rsidR="00866007">
        <w:br w:type="page"/>
      </w:r>
    </w:p>
    <w:p w14:paraId="3003A083" w14:textId="77777777" w:rsidR="00866007" w:rsidRDefault="00866007">
      <w:pPr>
        <w:spacing w:before="0" w:line="240" w:lineRule="auto"/>
        <w:jc w:val="left"/>
      </w:pPr>
    </w:p>
    <w:p w14:paraId="07A9D67D" w14:textId="3194CD68" w:rsidR="00DF63CE" w:rsidRPr="007C5B83" w:rsidRDefault="00DF63CE" w:rsidP="00DF63CE">
      <w:pPr>
        <w:pStyle w:val="Ttulo3"/>
      </w:pPr>
      <w:bookmarkStart w:id="610" w:name="_Toc169374385"/>
      <w:r w:rsidRPr="007C5B83">
        <w:t>I2C Communication Protocol</w:t>
      </w:r>
      <w:bookmarkEnd w:id="610"/>
    </w:p>
    <w:p w14:paraId="0D21C712" w14:textId="5BF1404B" w:rsidR="00055289" w:rsidRPr="007C5B83" w:rsidRDefault="00055289" w:rsidP="00E56AEC">
      <w:r w:rsidRPr="007C5B83">
        <w:t>Inter-Integrated Circuit, or I2C, has become a popular communication protocol for connecting multiple devices. Combining the simplicity of UART's asynchronous serial communication and SPI's high-speed synchronous data transfer, I2C allows users to control multiple slave devices with a single master, though configurations with multiple masters or multiple slaves can also be implemented.</w:t>
      </w:r>
    </w:p>
    <w:p w14:paraId="63DEBD73" w14:textId="77777777" w:rsidR="00055289" w:rsidRPr="007C5B83" w:rsidRDefault="00055289" w:rsidP="00E56AEC">
      <w:pPr>
        <w:rPr>
          <w:b/>
          <w:bCs/>
          <w:sz w:val="26"/>
          <w:szCs w:val="26"/>
        </w:rPr>
      </w:pPr>
      <w:r w:rsidRPr="007C5B83">
        <w:rPr>
          <w:b/>
          <w:bCs/>
          <w:sz w:val="26"/>
          <w:szCs w:val="26"/>
        </w:rPr>
        <w:t>Overview of I2C Protocol</w:t>
      </w:r>
    </w:p>
    <w:p w14:paraId="500226DD" w14:textId="513C641F" w:rsidR="00055289" w:rsidRPr="007C5B83" w:rsidRDefault="00055289" w:rsidP="00E56AEC">
      <w:r w:rsidRPr="007C5B83">
        <w:t>I2C uses two wires to transmit data between devices:</w:t>
      </w:r>
    </w:p>
    <w:p w14:paraId="7D99D269" w14:textId="77777777" w:rsidR="00055289" w:rsidRPr="007C5B83" w:rsidRDefault="00055289" w:rsidP="007A5D58">
      <w:pPr>
        <w:pStyle w:val="Prrafodelista"/>
        <w:numPr>
          <w:ilvl w:val="0"/>
          <w:numId w:val="34"/>
        </w:numPr>
      </w:pPr>
      <w:r w:rsidRPr="007C5B83">
        <w:t>SDA (Serial Data Line): Carries the data.</w:t>
      </w:r>
    </w:p>
    <w:p w14:paraId="1129F617" w14:textId="77777777" w:rsidR="00055289" w:rsidRPr="007C5B83" w:rsidRDefault="00055289" w:rsidP="007A5D58">
      <w:pPr>
        <w:pStyle w:val="Prrafodelista"/>
        <w:numPr>
          <w:ilvl w:val="0"/>
          <w:numId w:val="34"/>
        </w:numPr>
      </w:pPr>
      <w:r w:rsidRPr="007C5B83">
        <w:t>SCL (Serial Clock Line): Carries the clock signal.</w:t>
      </w:r>
    </w:p>
    <w:p w14:paraId="56403B38" w14:textId="7F8AF0FE" w:rsidR="00055289" w:rsidRPr="007C5B83" w:rsidRDefault="00055289" w:rsidP="00E56AEC">
      <w:r w:rsidRPr="007C5B83">
        <w:t xml:space="preserve">This two-wire setup reduces the number of connections required. The communication makes use of an addressing system, where a direction of 7 or 10 bits is sent to the devices. </w:t>
      </w:r>
    </w:p>
    <w:p w14:paraId="72889B3B" w14:textId="77777777" w:rsidR="00055289" w:rsidRPr="007C5B83" w:rsidRDefault="00055289" w:rsidP="00E56AEC">
      <w:pPr>
        <w:rPr>
          <w:b/>
          <w:bCs/>
        </w:rPr>
      </w:pPr>
      <w:r w:rsidRPr="007C5B83">
        <w:rPr>
          <w:b/>
          <w:bCs/>
        </w:rPr>
        <w:t>Data Transmission</w:t>
      </w:r>
    </w:p>
    <w:p w14:paraId="2A38D0B9" w14:textId="409366A9" w:rsidR="00055289" w:rsidRPr="007C5B83" w:rsidRDefault="00055289" w:rsidP="00E56AEC">
      <w:r w:rsidRPr="007C5B83">
        <w:t>Data is transmitted bit by bit along the SDA wire, with the SCL clock synchronizing the sampling of the bits. The transmission is always controlled by the master device</w:t>
      </w:r>
      <w:r w:rsidR="006B5A6A" w:rsidRPr="007C5B83">
        <w:t xml:space="preserve"> (Blue) and the slave device will always be listening and acknowledging (Orange)</w:t>
      </w:r>
      <w:r w:rsidRPr="007C5B83">
        <w:t>.</w:t>
      </w:r>
      <w:r w:rsidR="00704162" w:rsidRPr="007C5B83">
        <w:t xml:space="preserve"> The structure followed in </w:t>
      </w:r>
      <w:r w:rsidRPr="007C5B83">
        <w:t xml:space="preserve">I2C </w:t>
      </w:r>
      <w:r w:rsidR="00704162" w:rsidRPr="007C5B83">
        <w:t xml:space="preserve">is the following: </w:t>
      </w:r>
    </w:p>
    <w:p w14:paraId="6E307B3A" w14:textId="024CE8F6" w:rsidR="00055289" w:rsidRPr="007C5B83" w:rsidRDefault="000D30DA" w:rsidP="00E56AEC">
      <w:r>
        <w:rPr>
          <w:noProof/>
        </w:rPr>
        <mc:AlternateContent>
          <mc:Choice Requires="wps">
            <w:drawing>
              <wp:anchor distT="0" distB="0" distL="114300" distR="114300" simplePos="0" relativeHeight="251685888" behindDoc="0" locked="0" layoutInCell="1" allowOverlap="1" wp14:anchorId="1A13A8A5" wp14:editId="53125B7F">
                <wp:simplePos x="0" y="0"/>
                <wp:positionH relativeFrom="column">
                  <wp:posOffset>0</wp:posOffset>
                </wp:positionH>
                <wp:positionV relativeFrom="paragraph">
                  <wp:posOffset>906780</wp:posOffset>
                </wp:positionV>
                <wp:extent cx="5760085" cy="266700"/>
                <wp:effectExtent l="0" t="0" r="0" b="0"/>
                <wp:wrapTopAndBottom/>
                <wp:docPr id="1333979431" name="Cuadro de texto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085" cy="266700"/>
                        </a:xfrm>
                        <a:prstGeom prst="rect">
                          <a:avLst/>
                        </a:prstGeom>
                        <a:solidFill>
                          <a:srgbClr val="FFFFFF"/>
                        </a:solidFill>
                        <a:ln>
                          <a:noFill/>
                        </a:ln>
                      </wps:spPr>
                      <wps:txbx>
                        <w:txbxContent>
                          <w:p w14:paraId="5CDB993B" w14:textId="513ACB68" w:rsidR="006B5A6A" w:rsidRPr="007C5B83" w:rsidRDefault="006B5A6A" w:rsidP="006B5A6A">
                            <w:pPr>
                              <w:pStyle w:val="Descripcin"/>
                              <w:rPr>
                                <w:sz w:val="28"/>
                                <w:szCs w:val="22"/>
                              </w:rPr>
                            </w:pPr>
                            <w:bookmarkStart w:id="611" w:name="_Toc169374447"/>
                            <w:r w:rsidRPr="007C5B83">
                              <w:t xml:space="preserve">Figure </w:t>
                            </w:r>
                            <w:r w:rsidR="00F4107D">
                              <w:fldChar w:fldCharType="begin"/>
                            </w:r>
                            <w:r w:rsidR="00F4107D">
                              <w:instrText xml:space="preserve"> STYLEREF 1 \s </w:instrText>
                            </w:r>
                            <w:r w:rsidR="00F4107D">
                              <w:fldChar w:fldCharType="separate"/>
                            </w:r>
                            <w:r w:rsidR="00F4107D">
                              <w:rPr>
                                <w:noProof/>
                              </w:rPr>
                              <w:t>6</w:t>
                            </w:r>
                            <w:r w:rsidR="00F4107D">
                              <w:fldChar w:fldCharType="end"/>
                            </w:r>
                            <w:r w:rsidR="00F4107D">
                              <w:t>.</w:t>
                            </w:r>
                            <w:r w:rsidR="00F4107D">
                              <w:fldChar w:fldCharType="begin"/>
                            </w:r>
                            <w:r w:rsidR="00F4107D">
                              <w:instrText xml:space="preserve"> SEQ Figure \* ARABIC \s 1 </w:instrText>
                            </w:r>
                            <w:r w:rsidR="00F4107D">
                              <w:fldChar w:fldCharType="separate"/>
                            </w:r>
                            <w:r w:rsidR="00F4107D">
                              <w:rPr>
                                <w:noProof/>
                              </w:rPr>
                              <w:t>2</w:t>
                            </w:r>
                            <w:r w:rsidR="00F4107D">
                              <w:fldChar w:fldCharType="end"/>
                            </w:r>
                            <w:r w:rsidRPr="007C5B83">
                              <w:t>: I2C Communication Protocol.</w:t>
                            </w:r>
                            <w:bookmarkEnd w:id="611"/>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1A13A8A5" id="Cuadro de texto 25" o:spid="_x0000_s1076" type="#_x0000_t202" style="position:absolute;left:0;text-align:left;margin-left:0;margin-top:71.4pt;width:453.55pt;height:21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" stroked="f">
                <v:textbox style="mso-fit-shape-to-text:t" inset="0,0,0,0">
                  <w:txbxContent>
                    <w:p w14:paraId="5CDB993B" w14:textId="513ACB68" w:rsidR="006B5A6A" w:rsidRPr="007C5B83" w:rsidRDefault="006B5A6A" w:rsidP="006B5A6A">
                      <w:pPr>
                        <w:pStyle w:val="Descripcin"/>
                        <w:rPr>
                          <w:sz w:val="28"/>
                          <w:szCs w:val="22"/>
                        </w:rPr>
                      </w:pPr>
                      <w:bookmarkStart w:id="612" w:name="_Toc169374447"/>
                      <w:r w:rsidRPr="007C5B83">
                        <w:t xml:space="preserve">Figure </w:t>
                      </w:r>
                      <w:r w:rsidR="00F4107D">
                        <w:fldChar w:fldCharType="begin"/>
                      </w:r>
                      <w:r w:rsidR="00F4107D">
                        <w:instrText xml:space="preserve"> STYLEREF 1 \s </w:instrText>
                      </w:r>
                      <w:r w:rsidR="00F4107D">
                        <w:fldChar w:fldCharType="separate"/>
                      </w:r>
                      <w:r w:rsidR="00F4107D">
                        <w:rPr>
                          <w:noProof/>
                        </w:rPr>
                        <w:t>6</w:t>
                      </w:r>
                      <w:r w:rsidR="00F4107D">
                        <w:fldChar w:fldCharType="end"/>
                      </w:r>
                      <w:r w:rsidR="00F4107D">
                        <w:t>.</w:t>
                      </w:r>
                      <w:r w:rsidR="00F4107D">
                        <w:fldChar w:fldCharType="begin"/>
                      </w:r>
                      <w:r w:rsidR="00F4107D">
                        <w:instrText xml:space="preserve"> SEQ Figure \* ARABIC \s 1 </w:instrText>
                      </w:r>
                      <w:r w:rsidR="00F4107D">
                        <w:fldChar w:fldCharType="separate"/>
                      </w:r>
                      <w:r w:rsidR="00F4107D">
                        <w:rPr>
                          <w:noProof/>
                        </w:rPr>
                        <w:t>2</w:t>
                      </w:r>
                      <w:r w:rsidR="00F4107D">
                        <w:fldChar w:fldCharType="end"/>
                      </w:r>
                      <w:r w:rsidRPr="007C5B83">
                        <w:t>: I2C Communication Protocol.</w:t>
                      </w:r>
                      <w:bookmarkEnd w:id="612"/>
                    </w:p>
                  </w:txbxContent>
                </v:textbox>
                <w10:wrap type="topAndBottom"/>
              </v:shape>
            </w:pict>
          </mc:Fallback>
        </mc:AlternateContent>
      </w:r>
      <w:r w:rsidR="00DF1C0A" w:rsidRPr="007C5B83">
        <w:rPr>
          <w:noProof/>
        </w:rPr>
        <w:drawing>
          <wp:anchor distT="0" distB="0" distL="114300" distR="114300" simplePos="0" relativeHeight="251713536" behindDoc="0" locked="0" layoutInCell="1" allowOverlap="1" wp14:anchorId="018384E2" wp14:editId="4CABF981">
            <wp:simplePos x="0" y="0"/>
            <wp:positionH relativeFrom="column">
              <wp:posOffset>0</wp:posOffset>
            </wp:positionH>
            <wp:positionV relativeFrom="paragraph">
              <wp:posOffset>340995</wp:posOffset>
            </wp:positionV>
            <wp:extent cx="5760085" cy="508635"/>
            <wp:effectExtent l="0" t="0" r="0" b="5715"/>
            <wp:wrapTopAndBottom/>
            <wp:docPr id="14862845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284563" name=""/>
                    <pic:cNvPicPr/>
                  </pic:nvPicPr>
                  <pic:blipFill>
                    <a:blip r:embed="rId54"/>
                    <a:stretch>
                      <a:fillRect/>
                    </a:stretch>
                  </pic:blipFill>
                  <pic:spPr>
                    <a:xfrm>
                      <a:off x="0" y="0"/>
                      <a:ext cx="5760085" cy="508635"/>
                    </a:xfrm>
                    <a:prstGeom prst="rect">
                      <a:avLst/>
                    </a:prstGeom>
                  </pic:spPr>
                </pic:pic>
              </a:graphicData>
            </a:graphic>
          </wp:anchor>
        </w:drawing>
      </w:r>
      <w:r w:rsidR="006B5A6A" w:rsidRPr="007C5B83">
        <w:t xml:space="preserve">The start is marked by pulling the SDA line from high to low while the SCL line remains high. Then, the address frame is sent, along with the read or write bit. Once the slave has received and compared their address, they will respond with a one bit pull down on the SDAA line to acknowledge its </w:t>
      </w:r>
      <w:r w:rsidR="00E71A5D" w:rsidRPr="007C5B83">
        <w:t>existence and</w:t>
      </w:r>
      <w:r w:rsidR="006B5A6A" w:rsidRPr="007C5B83">
        <w:t xml:space="preserve"> will keep acknowledging with the reception of each data frame until the stop bit. The master ends the transmission by releasing the SCL line to high before releasing the SDA line to high.</w:t>
      </w:r>
    </w:p>
    <w:p w14:paraId="54F4618C" w14:textId="77777777" w:rsidR="00055289" w:rsidRPr="007C5B83" w:rsidRDefault="00055289" w:rsidP="00E56AEC">
      <w:r w:rsidRPr="007C5B83">
        <w:t>An additional bit is sent to indicate whether the master intends to read from (1) or write to (0) the slave.</w:t>
      </w:r>
    </w:p>
    <w:p w14:paraId="6D16AD7F" w14:textId="77777777" w:rsidR="00EA3F64" w:rsidRPr="007C5B83" w:rsidRDefault="00EA3F64" w:rsidP="00E56AEC">
      <w:r w:rsidRPr="007C5B83">
        <w:t>To implement different slaves to the jetson nano, their directions must be stablished. Using the following command, the addresses can be determined:</w:t>
      </w:r>
    </w:p>
    <w:p w14:paraId="2EB2DA70" w14:textId="1A0ADFFE" w:rsidR="00EA3F64" w:rsidRPr="009A363E" w:rsidRDefault="00EA3F64" w:rsidP="00E56AEC">
      <m:oMathPara>
        <m:oMath>
          <m:r>
            <w:rPr>
              <w:rFonts w:ascii="Cambria Math" w:hAnsi="Cambria Math"/>
            </w:rPr>
            <m:t>Sudo i2cdetect-y-r-a 1</m:t>
          </m:r>
        </m:oMath>
      </m:oMathPara>
    </w:p>
    <w:p w14:paraId="3151E279" w14:textId="77777777" w:rsidR="009A363E" w:rsidRDefault="009A363E" w:rsidP="00E56AEC"/>
    <w:p w14:paraId="63B3E59C" w14:textId="77777777" w:rsidR="007A5D58" w:rsidRPr="007C5B83" w:rsidRDefault="007A5D58" w:rsidP="00E56AEC"/>
    <w:p w14:paraId="0398E187" w14:textId="77777777" w:rsidR="00EA3F64" w:rsidRPr="007C5B83" w:rsidRDefault="00EA3F64" w:rsidP="00E56AEC">
      <w:pPr>
        <w:rPr>
          <w:szCs w:val="28"/>
        </w:rPr>
      </w:pPr>
      <w:r w:rsidRPr="007C5B83">
        <w:rPr>
          <w:szCs w:val="28"/>
        </w:rPr>
        <w:lastRenderedPageBreak/>
        <w:t>This command scans the Nano’s I2C 1 bus in its entirety, and returns the following addresses for the devices:</w:t>
      </w:r>
    </w:p>
    <w:p w14:paraId="4B4D2E05" w14:textId="40BC4E9F" w:rsidR="00EA3F64" w:rsidRPr="007C5B83" w:rsidRDefault="00EA3F64" w:rsidP="00E56AEC">
      <w:pPr>
        <w:pStyle w:val="Prrafodelista"/>
        <w:numPr>
          <w:ilvl w:val="0"/>
          <w:numId w:val="28"/>
        </w:numPr>
        <w:rPr>
          <w:szCs w:val="28"/>
        </w:rPr>
      </w:pPr>
      <w:r w:rsidRPr="007C5B83">
        <w:rPr>
          <w:szCs w:val="28"/>
        </w:rPr>
        <w:t>OLED ssd</w:t>
      </w:r>
      <w:proofErr w:type="gramStart"/>
      <w:r w:rsidRPr="007C5B83">
        <w:rPr>
          <w:szCs w:val="28"/>
        </w:rPr>
        <w:t>1306 :</w:t>
      </w:r>
      <w:proofErr w:type="gramEnd"/>
      <w:r w:rsidRPr="007C5B83">
        <w:rPr>
          <w:szCs w:val="28"/>
        </w:rPr>
        <w:t xml:space="preserve">  0x3c</w:t>
      </w:r>
    </w:p>
    <w:p w14:paraId="489DAC5B" w14:textId="77777777" w:rsidR="00EA3F64" w:rsidRPr="007C5B83" w:rsidRDefault="00EA3F64" w:rsidP="00E56AEC">
      <w:pPr>
        <w:pStyle w:val="Prrafodelista"/>
        <w:numPr>
          <w:ilvl w:val="0"/>
          <w:numId w:val="28"/>
        </w:numPr>
        <w:rPr>
          <w:szCs w:val="28"/>
        </w:rPr>
      </w:pPr>
      <w:r w:rsidRPr="007C5B83">
        <w:rPr>
          <w:szCs w:val="28"/>
        </w:rPr>
        <w:t xml:space="preserve">Raspberry Pi </w:t>
      </w:r>
      <w:proofErr w:type="gramStart"/>
      <w:r w:rsidRPr="007C5B83">
        <w:rPr>
          <w:szCs w:val="28"/>
        </w:rPr>
        <w:t>Pico :</w:t>
      </w:r>
      <w:proofErr w:type="gramEnd"/>
      <w:r w:rsidRPr="007C5B83">
        <w:rPr>
          <w:szCs w:val="28"/>
        </w:rPr>
        <w:t xml:space="preserve"> 0x28</w:t>
      </w:r>
    </w:p>
    <w:p w14:paraId="44EBBE84" w14:textId="77777777" w:rsidR="00EA3F64" w:rsidRPr="007C5B83" w:rsidRDefault="00EA3F64" w:rsidP="00E56AEC">
      <w:pPr>
        <w:pStyle w:val="Prrafodelista"/>
        <w:numPr>
          <w:ilvl w:val="0"/>
          <w:numId w:val="28"/>
        </w:numPr>
        <w:rPr>
          <w:szCs w:val="28"/>
        </w:rPr>
      </w:pPr>
      <w:proofErr w:type="gramStart"/>
      <w:r w:rsidRPr="007C5B83">
        <w:rPr>
          <w:szCs w:val="28"/>
        </w:rPr>
        <w:t>Accelerometer :</w:t>
      </w:r>
      <w:proofErr w:type="gramEnd"/>
      <w:r w:rsidRPr="007C5B83">
        <w:rPr>
          <w:szCs w:val="28"/>
        </w:rPr>
        <w:t xml:space="preserve"> 0x</w:t>
      </w:r>
    </w:p>
    <w:p w14:paraId="09A93238" w14:textId="59F8806A" w:rsidR="00EA3F64" w:rsidRPr="007C5B83" w:rsidRDefault="000D30DA" w:rsidP="00E56AEC">
      <w:pPr>
        <w:rPr>
          <w:szCs w:val="28"/>
        </w:rPr>
      </w:pPr>
      <w:r>
        <w:rPr>
          <w:noProof/>
        </w:rPr>
        <mc:AlternateContent>
          <mc:Choice Requires="wps">
            <w:drawing>
              <wp:anchor distT="0" distB="0" distL="114300" distR="114300" simplePos="0" relativeHeight="251688960" behindDoc="0" locked="0" layoutInCell="1" allowOverlap="1" wp14:anchorId="6C5AD5CF" wp14:editId="67844FDB">
                <wp:simplePos x="0" y="0"/>
                <wp:positionH relativeFrom="column">
                  <wp:posOffset>3175</wp:posOffset>
                </wp:positionH>
                <wp:positionV relativeFrom="paragraph">
                  <wp:posOffset>2305685</wp:posOffset>
                </wp:positionV>
                <wp:extent cx="5760085" cy="290830"/>
                <wp:effectExtent l="0" t="3810" r="3810" b="635"/>
                <wp:wrapTopAndBottom/>
                <wp:docPr id="58276984" name="Cuadro de texto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085" cy="2908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89ED3DA" w14:textId="065017DA" w:rsidR="00E71A5D" w:rsidRPr="007C5B83" w:rsidRDefault="00E71A5D" w:rsidP="00E71A5D">
                            <w:pPr>
                              <w:pStyle w:val="Descripcin"/>
                              <w:rPr>
                                <w:szCs w:val="28"/>
                              </w:rPr>
                            </w:pPr>
                            <w:bookmarkStart w:id="613" w:name="_Toc169374448"/>
                            <w:r w:rsidRPr="007C5B83">
                              <w:t xml:space="preserve">Figure </w:t>
                            </w:r>
                            <w:r w:rsidR="00F4107D">
                              <w:fldChar w:fldCharType="begin"/>
                            </w:r>
                            <w:r w:rsidR="00F4107D">
                              <w:instrText xml:space="preserve"> STYLEREF 1 \s </w:instrText>
                            </w:r>
                            <w:r w:rsidR="00F4107D">
                              <w:fldChar w:fldCharType="separate"/>
                            </w:r>
                            <w:r w:rsidR="00F4107D">
                              <w:rPr>
                                <w:noProof/>
                              </w:rPr>
                              <w:t>6</w:t>
                            </w:r>
                            <w:r w:rsidR="00F4107D">
                              <w:fldChar w:fldCharType="end"/>
                            </w:r>
                            <w:r w:rsidR="00F4107D">
                              <w:t>.</w:t>
                            </w:r>
                            <w:r w:rsidR="00F4107D">
                              <w:fldChar w:fldCharType="begin"/>
                            </w:r>
                            <w:r w:rsidR="00F4107D">
                              <w:instrText xml:space="preserve"> SEQ Figure \* ARABIC \s 1 </w:instrText>
                            </w:r>
                            <w:r w:rsidR="00F4107D">
                              <w:fldChar w:fldCharType="separate"/>
                            </w:r>
                            <w:r w:rsidR="00F4107D">
                              <w:rPr>
                                <w:noProof/>
                              </w:rPr>
                              <w:t>3</w:t>
                            </w:r>
                            <w:r w:rsidR="00F4107D">
                              <w:fldChar w:fldCharType="end"/>
                            </w:r>
                            <w:r w:rsidRPr="007C5B83">
                              <w:t>: i2c Custom Communication.</w:t>
                            </w:r>
                            <w:bookmarkEnd w:id="613"/>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C5AD5CF" id="_x0000_s1077" type="#_x0000_t202" style="position:absolute;left:0;text-align:left;margin-left:.25pt;margin-top:181.55pt;width:453.55pt;height:22.9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" stroked="f">
                <v:textbox inset="0,0,0,0">
                  <w:txbxContent>
                    <w:p w14:paraId="089ED3DA" w14:textId="065017DA" w:rsidR="00E71A5D" w:rsidRPr="007C5B83" w:rsidRDefault="00E71A5D" w:rsidP="00E71A5D">
                      <w:pPr>
                        <w:pStyle w:val="Descripcin"/>
                        <w:rPr>
                          <w:szCs w:val="28"/>
                        </w:rPr>
                      </w:pPr>
                      <w:bookmarkStart w:id="614" w:name="_Toc169374448"/>
                      <w:r w:rsidRPr="007C5B83">
                        <w:t xml:space="preserve">Figure </w:t>
                      </w:r>
                      <w:r w:rsidR="00F4107D">
                        <w:fldChar w:fldCharType="begin"/>
                      </w:r>
                      <w:r w:rsidR="00F4107D">
                        <w:instrText xml:space="preserve"> STYLEREF 1 \s </w:instrText>
                      </w:r>
                      <w:r w:rsidR="00F4107D">
                        <w:fldChar w:fldCharType="separate"/>
                      </w:r>
                      <w:r w:rsidR="00F4107D">
                        <w:rPr>
                          <w:noProof/>
                        </w:rPr>
                        <w:t>6</w:t>
                      </w:r>
                      <w:r w:rsidR="00F4107D">
                        <w:fldChar w:fldCharType="end"/>
                      </w:r>
                      <w:r w:rsidR="00F4107D">
                        <w:t>.</w:t>
                      </w:r>
                      <w:r w:rsidR="00F4107D">
                        <w:fldChar w:fldCharType="begin"/>
                      </w:r>
                      <w:r w:rsidR="00F4107D">
                        <w:instrText xml:space="preserve"> SEQ Figure \* ARABIC \s 1 </w:instrText>
                      </w:r>
                      <w:r w:rsidR="00F4107D">
                        <w:fldChar w:fldCharType="separate"/>
                      </w:r>
                      <w:r w:rsidR="00F4107D">
                        <w:rPr>
                          <w:noProof/>
                        </w:rPr>
                        <w:t>3</w:t>
                      </w:r>
                      <w:r w:rsidR="00F4107D">
                        <w:fldChar w:fldCharType="end"/>
                      </w:r>
                      <w:r w:rsidRPr="007C5B83">
                        <w:t>: i2c Custom Communication.</w:t>
                      </w:r>
                      <w:bookmarkEnd w:id="614"/>
                    </w:p>
                  </w:txbxContent>
                </v:textbox>
                <w10:wrap type="topAndBottom"/>
              </v:shape>
            </w:pict>
          </mc:Fallback>
        </mc:AlternateContent>
      </w:r>
      <w:r w:rsidR="009A363E" w:rsidRPr="007C5B83">
        <w:rPr>
          <w:noProof/>
          <w:szCs w:val="28"/>
        </w:rPr>
        <w:drawing>
          <wp:anchor distT="0" distB="0" distL="114300" distR="114300" simplePos="0" relativeHeight="251722752" behindDoc="0" locked="0" layoutInCell="1" allowOverlap="1" wp14:anchorId="31A4B528" wp14:editId="7C8FA785">
            <wp:simplePos x="0" y="0"/>
            <wp:positionH relativeFrom="column">
              <wp:posOffset>-4445</wp:posOffset>
            </wp:positionH>
            <wp:positionV relativeFrom="page">
              <wp:posOffset>3041015</wp:posOffset>
            </wp:positionV>
            <wp:extent cx="5760085" cy="1345565"/>
            <wp:effectExtent l="0" t="0" r="0" b="0"/>
            <wp:wrapTopAndBottom/>
            <wp:docPr id="1434016446" name="Imagen 1"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016446" name="Imagen 1" descr="Escala de tiempo&#10;&#10;Descripción generada automáticamente"/>
                    <pic:cNvPicPr/>
                  </pic:nvPicPr>
                  <pic:blipFill>
                    <a:blip r:embed="rId55"/>
                    <a:stretch>
                      <a:fillRect/>
                    </a:stretch>
                  </pic:blipFill>
                  <pic:spPr>
                    <a:xfrm>
                      <a:off x="0" y="0"/>
                      <a:ext cx="5760085" cy="1345565"/>
                    </a:xfrm>
                    <a:prstGeom prst="rect">
                      <a:avLst/>
                    </a:prstGeom>
                  </pic:spPr>
                </pic:pic>
              </a:graphicData>
            </a:graphic>
          </wp:anchor>
        </w:drawing>
      </w:r>
      <w:r w:rsidR="00EA3F64" w:rsidRPr="007C5B83">
        <w:rPr>
          <w:szCs w:val="28"/>
        </w:rPr>
        <w:t>For both the accelerometer and the OLED display custom made libraries exist, with the intention of making easier for the user to control the devices. However, for the RPI Pico, a custom message must be created, with the intention of controlling the LED Matrix and the RGB LED.</w:t>
      </w:r>
    </w:p>
    <w:p w14:paraId="5473DE48" w14:textId="50C9847C" w:rsidR="00E71A5D" w:rsidRPr="007C5B83" w:rsidRDefault="000D30DA" w:rsidP="00E56AEC">
      <w:pPr>
        <w:rPr>
          <w:szCs w:val="28"/>
        </w:rPr>
      </w:pPr>
      <w:r>
        <w:rPr>
          <w:noProof/>
        </w:rPr>
        <mc:AlternateContent>
          <mc:Choice Requires="wps">
            <w:drawing>
              <wp:anchor distT="0" distB="0" distL="114300" distR="114300" simplePos="0" relativeHeight="251687936" behindDoc="0" locked="0" layoutInCell="1" allowOverlap="1" wp14:anchorId="01712877" wp14:editId="4AC709A3">
                <wp:simplePos x="0" y="0"/>
                <wp:positionH relativeFrom="column">
                  <wp:posOffset>-135255</wp:posOffset>
                </wp:positionH>
                <wp:positionV relativeFrom="paragraph">
                  <wp:posOffset>4366260</wp:posOffset>
                </wp:positionV>
                <wp:extent cx="5760085" cy="228600"/>
                <wp:effectExtent l="3175" t="0" r="0" b="2540"/>
                <wp:wrapSquare wrapText="bothSides"/>
                <wp:docPr id="906974225" name="Cuadro de texto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085" cy="2286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0067CE7" w14:textId="75726379" w:rsidR="00E71A5D" w:rsidRPr="007C5B83" w:rsidRDefault="00E71A5D" w:rsidP="00E71A5D">
                            <w:pPr>
                              <w:pStyle w:val="Descripcin"/>
                              <w:rPr>
                                <w:szCs w:val="28"/>
                              </w:rPr>
                            </w:pPr>
                            <w:bookmarkStart w:id="615" w:name="_Toc169374449"/>
                            <w:r w:rsidRPr="007C5B83">
                              <w:t xml:space="preserve">Figure </w:t>
                            </w:r>
                            <w:r w:rsidR="00F4107D">
                              <w:fldChar w:fldCharType="begin"/>
                            </w:r>
                            <w:r w:rsidR="00F4107D">
                              <w:instrText xml:space="preserve"> STYLEREF 1 \s </w:instrText>
                            </w:r>
                            <w:r w:rsidR="00F4107D">
                              <w:fldChar w:fldCharType="separate"/>
                            </w:r>
                            <w:r w:rsidR="00F4107D">
                              <w:rPr>
                                <w:noProof/>
                              </w:rPr>
                              <w:t>6</w:t>
                            </w:r>
                            <w:r w:rsidR="00F4107D">
                              <w:fldChar w:fldCharType="end"/>
                            </w:r>
                            <w:r w:rsidR="00F4107D">
                              <w:t>.</w:t>
                            </w:r>
                            <w:r w:rsidR="00F4107D">
                              <w:fldChar w:fldCharType="begin"/>
                            </w:r>
                            <w:r w:rsidR="00F4107D">
                              <w:instrText xml:space="preserve"> SEQ Figure \* ARABIC \s 1 </w:instrText>
                            </w:r>
                            <w:r w:rsidR="00F4107D">
                              <w:fldChar w:fldCharType="separate"/>
                            </w:r>
                            <w:r w:rsidR="00F4107D">
                              <w:rPr>
                                <w:noProof/>
                              </w:rPr>
                              <w:t>4</w:t>
                            </w:r>
                            <w:r w:rsidR="00F4107D">
                              <w:fldChar w:fldCharType="end"/>
                            </w:r>
                            <w:r w:rsidRPr="007C5B83">
                              <w:t>: Custom Communication Example.</w:t>
                            </w:r>
                            <w:bookmarkEnd w:id="615"/>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1712877" id="_x0000_s1078" type="#_x0000_t202" style="position:absolute;left:0;text-align:left;margin-left:-10.65pt;margin-top:343.8pt;width:453.55pt;height:18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" stroked="f">
                <v:textbox inset="0,0,0,0">
                  <w:txbxContent>
                    <w:p w14:paraId="30067CE7" w14:textId="75726379" w:rsidR="00E71A5D" w:rsidRPr="007C5B83" w:rsidRDefault="00E71A5D" w:rsidP="00E71A5D">
                      <w:pPr>
                        <w:pStyle w:val="Descripcin"/>
                        <w:rPr>
                          <w:szCs w:val="28"/>
                        </w:rPr>
                      </w:pPr>
                      <w:bookmarkStart w:id="616" w:name="_Toc169374449"/>
                      <w:r w:rsidRPr="007C5B83">
                        <w:t xml:space="preserve">Figure </w:t>
                      </w:r>
                      <w:r w:rsidR="00F4107D">
                        <w:fldChar w:fldCharType="begin"/>
                      </w:r>
                      <w:r w:rsidR="00F4107D">
                        <w:instrText xml:space="preserve"> STYLEREF 1 \s </w:instrText>
                      </w:r>
                      <w:r w:rsidR="00F4107D">
                        <w:fldChar w:fldCharType="separate"/>
                      </w:r>
                      <w:r w:rsidR="00F4107D">
                        <w:rPr>
                          <w:noProof/>
                        </w:rPr>
                        <w:t>6</w:t>
                      </w:r>
                      <w:r w:rsidR="00F4107D">
                        <w:fldChar w:fldCharType="end"/>
                      </w:r>
                      <w:r w:rsidR="00F4107D">
                        <w:t>.</w:t>
                      </w:r>
                      <w:r w:rsidR="00F4107D">
                        <w:fldChar w:fldCharType="begin"/>
                      </w:r>
                      <w:r w:rsidR="00F4107D">
                        <w:instrText xml:space="preserve"> SEQ Figure \* ARABIC \s 1 </w:instrText>
                      </w:r>
                      <w:r w:rsidR="00F4107D">
                        <w:fldChar w:fldCharType="separate"/>
                      </w:r>
                      <w:r w:rsidR="00F4107D">
                        <w:rPr>
                          <w:noProof/>
                        </w:rPr>
                        <w:t>4</w:t>
                      </w:r>
                      <w:r w:rsidR="00F4107D">
                        <w:fldChar w:fldCharType="end"/>
                      </w:r>
                      <w:r w:rsidRPr="007C5B83">
                        <w:t>: Custom Communication Example.</w:t>
                      </w:r>
                      <w:bookmarkEnd w:id="616"/>
                    </w:p>
                  </w:txbxContent>
                </v:textbox>
                <w10:wrap type="square"/>
              </v:shape>
            </w:pict>
          </mc:Fallback>
        </mc:AlternateContent>
      </w:r>
      <w:r w:rsidR="009A363E" w:rsidRPr="007C5B83">
        <w:rPr>
          <w:noProof/>
          <w:szCs w:val="28"/>
        </w:rPr>
        <w:drawing>
          <wp:anchor distT="0" distB="0" distL="114300" distR="114300" simplePos="0" relativeHeight="251729920" behindDoc="0" locked="0" layoutInCell="1" allowOverlap="1" wp14:anchorId="72ABBA3E" wp14:editId="2E1A9B78">
            <wp:simplePos x="0" y="0"/>
            <wp:positionH relativeFrom="column">
              <wp:posOffset>-64770</wp:posOffset>
            </wp:positionH>
            <wp:positionV relativeFrom="page">
              <wp:posOffset>5783580</wp:posOffset>
            </wp:positionV>
            <wp:extent cx="5760085" cy="1417320"/>
            <wp:effectExtent l="0" t="0" r="0" b="0"/>
            <wp:wrapSquare wrapText="bothSides"/>
            <wp:docPr id="930853809" name="Imagen 1"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853809" name="Imagen 1" descr="Escala de tiempo&#10;&#10;Descripción generada automáticamente"/>
                    <pic:cNvPicPr/>
                  </pic:nvPicPr>
                  <pic:blipFill>
                    <a:blip r:embed="rId56"/>
                    <a:stretch>
                      <a:fillRect/>
                    </a:stretch>
                  </pic:blipFill>
                  <pic:spPr>
                    <a:xfrm>
                      <a:off x="0" y="0"/>
                      <a:ext cx="5760085" cy="1417320"/>
                    </a:xfrm>
                    <a:prstGeom prst="rect">
                      <a:avLst/>
                    </a:prstGeom>
                  </pic:spPr>
                </pic:pic>
              </a:graphicData>
            </a:graphic>
          </wp:anchor>
        </w:drawing>
      </w:r>
      <w:r w:rsidR="00E56AEC" w:rsidRPr="007C5B83">
        <w:rPr>
          <w:szCs w:val="28"/>
        </w:rPr>
        <w:t xml:space="preserve">The message implemented will consist </w:t>
      </w:r>
      <w:r w:rsidR="00E71A5D" w:rsidRPr="007C5B83">
        <w:rPr>
          <w:szCs w:val="28"/>
        </w:rPr>
        <w:t>of</w:t>
      </w:r>
      <w:r w:rsidR="00E56AEC" w:rsidRPr="007C5B83">
        <w:rPr>
          <w:szCs w:val="28"/>
        </w:rPr>
        <w:t xml:space="preserve"> one address byte, 4 Led matrix control bytes, and 3 RGB LED control bytes. </w:t>
      </w:r>
      <w:r w:rsidR="00E71A5D" w:rsidRPr="007C5B83">
        <w:rPr>
          <w:szCs w:val="28"/>
        </w:rPr>
        <w:t>To</w:t>
      </w:r>
      <w:r w:rsidR="00E56AEC" w:rsidRPr="007C5B83">
        <w:rPr>
          <w:szCs w:val="28"/>
        </w:rPr>
        <w:t xml:space="preserve"> control the matrix, 25 individual LEDs need to be managed, which will be stored in the 4 bytes along with 7 ceros arranged in a way where the first LED is on the MSB, but after the unneeded ceros. For example, to turn all the LEDs on the matrix on, along with the three RGB pins: </w:t>
      </w:r>
    </w:p>
    <w:p w14:paraId="57C5FF05" w14:textId="238E46F5" w:rsidR="00E71A5D" w:rsidRPr="007C5B83" w:rsidRDefault="00F27CAB" w:rsidP="00E56AEC">
      <w:pPr>
        <w:rPr>
          <w:szCs w:val="28"/>
        </w:rPr>
      </w:pPr>
      <w:r w:rsidRPr="007C5B83">
        <w:rPr>
          <w:szCs w:val="28"/>
        </w:rPr>
        <w:t>As previously mentioned, this will only work for the Raspberry Pi Pico, as the other devices use specific python libraries for the communication.</w:t>
      </w:r>
    </w:p>
    <w:p w14:paraId="2720B6A0" w14:textId="77777777" w:rsidR="00F27CAB" w:rsidRPr="007C5B83" w:rsidRDefault="00F27CAB" w:rsidP="00E56AEC">
      <w:pPr>
        <w:rPr>
          <w:szCs w:val="28"/>
        </w:rPr>
      </w:pPr>
    </w:p>
    <w:p w14:paraId="169E31AA" w14:textId="77777777" w:rsidR="00F27CAB" w:rsidRPr="007C5B83" w:rsidRDefault="00F27CAB" w:rsidP="00E56AEC">
      <w:pPr>
        <w:rPr>
          <w:szCs w:val="28"/>
        </w:rPr>
      </w:pPr>
    </w:p>
    <w:p w14:paraId="41D4F580" w14:textId="491C17EA" w:rsidR="00F27CAB" w:rsidRPr="005C7796" w:rsidRDefault="005E257D" w:rsidP="007C28C1">
      <w:pPr>
        <w:pStyle w:val="Ttulo4"/>
        <w:rPr>
          <w:highlight w:val="yellow"/>
        </w:rPr>
      </w:pPr>
      <w:r w:rsidRPr="005C7796">
        <w:rPr>
          <w:highlight w:val="yellow"/>
        </w:rPr>
        <w:lastRenderedPageBreak/>
        <w:t>I2C Master and Slave Connection</w:t>
      </w:r>
    </w:p>
    <w:p w14:paraId="64E2E17B" w14:textId="08DAE1EC" w:rsidR="00A93F14" w:rsidRPr="007C5B83" w:rsidRDefault="00A10C35" w:rsidP="00A93F14">
      <w:pPr>
        <w:rPr>
          <w:u w:val="single"/>
        </w:rPr>
      </w:pPr>
      <w:r w:rsidRPr="007C5B83">
        <w:t>To send the data from the master to the slav</w:t>
      </w:r>
      <w:r w:rsidR="00BC6D7B" w:rsidRPr="007C5B83">
        <w:t xml:space="preserve">e functions in the main.py will be used </w:t>
      </w:r>
      <w:sdt>
        <w:sdtPr>
          <w:id w:val="-804079934"/>
          <w:citation/>
        </w:sdtPr>
        <w:sdtContent>
          <w:r w:rsidR="00BC6D7B" w:rsidRPr="007C5B83">
            <w:fldChar w:fldCharType="begin"/>
          </w:r>
          <w:r w:rsidR="00BC6D7B" w:rsidRPr="007C5B83">
            <w:instrText xml:space="preserve"> CITATION Una \l 3082 </w:instrText>
          </w:r>
          <w:r w:rsidR="00BC6D7B" w:rsidRPr="007C5B83">
            <w:fldChar w:fldCharType="separate"/>
          </w:r>
          <w:r w:rsidR="00BC6D7B" w:rsidRPr="007C5B83">
            <w:t>[37]</w:t>
          </w:r>
          <w:r w:rsidR="00BC6D7B" w:rsidRPr="007C5B83">
            <w:fldChar w:fldCharType="end"/>
          </w:r>
        </w:sdtContent>
      </w:sdt>
      <w:r w:rsidR="00BC6D7B" w:rsidRPr="007C5B83">
        <w:t xml:space="preserve">. </w:t>
      </w:r>
      <w:r w:rsidR="000854B4" w:rsidRPr="007C5B83">
        <w:t>These functions will recei</w:t>
      </w:r>
      <w:r w:rsidR="001521B8" w:rsidRPr="007C5B83">
        <w:t xml:space="preserve">ve a distance and an </w:t>
      </w:r>
      <w:r w:rsidR="00BA400E" w:rsidRPr="007C5B83">
        <w:t>angle and</w:t>
      </w:r>
      <w:r w:rsidR="001521B8" w:rsidRPr="007C5B83">
        <w:t xml:space="preserve"> will make the necessary calculations for displaying the </w:t>
      </w:r>
      <w:r w:rsidR="00AD21A5" w:rsidRPr="007C5B83">
        <w:t xml:space="preserve">position in the cone shaped LED matrix. Then, the </w:t>
      </w:r>
      <w:r w:rsidR="00E25FCC" w:rsidRPr="007C5B83">
        <w:t>functions will structure</w:t>
      </w:r>
    </w:p>
    <w:p w14:paraId="312B434F" w14:textId="77777777" w:rsidR="00A93F14" w:rsidRPr="007C5B83" w:rsidRDefault="00A93F14" w:rsidP="00A93F14"/>
    <w:p w14:paraId="21DC7685" w14:textId="77777777" w:rsidR="00A93F14" w:rsidRPr="007C5B83" w:rsidRDefault="00A93F14" w:rsidP="00A93F14"/>
    <w:p w14:paraId="32D74CC3" w14:textId="77777777" w:rsidR="00A93F14" w:rsidRPr="007C5B83" w:rsidRDefault="00A93F14" w:rsidP="00A93F14"/>
    <w:p w14:paraId="484DF163" w14:textId="77777777" w:rsidR="00A93F14" w:rsidRPr="007C5B83" w:rsidRDefault="00A93F14" w:rsidP="00A93F14"/>
    <w:p w14:paraId="2D7C11B8" w14:textId="77777777" w:rsidR="00A93F14" w:rsidRPr="007C5B83" w:rsidRDefault="00A93F14" w:rsidP="00A93F14"/>
    <w:p w14:paraId="7495BA1C" w14:textId="77777777" w:rsidR="00A93F14" w:rsidRPr="007C5B83" w:rsidRDefault="00A93F14" w:rsidP="00A93F14"/>
    <w:p w14:paraId="51A8DBF6" w14:textId="2C3A017D" w:rsidR="00283EDA" w:rsidRPr="007C5B83" w:rsidRDefault="000D30DA" w:rsidP="007C28C1">
      <w:r>
        <w:rPr>
          <w:noProof/>
        </w:rPr>
        <mc:AlternateContent>
          <mc:Choice Requires="wps">
            <w:drawing>
              <wp:anchor distT="45720" distB="45720" distL="114300" distR="114300" simplePos="0" relativeHeight="251695104" behindDoc="0" locked="0" layoutInCell="1" allowOverlap="1" wp14:anchorId="4DF5B41D" wp14:editId="585411C1">
                <wp:simplePos x="0" y="0"/>
                <wp:positionH relativeFrom="column">
                  <wp:align>center</wp:align>
                </wp:positionH>
                <wp:positionV relativeFrom="paragraph">
                  <wp:posOffset>1168400</wp:posOffset>
                </wp:positionV>
                <wp:extent cx="5648325" cy="2406015"/>
                <wp:effectExtent l="0" t="0" r="9525" b="0"/>
                <wp:wrapSquare wrapText="bothSides"/>
                <wp:docPr id="1851999256" name="Cuadro de texto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48325" cy="2406015"/>
                        </a:xfrm>
                        <a:prstGeom prst="rect">
                          <a:avLst/>
                        </a:prstGeom>
                        <a:solidFill>
                          <a:srgbClr val="FFFFFF"/>
                        </a:solidFill>
                        <a:ln w="9525">
                          <a:solidFill>
                            <a:srgbClr val="000000"/>
                          </a:solidFill>
                          <a:miter lim="800000"/>
                          <a:headEnd/>
                          <a:tailEnd/>
                        </a:ln>
                      </wps:spPr>
                      <wps:txbx>
                        <w:txbxContent>
                          <w:p w14:paraId="49ECAD6A" w14:textId="637A272C" w:rsidR="00AB4BB7" w:rsidRPr="009A363E" w:rsidRDefault="00AB4BB7" w:rsidP="00AB4BB7">
                            <w:pPr>
                              <w:shd w:val="clear" w:color="auto" w:fill="FFFFFF"/>
                              <w:spacing w:before="0" w:line="285" w:lineRule="atLeast"/>
                              <w:jc w:val="left"/>
                              <w:rPr>
                                <w:rFonts w:ascii="Consolas" w:hAnsi="Consolas"/>
                                <w:color w:val="4E5B61"/>
                                <w:sz w:val="18"/>
                                <w:szCs w:val="18"/>
                              </w:rPr>
                            </w:pPr>
                            <w:r w:rsidRPr="009A363E">
                              <w:rPr>
                                <w:rFonts w:ascii="Consolas" w:hAnsi="Consolas"/>
                                <w:color w:val="95A5A6"/>
                                <w:sz w:val="18"/>
                                <w:szCs w:val="18"/>
                              </w:rPr>
                              <w:t xml:space="preserve">    // Configure </w:t>
                            </w:r>
                            <w:proofErr w:type="spellStart"/>
                            <w:r w:rsidRPr="009A363E">
                              <w:rPr>
                                <w:rFonts w:ascii="Consolas" w:hAnsi="Consolas"/>
                                <w:color w:val="95A5A6"/>
                                <w:sz w:val="18"/>
                                <w:szCs w:val="18"/>
                              </w:rPr>
                              <w:t>internall</w:t>
                            </w:r>
                            <w:proofErr w:type="spellEnd"/>
                            <w:r w:rsidRPr="009A363E">
                              <w:rPr>
                                <w:rFonts w:ascii="Consolas" w:hAnsi="Consolas"/>
                                <w:color w:val="95A5A6"/>
                                <w:sz w:val="18"/>
                                <w:szCs w:val="18"/>
                              </w:rPr>
                              <w:t xml:space="preserve"> pull</w:t>
                            </w:r>
                            <w:r w:rsidR="00A93F14" w:rsidRPr="009A363E">
                              <w:rPr>
                                <w:rFonts w:ascii="Consolas" w:hAnsi="Consolas"/>
                                <w:color w:val="95A5A6"/>
                                <w:sz w:val="18"/>
                                <w:szCs w:val="18"/>
                              </w:rPr>
                              <w:t>-up resistances</w:t>
                            </w:r>
                          </w:p>
                          <w:p w14:paraId="17C596D9" w14:textId="77777777" w:rsidR="00AB4BB7" w:rsidRPr="009A363E" w:rsidRDefault="00AB4BB7" w:rsidP="00AB4BB7">
                            <w:pPr>
                              <w:shd w:val="clear" w:color="auto" w:fill="FFFFFF"/>
                              <w:spacing w:before="0" w:line="285" w:lineRule="atLeast"/>
                              <w:jc w:val="left"/>
                              <w:rPr>
                                <w:rFonts w:ascii="Consolas" w:hAnsi="Consolas"/>
                                <w:color w:val="4E5B61"/>
                                <w:sz w:val="18"/>
                                <w:szCs w:val="18"/>
                              </w:rPr>
                            </w:pPr>
                            <w:r w:rsidRPr="009A363E">
                              <w:rPr>
                                <w:rFonts w:ascii="Consolas" w:hAnsi="Consolas"/>
                                <w:color w:val="4E5B61"/>
                                <w:sz w:val="18"/>
                                <w:szCs w:val="18"/>
                              </w:rPr>
                              <w:t xml:space="preserve">    </w:t>
                            </w:r>
                            <w:proofErr w:type="spellStart"/>
                            <w:proofErr w:type="gramStart"/>
                            <w:r w:rsidRPr="009A363E">
                              <w:rPr>
                                <w:rFonts w:ascii="Consolas" w:hAnsi="Consolas"/>
                                <w:color w:val="D35400"/>
                                <w:sz w:val="18"/>
                                <w:szCs w:val="18"/>
                              </w:rPr>
                              <w:t>pinMode</w:t>
                            </w:r>
                            <w:proofErr w:type="spellEnd"/>
                            <w:r w:rsidRPr="009A363E">
                              <w:rPr>
                                <w:rFonts w:ascii="Consolas" w:hAnsi="Consolas"/>
                                <w:color w:val="434F54"/>
                                <w:sz w:val="18"/>
                                <w:szCs w:val="18"/>
                              </w:rPr>
                              <w:t>(</w:t>
                            </w:r>
                            <w:proofErr w:type="gramEnd"/>
                            <w:r w:rsidRPr="009A363E">
                              <w:rPr>
                                <w:rFonts w:ascii="Consolas" w:hAnsi="Consolas"/>
                                <w:color w:val="4E5B61"/>
                                <w:sz w:val="18"/>
                                <w:szCs w:val="18"/>
                              </w:rPr>
                              <w:t>SDA_PIN, INPUT_PULLUP</w:t>
                            </w:r>
                            <w:r w:rsidRPr="009A363E">
                              <w:rPr>
                                <w:rFonts w:ascii="Consolas" w:hAnsi="Consolas"/>
                                <w:color w:val="434F54"/>
                                <w:sz w:val="18"/>
                                <w:szCs w:val="18"/>
                              </w:rPr>
                              <w:t>)</w:t>
                            </w:r>
                            <w:r w:rsidRPr="009A363E">
                              <w:rPr>
                                <w:rFonts w:ascii="Consolas" w:hAnsi="Consolas"/>
                                <w:color w:val="4E5B61"/>
                                <w:sz w:val="18"/>
                                <w:szCs w:val="18"/>
                              </w:rPr>
                              <w:t>;</w:t>
                            </w:r>
                          </w:p>
                          <w:p w14:paraId="1238C66C" w14:textId="77777777" w:rsidR="00AB4BB7" w:rsidRPr="009A363E" w:rsidRDefault="00AB4BB7" w:rsidP="00AB4BB7">
                            <w:pPr>
                              <w:shd w:val="clear" w:color="auto" w:fill="FFFFFF"/>
                              <w:spacing w:before="0" w:line="285" w:lineRule="atLeast"/>
                              <w:jc w:val="left"/>
                              <w:rPr>
                                <w:rFonts w:ascii="Consolas" w:hAnsi="Consolas"/>
                                <w:color w:val="4E5B61"/>
                                <w:sz w:val="18"/>
                                <w:szCs w:val="18"/>
                              </w:rPr>
                            </w:pPr>
                            <w:r w:rsidRPr="009A363E">
                              <w:rPr>
                                <w:rFonts w:ascii="Consolas" w:hAnsi="Consolas"/>
                                <w:color w:val="4E5B61"/>
                                <w:sz w:val="18"/>
                                <w:szCs w:val="18"/>
                              </w:rPr>
                              <w:t xml:space="preserve">    </w:t>
                            </w:r>
                            <w:proofErr w:type="spellStart"/>
                            <w:proofErr w:type="gramStart"/>
                            <w:r w:rsidRPr="009A363E">
                              <w:rPr>
                                <w:rFonts w:ascii="Consolas" w:hAnsi="Consolas"/>
                                <w:color w:val="D35400"/>
                                <w:sz w:val="18"/>
                                <w:szCs w:val="18"/>
                              </w:rPr>
                              <w:t>pinMode</w:t>
                            </w:r>
                            <w:proofErr w:type="spellEnd"/>
                            <w:r w:rsidRPr="009A363E">
                              <w:rPr>
                                <w:rFonts w:ascii="Consolas" w:hAnsi="Consolas"/>
                                <w:color w:val="434F54"/>
                                <w:sz w:val="18"/>
                                <w:szCs w:val="18"/>
                              </w:rPr>
                              <w:t>(</w:t>
                            </w:r>
                            <w:proofErr w:type="gramEnd"/>
                            <w:r w:rsidRPr="009A363E">
                              <w:rPr>
                                <w:rFonts w:ascii="Consolas" w:hAnsi="Consolas"/>
                                <w:color w:val="4E5B61"/>
                                <w:sz w:val="18"/>
                                <w:szCs w:val="18"/>
                              </w:rPr>
                              <w:t>SCL_PIN, INPUT_PULLUP</w:t>
                            </w:r>
                            <w:r w:rsidRPr="009A363E">
                              <w:rPr>
                                <w:rFonts w:ascii="Consolas" w:hAnsi="Consolas"/>
                                <w:color w:val="434F54"/>
                                <w:sz w:val="18"/>
                                <w:szCs w:val="18"/>
                              </w:rPr>
                              <w:t>)</w:t>
                            </w:r>
                            <w:r w:rsidRPr="009A363E">
                              <w:rPr>
                                <w:rFonts w:ascii="Consolas" w:hAnsi="Consolas"/>
                                <w:color w:val="4E5B61"/>
                                <w:sz w:val="18"/>
                                <w:szCs w:val="18"/>
                              </w:rPr>
                              <w:t>;</w:t>
                            </w:r>
                          </w:p>
                          <w:p w14:paraId="2720CA91" w14:textId="77777777" w:rsidR="00AB4BB7" w:rsidRPr="009A363E" w:rsidRDefault="00AB4BB7" w:rsidP="00AB4BB7">
                            <w:pPr>
                              <w:shd w:val="clear" w:color="auto" w:fill="FFFFFF"/>
                              <w:spacing w:before="0" w:line="285" w:lineRule="atLeast"/>
                              <w:jc w:val="left"/>
                              <w:rPr>
                                <w:rFonts w:ascii="Consolas" w:hAnsi="Consolas"/>
                                <w:color w:val="4E5B61"/>
                                <w:sz w:val="18"/>
                                <w:szCs w:val="18"/>
                              </w:rPr>
                            </w:pPr>
                          </w:p>
                          <w:p w14:paraId="3007F265" w14:textId="2773FE6D" w:rsidR="00AB4BB7" w:rsidRPr="009A363E" w:rsidRDefault="00AB4BB7" w:rsidP="00AB4BB7">
                            <w:pPr>
                              <w:shd w:val="clear" w:color="auto" w:fill="FFFFFF"/>
                              <w:spacing w:before="0" w:line="285" w:lineRule="atLeast"/>
                              <w:jc w:val="left"/>
                              <w:rPr>
                                <w:rFonts w:ascii="Consolas" w:hAnsi="Consolas"/>
                                <w:color w:val="4E5B61"/>
                                <w:sz w:val="18"/>
                                <w:szCs w:val="18"/>
                              </w:rPr>
                            </w:pPr>
                            <w:r w:rsidRPr="009A363E">
                              <w:rPr>
                                <w:rFonts w:ascii="Consolas" w:hAnsi="Consolas"/>
                                <w:color w:val="95A5A6"/>
                                <w:sz w:val="18"/>
                                <w:szCs w:val="18"/>
                              </w:rPr>
                              <w:t xml:space="preserve">    // </w:t>
                            </w:r>
                            <w:r w:rsidR="00A93F14" w:rsidRPr="009A363E">
                              <w:rPr>
                                <w:rFonts w:ascii="Consolas" w:hAnsi="Consolas"/>
                                <w:color w:val="95A5A6"/>
                                <w:sz w:val="18"/>
                                <w:szCs w:val="18"/>
                              </w:rPr>
                              <w:t xml:space="preserve">Configure pins in </w:t>
                            </w:r>
                            <w:proofErr w:type="spellStart"/>
                            <w:r w:rsidR="00A93F14" w:rsidRPr="009A363E">
                              <w:rPr>
                                <w:rFonts w:ascii="Consolas" w:hAnsi="Consolas"/>
                                <w:color w:val="95A5A6"/>
                                <w:sz w:val="18"/>
                                <w:szCs w:val="18"/>
                              </w:rPr>
                              <w:t>wire.h</w:t>
                            </w:r>
                            <w:proofErr w:type="spellEnd"/>
                            <w:r w:rsidR="00A93F14" w:rsidRPr="009A363E">
                              <w:rPr>
                                <w:rFonts w:ascii="Consolas" w:hAnsi="Consolas"/>
                                <w:color w:val="95A5A6"/>
                                <w:sz w:val="18"/>
                                <w:szCs w:val="18"/>
                              </w:rPr>
                              <w:t xml:space="preserve"> library</w:t>
                            </w:r>
                          </w:p>
                          <w:p w14:paraId="3BEADEBD" w14:textId="77777777" w:rsidR="00AB4BB7" w:rsidRPr="009A363E" w:rsidRDefault="00AB4BB7" w:rsidP="00AB4BB7">
                            <w:pPr>
                              <w:shd w:val="clear" w:color="auto" w:fill="FFFFFF"/>
                              <w:spacing w:before="0" w:line="285" w:lineRule="atLeast"/>
                              <w:jc w:val="left"/>
                              <w:rPr>
                                <w:rFonts w:ascii="Consolas" w:hAnsi="Consolas"/>
                                <w:color w:val="4E5B61"/>
                                <w:sz w:val="18"/>
                                <w:szCs w:val="18"/>
                              </w:rPr>
                            </w:pPr>
                            <w:r w:rsidRPr="009A363E">
                              <w:rPr>
                                <w:rFonts w:ascii="Consolas" w:hAnsi="Consolas"/>
                                <w:color w:val="4E5B61"/>
                                <w:sz w:val="18"/>
                                <w:szCs w:val="18"/>
                              </w:rPr>
                              <w:t xml:space="preserve">    </w:t>
                            </w:r>
                            <w:proofErr w:type="spellStart"/>
                            <w:r w:rsidRPr="009A363E">
                              <w:rPr>
                                <w:rFonts w:ascii="Consolas" w:hAnsi="Consolas"/>
                                <w:color w:val="D35400"/>
                                <w:sz w:val="18"/>
                                <w:szCs w:val="18"/>
                              </w:rPr>
                              <w:t>Wire</w:t>
                            </w:r>
                            <w:r w:rsidRPr="009A363E">
                              <w:rPr>
                                <w:rFonts w:ascii="Consolas" w:hAnsi="Consolas"/>
                                <w:color w:val="4E5B61"/>
                                <w:sz w:val="18"/>
                                <w:szCs w:val="18"/>
                              </w:rPr>
                              <w:t>.</w:t>
                            </w:r>
                            <w:r w:rsidRPr="009A363E">
                              <w:rPr>
                                <w:rFonts w:ascii="Consolas" w:hAnsi="Consolas"/>
                                <w:color w:val="D35400"/>
                                <w:sz w:val="18"/>
                                <w:szCs w:val="18"/>
                              </w:rPr>
                              <w:t>setSDA</w:t>
                            </w:r>
                            <w:proofErr w:type="spellEnd"/>
                            <w:r w:rsidRPr="009A363E">
                              <w:rPr>
                                <w:rFonts w:ascii="Consolas" w:hAnsi="Consolas"/>
                                <w:color w:val="434F54"/>
                                <w:sz w:val="18"/>
                                <w:szCs w:val="18"/>
                              </w:rPr>
                              <w:t>(</w:t>
                            </w:r>
                            <w:r w:rsidRPr="009A363E">
                              <w:rPr>
                                <w:rFonts w:ascii="Consolas" w:hAnsi="Consolas"/>
                                <w:color w:val="4E5B61"/>
                                <w:sz w:val="18"/>
                                <w:szCs w:val="18"/>
                              </w:rPr>
                              <w:t>SDA_PIN</w:t>
                            </w:r>
                            <w:proofErr w:type="gramStart"/>
                            <w:r w:rsidRPr="009A363E">
                              <w:rPr>
                                <w:rFonts w:ascii="Consolas" w:hAnsi="Consolas"/>
                                <w:color w:val="434F54"/>
                                <w:sz w:val="18"/>
                                <w:szCs w:val="18"/>
                              </w:rPr>
                              <w:t>)</w:t>
                            </w:r>
                            <w:r w:rsidRPr="009A363E">
                              <w:rPr>
                                <w:rFonts w:ascii="Consolas" w:hAnsi="Consolas"/>
                                <w:color w:val="4E5B61"/>
                                <w:sz w:val="18"/>
                                <w:szCs w:val="18"/>
                              </w:rPr>
                              <w:t>;</w:t>
                            </w:r>
                            <w:proofErr w:type="gramEnd"/>
                          </w:p>
                          <w:p w14:paraId="3C6FCE87" w14:textId="77777777" w:rsidR="00AB4BB7" w:rsidRPr="009A363E" w:rsidRDefault="00AB4BB7" w:rsidP="00AB4BB7">
                            <w:pPr>
                              <w:shd w:val="clear" w:color="auto" w:fill="FFFFFF"/>
                              <w:spacing w:before="0" w:line="285" w:lineRule="atLeast"/>
                              <w:jc w:val="left"/>
                              <w:rPr>
                                <w:rFonts w:ascii="Consolas" w:hAnsi="Consolas"/>
                                <w:color w:val="4E5B61"/>
                                <w:sz w:val="18"/>
                                <w:szCs w:val="18"/>
                              </w:rPr>
                            </w:pPr>
                            <w:r w:rsidRPr="009A363E">
                              <w:rPr>
                                <w:rFonts w:ascii="Consolas" w:hAnsi="Consolas"/>
                                <w:color w:val="4E5B61"/>
                                <w:sz w:val="18"/>
                                <w:szCs w:val="18"/>
                              </w:rPr>
                              <w:t xml:space="preserve">    </w:t>
                            </w:r>
                            <w:proofErr w:type="spellStart"/>
                            <w:r w:rsidRPr="009A363E">
                              <w:rPr>
                                <w:rFonts w:ascii="Consolas" w:hAnsi="Consolas"/>
                                <w:color w:val="D35400"/>
                                <w:sz w:val="18"/>
                                <w:szCs w:val="18"/>
                              </w:rPr>
                              <w:t>Wire</w:t>
                            </w:r>
                            <w:r w:rsidRPr="009A363E">
                              <w:rPr>
                                <w:rFonts w:ascii="Consolas" w:hAnsi="Consolas"/>
                                <w:color w:val="4E5B61"/>
                                <w:sz w:val="18"/>
                                <w:szCs w:val="18"/>
                              </w:rPr>
                              <w:t>.</w:t>
                            </w:r>
                            <w:r w:rsidRPr="009A363E">
                              <w:rPr>
                                <w:rFonts w:ascii="Consolas" w:hAnsi="Consolas"/>
                                <w:color w:val="D35400"/>
                                <w:sz w:val="18"/>
                                <w:szCs w:val="18"/>
                              </w:rPr>
                              <w:t>setSCL</w:t>
                            </w:r>
                            <w:proofErr w:type="spellEnd"/>
                            <w:r w:rsidRPr="009A363E">
                              <w:rPr>
                                <w:rFonts w:ascii="Consolas" w:hAnsi="Consolas"/>
                                <w:color w:val="434F54"/>
                                <w:sz w:val="18"/>
                                <w:szCs w:val="18"/>
                              </w:rPr>
                              <w:t>(</w:t>
                            </w:r>
                            <w:r w:rsidRPr="009A363E">
                              <w:rPr>
                                <w:rFonts w:ascii="Consolas" w:hAnsi="Consolas"/>
                                <w:color w:val="4E5B61"/>
                                <w:sz w:val="18"/>
                                <w:szCs w:val="18"/>
                              </w:rPr>
                              <w:t>SCL_PIN</w:t>
                            </w:r>
                            <w:proofErr w:type="gramStart"/>
                            <w:r w:rsidRPr="009A363E">
                              <w:rPr>
                                <w:rFonts w:ascii="Consolas" w:hAnsi="Consolas"/>
                                <w:color w:val="434F54"/>
                                <w:sz w:val="18"/>
                                <w:szCs w:val="18"/>
                              </w:rPr>
                              <w:t>)</w:t>
                            </w:r>
                            <w:r w:rsidRPr="009A363E">
                              <w:rPr>
                                <w:rFonts w:ascii="Consolas" w:hAnsi="Consolas"/>
                                <w:color w:val="4E5B61"/>
                                <w:sz w:val="18"/>
                                <w:szCs w:val="18"/>
                              </w:rPr>
                              <w:t>;</w:t>
                            </w:r>
                            <w:proofErr w:type="gramEnd"/>
                          </w:p>
                          <w:p w14:paraId="2852F107" w14:textId="77777777" w:rsidR="00AB4BB7" w:rsidRPr="009A363E" w:rsidRDefault="00AB4BB7" w:rsidP="00AB4BB7">
                            <w:pPr>
                              <w:shd w:val="clear" w:color="auto" w:fill="FFFFFF"/>
                              <w:spacing w:before="0" w:line="285" w:lineRule="atLeast"/>
                              <w:jc w:val="left"/>
                              <w:rPr>
                                <w:rFonts w:ascii="Consolas" w:hAnsi="Consolas"/>
                                <w:color w:val="4E5B61"/>
                                <w:sz w:val="18"/>
                                <w:szCs w:val="18"/>
                              </w:rPr>
                            </w:pPr>
                          </w:p>
                          <w:p w14:paraId="10F5672C" w14:textId="5BB4C420" w:rsidR="00AB4BB7" w:rsidRPr="009A363E" w:rsidRDefault="00AB4BB7" w:rsidP="00AB4BB7">
                            <w:pPr>
                              <w:shd w:val="clear" w:color="auto" w:fill="FFFFFF"/>
                              <w:spacing w:before="0" w:line="285" w:lineRule="atLeast"/>
                              <w:jc w:val="left"/>
                              <w:rPr>
                                <w:rFonts w:ascii="Consolas" w:hAnsi="Consolas"/>
                                <w:color w:val="4E5B61"/>
                                <w:sz w:val="18"/>
                                <w:szCs w:val="18"/>
                              </w:rPr>
                            </w:pPr>
                            <w:r w:rsidRPr="009A363E">
                              <w:rPr>
                                <w:rFonts w:ascii="Consolas" w:hAnsi="Consolas"/>
                                <w:color w:val="95A5A6"/>
                                <w:sz w:val="18"/>
                                <w:szCs w:val="18"/>
                              </w:rPr>
                              <w:t xml:space="preserve">    // </w:t>
                            </w:r>
                            <w:r w:rsidR="00A93F14" w:rsidRPr="009A363E">
                              <w:rPr>
                                <w:rFonts w:ascii="Consolas" w:hAnsi="Consolas"/>
                                <w:color w:val="95A5A6"/>
                                <w:sz w:val="18"/>
                                <w:szCs w:val="18"/>
                              </w:rPr>
                              <w:t>Start i2c communication</w:t>
                            </w:r>
                          </w:p>
                          <w:p w14:paraId="3183BD5B" w14:textId="77777777" w:rsidR="00AB4BB7" w:rsidRPr="009A363E" w:rsidRDefault="00AB4BB7" w:rsidP="00AB4BB7">
                            <w:pPr>
                              <w:shd w:val="clear" w:color="auto" w:fill="FFFFFF"/>
                              <w:spacing w:before="0" w:line="285" w:lineRule="atLeast"/>
                              <w:jc w:val="left"/>
                              <w:rPr>
                                <w:rFonts w:ascii="Consolas" w:hAnsi="Consolas"/>
                                <w:color w:val="4E5B61"/>
                                <w:sz w:val="18"/>
                                <w:szCs w:val="18"/>
                              </w:rPr>
                            </w:pPr>
                            <w:r w:rsidRPr="009A363E">
                              <w:rPr>
                                <w:rFonts w:ascii="Consolas" w:hAnsi="Consolas"/>
                                <w:color w:val="4E5B61"/>
                                <w:sz w:val="18"/>
                                <w:szCs w:val="18"/>
                              </w:rPr>
                              <w:t xml:space="preserve">    </w:t>
                            </w:r>
                            <w:proofErr w:type="spellStart"/>
                            <w:r w:rsidRPr="009A363E">
                              <w:rPr>
                                <w:rFonts w:ascii="Consolas" w:hAnsi="Consolas"/>
                                <w:color w:val="D35400"/>
                                <w:sz w:val="18"/>
                                <w:szCs w:val="18"/>
                              </w:rPr>
                              <w:t>Wire</w:t>
                            </w:r>
                            <w:r w:rsidRPr="009A363E">
                              <w:rPr>
                                <w:rFonts w:ascii="Consolas" w:hAnsi="Consolas"/>
                                <w:color w:val="4E5B61"/>
                                <w:sz w:val="18"/>
                                <w:szCs w:val="18"/>
                              </w:rPr>
                              <w:t>.</w:t>
                            </w:r>
                            <w:r w:rsidRPr="009A363E">
                              <w:rPr>
                                <w:rFonts w:ascii="Consolas" w:hAnsi="Consolas"/>
                                <w:color w:val="D35400"/>
                                <w:sz w:val="18"/>
                                <w:szCs w:val="18"/>
                              </w:rPr>
                              <w:t>begin</w:t>
                            </w:r>
                            <w:proofErr w:type="spellEnd"/>
                            <w:r w:rsidRPr="009A363E">
                              <w:rPr>
                                <w:rFonts w:ascii="Consolas" w:hAnsi="Consolas"/>
                                <w:color w:val="434F54"/>
                                <w:sz w:val="18"/>
                                <w:szCs w:val="18"/>
                              </w:rPr>
                              <w:t>(</w:t>
                            </w:r>
                            <w:r w:rsidRPr="009A363E">
                              <w:rPr>
                                <w:rFonts w:ascii="Consolas" w:hAnsi="Consolas"/>
                                <w:color w:val="4E5B61"/>
                                <w:sz w:val="18"/>
                                <w:szCs w:val="18"/>
                              </w:rPr>
                              <w:t>I2C_SLAVE_ADDRESS</w:t>
                            </w:r>
                            <w:proofErr w:type="gramStart"/>
                            <w:r w:rsidRPr="009A363E">
                              <w:rPr>
                                <w:rFonts w:ascii="Consolas" w:hAnsi="Consolas"/>
                                <w:color w:val="434F54"/>
                                <w:sz w:val="18"/>
                                <w:szCs w:val="18"/>
                              </w:rPr>
                              <w:t>)</w:t>
                            </w:r>
                            <w:r w:rsidRPr="009A363E">
                              <w:rPr>
                                <w:rFonts w:ascii="Consolas" w:hAnsi="Consolas"/>
                                <w:color w:val="4E5B61"/>
                                <w:sz w:val="18"/>
                                <w:szCs w:val="18"/>
                              </w:rPr>
                              <w:t>;</w:t>
                            </w:r>
                            <w:proofErr w:type="gramEnd"/>
                          </w:p>
                          <w:p w14:paraId="260412A5" w14:textId="77777777" w:rsidR="00AB4BB7" w:rsidRPr="009A363E" w:rsidRDefault="00AB4BB7" w:rsidP="00AB4BB7">
                            <w:pPr>
                              <w:shd w:val="clear" w:color="auto" w:fill="FFFFFF"/>
                              <w:spacing w:before="0" w:line="285" w:lineRule="atLeast"/>
                              <w:jc w:val="left"/>
                              <w:rPr>
                                <w:rFonts w:ascii="Consolas" w:hAnsi="Consolas"/>
                                <w:color w:val="4E5B61"/>
                                <w:sz w:val="18"/>
                                <w:szCs w:val="18"/>
                              </w:rPr>
                            </w:pPr>
                            <w:r w:rsidRPr="009A363E">
                              <w:rPr>
                                <w:rFonts w:ascii="Consolas" w:hAnsi="Consolas"/>
                                <w:color w:val="4E5B61"/>
                                <w:sz w:val="18"/>
                                <w:szCs w:val="18"/>
                              </w:rPr>
                              <w:t xml:space="preserve">    </w:t>
                            </w:r>
                            <w:proofErr w:type="spellStart"/>
                            <w:r w:rsidRPr="009A363E">
                              <w:rPr>
                                <w:rFonts w:ascii="Consolas" w:hAnsi="Consolas"/>
                                <w:color w:val="D35400"/>
                                <w:sz w:val="18"/>
                                <w:szCs w:val="18"/>
                              </w:rPr>
                              <w:t>Wire</w:t>
                            </w:r>
                            <w:r w:rsidRPr="009A363E">
                              <w:rPr>
                                <w:rFonts w:ascii="Consolas" w:hAnsi="Consolas"/>
                                <w:color w:val="4E5B61"/>
                                <w:sz w:val="18"/>
                                <w:szCs w:val="18"/>
                              </w:rPr>
                              <w:t>.</w:t>
                            </w:r>
                            <w:r w:rsidRPr="009A363E">
                              <w:rPr>
                                <w:rFonts w:ascii="Consolas" w:hAnsi="Consolas"/>
                                <w:color w:val="D35400"/>
                                <w:sz w:val="18"/>
                                <w:szCs w:val="18"/>
                              </w:rPr>
                              <w:t>onReceive</w:t>
                            </w:r>
                            <w:proofErr w:type="spellEnd"/>
                            <w:r w:rsidRPr="009A363E">
                              <w:rPr>
                                <w:rFonts w:ascii="Consolas" w:hAnsi="Consolas"/>
                                <w:color w:val="434F54"/>
                                <w:sz w:val="18"/>
                                <w:szCs w:val="18"/>
                              </w:rPr>
                              <w:t>(</w:t>
                            </w:r>
                            <w:proofErr w:type="spellStart"/>
                            <w:r w:rsidRPr="009A363E">
                              <w:rPr>
                                <w:rFonts w:ascii="Consolas" w:hAnsi="Consolas"/>
                                <w:color w:val="4E5B61"/>
                                <w:sz w:val="18"/>
                                <w:szCs w:val="18"/>
                              </w:rPr>
                              <w:t>receiveEvent</w:t>
                            </w:r>
                            <w:proofErr w:type="spellEnd"/>
                            <w:proofErr w:type="gramStart"/>
                            <w:r w:rsidRPr="009A363E">
                              <w:rPr>
                                <w:rFonts w:ascii="Consolas" w:hAnsi="Consolas"/>
                                <w:color w:val="434F54"/>
                                <w:sz w:val="18"/>
                                <w:szCs w:val="18"/>
                              </w:rPr>
                              <w:t>)</w:t>
                            </w:r>
                            <w:r w:rsidRPr="009A363E">
                              <w:rPr>
                                <w:rFonts w:ascii="Consolas" w:hAnsi="Consolas"/>
                                <w:color w:val="4E5B61"/>
                                <w:sz w:val="18"/>
                                <w:szCs w:val="18"/>
                              </w:rPr>
                              <w:t>;</w:t>
                            </w:r>
                            <w:proofErr w:type="gramEnd"/>
                          </w:p>
                          <w:p w14:paraId="054BFB78" w14:textId="77777777" w:rsidR="00AB4BB7" w:rsidRPr="009A363E" w:rsidRDefault="00AB4BB7" w:rsidP="00AB4BB7">
                            <w:pPr>
                              <w:shd w:val="clear" w:color="auto" w:fill="FFFFFF"/>
                              <w:spacing w:before="0" w:line="285" w:lineRule="atLeast"/>
                              <w:jc w:val="left"/>
                              <w:rPr>
                                <w:rFonts w:ascii="Consolas" w:hAnsi="Consolas"/>
                                <w:color w:val="4E5B61"/>
                                <w:sz w:val="18"/>
                                <w:szCs w:val="18"/>
                              </w:rPr>
                            </w:pPr>
                            <w:r w:rsidRPr="009A363E">
                              <w:rPr>
                                <w:rFonts w:ascii="Consolas" w:hAnsi="Consolas"/>
                                <w:color w:val="4E5B61"/>
                                <w:sz w:val="18"/>
                                <w:szCs w:val="18"/>
                              </w:rPr>
                              <w:t xml:space="preserve">    </w:t>
                            </w:r>
                            <w:proofErr w:type="spellStart"/>
                            <w:r w:rsidRPr="009A363E">
                              <w:rPr>
                                <w:rFonts w:ascii="Consolas" w:hAnsi="Consolas"/>
                                <w:color w:val="D35400"/>
                                <w:sz w:val="18"/>
                                <w:szCs w:val="18"/>
                              </w:rPr>
                              <w:t>Wire</w:t>
                            </w:r>
                            <w:r w:rsidRPr="009A363E">
                              <w:rPr>
                                <w:rFonts w:ascii="Consolas" w:hAnsi="Consolas"/>
                                <w:color w:val="4E5B61"/>
                                <w:sz w:val="18"/>
                                <w:szCs w:val="18"/>
                              </w:rPr>
                              <w:t>.</w:t>
                            </w:r>
                            <w:r w:rsidRPr="009A363E">
                              <w:rPr>
                                <w:rFonts w:ascii="Consolas" w:hAnsi="Consolas"/>
                                <w:color w:val="D35400"/>
                                <w:sz w:val="18"/>
                                <w:szCs w:val="18"/>
                              </w:rPr>
                              <w:t>onRequest</w:t>
                            </w:r>
                            <w:proofErr w:type="spellEnd"/>
                            <w:r w:rsidRPr="009A363E">
                              <w:rPr>
                                <w:rFonts w:ascii="Consolas" w:hAnsi="Consolas"/>
                                <w:color w:val="434F54"/>
                                <w:sz w:val="18"/>
                                <w:szCs w:val="18"/>
                              </w:rPr>
                              <w:t>(</w:t>
                            </w:r>
                            <w:proofErr w:type="spellStart"/>
                            <w:r w:rsidRPr="009A363E">
                              <w:rPr>
                                <w:rFonts w:ascii="Consolas" w:hAnsi="Consolas"/>
                                <w:color w:val="4E5B61"/>
                                <w:sz w:val="18"/>
                                <w:szCs w:val="18"/>
                              </w:rPr>
                              <w:t>requestEvent</w:t>
                            </w:r>
                            <w:proofErr w:type="spellEnd"/>
                            <w:proofErr w:type="gramStart"/>
                            <w:r w:rsidRPr="009A363E">
                              <w:rPr>
                                <w:rFonts w:ascii="Consolas" w:hAnsi="Consolas"/>
                                <w:color w:val="434F54"/>
                                <w:sz w:val="18"/>
                                <w:szCs w:val="18"/>
                              </w:rPr>
                              <w:t>)</w:t>
                            </w:r>
                            <w:r w:rsidRPr="009A363E">
                              <w:rPr>
                                <w:rFonts w:ascii="Consolas" w:hAnsi="Consolas"/>
                                <w:color w:val="4E5B61"/>
                                <w:sz w:val="18"/>
                                <w:szCs w:val="18"/>
                              </w:rPr>
                              <w:t>;</w:t>
                            </w:r>
                            <w:proofErr w:type="gramEnd"/>
                          </w:p>
                          <w:p w14:paraId="1A4D1617" w14:textId="6B30CB1B" w:rsidR="00777A1A" w:rsidRPr="007C5B83" w:rsidRDefault="00777A1A"/>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DF5B41D" id="Cuadro de texto 24" o:spid="_x0000_s1079" type="#_x0000_t202" style="position:absolute;left:0;text-align:left;margin-left:0;margin-top:92pt;width:444.75pt;height:189.45pt;z-index:251695104;visibility:visible;mso-wrap-style:square;mso-width-percent:0;mso-height-percent:0;mso-wrap-distance-left:9pt;mso-wrap-distance-top:3.6pt;mso-wrap-distance-right:9pt;mso-wrap-distance-bottom:3.6pt;mso-position-horizontal:center;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">
                <v:textbox>
                  <w:txbxContent>
                    <w:p w14:paraId="49ECAD6A" w14:textId="637A272C" w:rsidR="00AB4BB7" w:rsidRPr="009A363E" w:rsidRDefault="00AB4BB7" w:rsidP="00AB4BB7">
                      <w:pPr>
                        <w:shd w:val="clear" w:color="auto" w:fill="FFFFFF"/>
                        <w:spacing w:before="0" w:line="285" w:lineRule="atLeast"/>
                        <w:jc w:val="left"/>
                        <w:rPr>
                          <w:rFonts w:ascii="Consolas" w:hAnsi="Consolas"/>
                          <w:color w:val="4E5B61"/>
                          <w:sz w:val="18"/>
                          <w:szCs w:val="18"/>
                        </w:rPr>
                      </w:pPr>
                      <w:r w:rsidRPr="009A363E">
                        <w:rPr>
                          <w:rFonts w:ascii="Consolas" w:hAnsi="Consolas"/>
                          <w:color w:val="95A5A6"/>
                          <w:sz w:val="18"/>
                          <w:szCs w:val="18"/>
                        </w:rPr>
                        <w:t xml:space="preserve">    // Configure </w:t>
                      </w:r>
                      <w:proofErr w:type="spellStart"/>
                      <w:r w:rsidRPr="009A363E">
                        <w:rPr>
                          <w:rFonts w:ascii="Consolas" w:hAnsi="Consolas"/>
                          <w:color w:val="95A5A6"/>
                          <w:sz w:val="18"/>
                          <w:szCs w:val="18"/>
                        </w:rPr>
                        <w:t>internall</w:t>
                      </w:r>
                      <w:proofErr w:type="spellEnd"/>
                      <w:r w:rsidRPr="009A363E">
                        <w:rPr>
                          <w:rFonts w:ascii="Consolas" w:hAnsi="Consolas"/>
                          <w:color w:val="95A5A6"/>
                          <w:sz w:val="18"/>
                          <w:szCs w:val="18"/>
                        </w:rPr>
                        <w:t xml:space="preserve"> pull</w:t>
                      </w:r>
                      <w:r w:rsidR="00A93F14" w:rsidRPr="009A363E">
                        <w:rPr>
                          <w:rFonts w:ascii="Consolas" w:hAnsi="Consolas"/>
                          <w:color w:val="95A5A6"/>
                          <w:sz w:val="18"/>
                          <w:szCs w:val="18"/>
                        </w:rPr>
                        <w:t>-up resistances</w:t>
                      </w:r>
                    </w:p>
                    <w:p w14:paraId="17C596D9" w14:textId="77777777" w:rsidR="00AB4BB7" w:rsidRPr="009A363E" w:rsidRDefault="00AB4BB7" w:rsidP="00AB4BB7">
                      <w:pPr>
                        <w:shd w:val="clear" w:color="auto" w:fill="FFFFFF"/>
                        <w:spacing w:before="0" w:line="285" w:lineRule="atLeast"/>
                        <w:jc w:val="left"/>
                        <w:rPr>
                          <w:rFonts w:ascii="Consolas" w:hAnsi="Consolas"/>
                          <w:color w:val="4E5B61"/>
                          <w:sz w:val="18"/>
                          <w:szCs w:val="18"/>
                        </w:rPr>
                      </w:pPr>
                      <w:r w:rsidRPr="009A363E">
                        <w:rPr>
                          <w:rFonts w:ascii="Consolas" w:hAnsi="Consolas"/>
                          <w:color w:val="4E5B61"/>
                          <w:sz w:val="18"/>
                          <w:szCs w:val="18"/>
                        </w:rPr>
                        <w:t xml:space="preserve">    </w:t>
                      </w:r>
                      <w:proofErr w:type="spellStart"/>
                      <w:proofErr w:type="gramStart"/>
                      <w:r w:rsidRPr="009A363E">
                        <w:rPr>
                          <w:rFonts w:ascii="Consolas" w:hAnsi="Consolas"/>
                          <w:color w:val="D35400"/>
                          <w:sz w:val="18"/>
                          <w:szCs w:val="18"/>
                        </w:rPr>
                        <w:t>pinMode</w:t>
                      </w:r>
                      <w:proofErr w:type="spellEnd"/>
                      <w:r w:rsidRPr="009A363E">
                        <w:rPr>
                          <w:rFonts w:ascii="Consolas" w:hAnsi="Consolas"/>
                          <w:color w:val="434F54"/>
                          <w:sz w:val="18"/>
                          <w:szCs w:val="18"/>
                        </w:rPr>
                        <w:t>(</w:t>
                      </w:r>
                      <w:proofErr w:type="gramEnd"/>
                      <w:r w:rsidRPr="009A363E">
                        <w:rPr>
                          <w:rFonts w:ascii="Consolas" w:hAnsi="Consolas"/>
                          <w:color w:val="4E5B61"/>
                          <w:sz w:val="18"/>
                          <w:szCs w:val="18"/>
                        </w:rPr>
                        <w:t>SDA_PIN, INPUT_PULLUP</w:t>
                      </w:r>
                      <w:r w:rsidRPr="009A363E">
                        <w:rPr>
                          <w:rFonts w:ascii="Consolas" w:hAnsi="Consolas"/>
                          <w:color w:val="434F54"/>
                          <w:sz w:val="18"/>
                          <w:szCs w:val="18"/>
                        </w:rPr>
                        <w:t>)</w:t>
                      </w:r>
                      <w:r w:rsidRPr="009A363E">
                        <w:rPr>
                          <w:rFonts w:ascii="Consolas" w:hAnsi="Consolas"/>
                          <w:color w:val="4E5B61"/>
                          <w:sz w:val="18"/>
                          <w:szCs w:val="18"/>
                        </w:rPr>
                        <w:t>;</w:t>
                      </w:r>
                    </w:p>
                    <w:p w14:paraId="1238C66C" w14:textId="77777777" w:rsidR="00AB4BB7" w:rsidRPr="009A363E" w:rsidRDefault="00AB4BB7" w:rsidP="00AB4BB7">
                      <w:pPr>
                        <w:shd w:val="clear" w:color="auto" w:fill="FFFFFF"/>
                        <w:spacing w:before="0" w:line="285" w:lineRule="atLeast"/>
                        <w:jc w:val="left"/>
                        <w:rPr>
                          <w:rFonts w:ascii="Consolas" w:hAnsi="Consolas"/>
                          <w:color w:val="4E5B61"/>
                          <w:sz w:val="18"/>
                          <w:szCs w:val="18"/>
                        </w:rPr>
                      </w:pPr>
                      <w:r w:rsidRPr="009A363E">
                        <w:rPr>
                          <w:rFonts w:ascii="Consolas" w:hAnsi="Consolas"/>
                          <w:color w:val="4E5B61"/>
                          <w:sz w:val="18"/>
                          <w:szCs w:val="18"/>
                        </w:rPr>
                        <w:t xml:space="preserve">    </w:t>
                      </w:r>
                      <w:proofErr w:type="spellStart"/>
                      <w:proofErr w:type="gramStart"/>
                      <w:r w:rsidRPr="009A363E">
                        <w:rPr>
                          <w:rFonts w:ascii="Consolas" w:hAnsi="Consolas"/>
                          <w:color w:val="D35400"/>
                          <w:sz w:val="18"/>
                          <w:szCs w:val="18"/>
                        </w:rPr>
                        <w:t>pinMode</w:t>
                      </w:r>
                      <w:proofErr w:type="spellEnd"/>
                      <w:r w:rsidRPr="009A363E">
                        <w:rPr>
                          <w:rFonts w:ascii="Consolas" w:hAnsi="Consolas"/>
                          <w:color w:val="434F54"/>
                          <w:sz w:val="18"/>
                          <w:szCs w:val="18"/>
                        </w:rPr>
                        <w:t>(</w:t>
                      </w:r>
                      <w:proofErr w:type="gramEnd"/>
                      <w:r w:rsidRPr="009A363E">
                        <w:rPr>
                          <w:rFonts w:ascii="Consolas" w:hAnsi="Consolas"/>
                          <w:color w:val="4E5B61"/>
                          <w:sz w:val="18"/>
                          <w:szCs w:val="18"/>
                        </w:rPr>
                        <w:t>SCL_PIN, INPUT_PULLUP</w:t>
                      </w:r>
                      <w:r w:rsidRPr="009A363E">
                        <w:rPr>
                          <w:rFonts w:ascii="Consolas" w:hAnsi="Consolas"/>
                          <w:color w:val="434F54"/>
                          <w:sz w:val="18"/>
                          <w:szCs w:val="18"/>
                        </w:rPr>
                        <w:t>)</w:t>
                      </w:r>
                      <w:r w:rsidRPr="009A363E">
                        <w:rPr>
                          <w:rFonts w:ascii="Consolas" w:hAnsi="Consolas"/>
                          <w:color w:val="4E5B61"/>
                          <w:sz w:val="18"/>
                          <w:szCs w:val="18"/>
                        </w:rPr>
                        <w:t>;</w:t>
                      </w:r>
                    </w:p>
                    <w:p w14:paraId="2720CA91" w14:textId="77777777" w:rsidR="00AB4BB7" w:rsidRPr="009A363E" w:rsidRDefault="00AB4BB7" w:rsidP="00AB4BB7">
                      <w:pPr>
                        <w:shd w:val="clear" w:color="auto" w:fill="FFFFFF"/>
                        <w:spacing w:before="0" w:line="285" w:lineRule="atLeast"/>
                        <w:jc w:val="left"/>
                        <w:rPr>
                          <w:rFonts w:ascii="Consolas" w:hAnsi="Consolas"/>
                          <w:color w:val="4E5B61"/>
                          <w:sz w:val="18"/>
                          <w:szCs w:val="18"/>
                        </w:rPr>
                      </w:pPr>
                    </w:p>
                    <w:p w14:paraId="3007F265" w14:textId="2773FE6D" w:rsidR="00AB4BB7" w:rsidRPr="009A363E" w:rsidRDefault="00AB4BB7" w:rsidP="00AB4BB7">
                      <w:pPr>
                        <w:shd w:val="clear" w:color="auto" w:fill="FFFFFF"/>
                        <w:spacing w:before="0" w:line="285" w:lineRule="atLeast"/>
                        <w:jc w:val="left"/>
                        <w:rPr>
                          <w:rFonts w:ascii="Consolas" w:hAnsi="Consolas"/>
                          <w:color w:val="4E5B61"/>
                          <w:sz w:val="18"/>
                          <w:szCs w:val="18"/>
                        </w:rPr>
                      </w:pPr>
                      <w:r w:rsidRPr="009A363E">
                        <w:rPr>
                          <w:rFonts w:ascii="Consolas" w:hAnsi="Consolas"/>
                          <w:color w:val="95A5A6"/>
                          <w:sz w:val="18"/>
                          <w:szCs w:val="18"/>
                        </w:rPr>
                        <w:t xml:space="preserve">    // </w:t>
                      </w:r>
                      <w:r w:rsidR="00A93F14" w:rsidRPr="009A363E">
                        <w:rPr>
                          <w:rFonts w:ascii="Consolas" w:hAnsi="Consolas"/>
                          <w:color w:val="95A5A6"/>
                          <w:sz w:val="18"/>
                          <w:szCs w:val="18"/>
                        </w:rPr>
                        <w:t xml:space="preserve">Configure pins in </w:t>
                      </w:r>
                      <w:proofErr w:type="spellStart"/>
                      <w:r w:rsidR="00A93F14" w:rsidRPr="009A363E">
                        <w:rPr>
                          <w:rFonts w:ascii="Consolas" w:hAnsi="Consolas"/>
                          <w:color w:val="95A5A6"/>
                          <w:sz w:val="18"/>
                          <w:szCs w:val="18"/>
                        </w:rPr>
                        <w:t>wire.h</w:t>
                      </w:r>
                      <w:proofErr w:type="spellEnd"/>
                      <w:r w:rsidR="00A93F14" w:rsidRPr="009A363E">
                        <w:rPr>
                          <w:rFonts w:ascii="Consolas" w:hAnsi="Consolas"/>
                          <w:color w:val="95A5A6"/>
                          <w:sz w:val="18"/>
                          <w:szCs w:val="18"/>
                        </w:rPr>
                        <w:t xml:space="preserve"> library</w:t>
                      </w:r>
                    </w:p>
                    <w:p w14:paraId="3BEADEBD" w14:textId="77777777" w:rsidR="00AB4BB7" w:rsidRPr="009A363E" w:rsidRDefault="00AB4BB7" w:rsidP="00AB4BB7">
                      <w:pPr>
                        <w:shd w:val="clear" w:color="auto" w:fill="FFFFFF"/>
                        <w:spacing w:before="0" w:line="285" w:lineRule="atLeast"/>
                        <w:jc w:val="left"/>
                        <w:rPr>
                          <w:rFonts w:ascii="Consolas" w:hAnsi="Consolas"/>
                          <w:color w:val="4E5B61"/>
                          <w:sz w:val="18"/>
                          <w:szCs w:val="18"/>
                        </w:rPr>
                      </w:pPr>
                      <w:r w:rsidRPr="009A363E">
                        <w:rPr>
                          <w:rFonts w:ascii="Consolas" w:hAnsi="Consolas"/>
                          <w:color w:val="4E5B61"/>
                          <w:sz w:val="18"/>
                          <w:szCs w:val="18"/>
                        </w:rPr>
                        <w:t xml:space="preserve">    </w:t>
                      </w:r>
                      <w:proofErr w:type="spellStart"/>
                      <w:r w:rsidRPr="009A363E">
                        <w:rPr>
                          <w:rFonts w:ascii="Consolas" w:hAnsi="Consolas"/>
                          <w:color w:val="D35400"/>
                          <w:sz w:val="18"/>
                          <w:szCs w:val="18"/>
                        </w:rPr>
                        <w:t>Wire</w:t>
                      </w:r>
                      <w:r w:rsidRPr="009A363E">
                        <w:rPr>
                          <w:rFonts w:ascii="Consolas" w:hAnsi="Consolas"/>
                          <w:color w:val="4E5B61"/>
                          <w:sz w:val="18"/>
                          <w:szCs w:val="18"/>
                        </w:rPr>
                        <w:t>.</w:t>
                      </w:r>
                      <w:r w:rsidRPr="009A363E">
                        <w:rPr>
                          <w:rFonts w:ascii="Consolas" w:hAnsi="Consolas"/>
                          <w:color w:val="D35400"/>
                          <w:sz w:val="18"/>
                          <w:szCs w:val="18"/>
                        </w:rPr>
                        <w:t>setSDA</w:t>
                      </w:r>
                      <w:proofErr w:type="spellEnd"/>
                      <w:r w:rsidRPr="009A363E">
                        <w:rPr>
                          <w:rFonts w:ascii="Consolas" w:hAnsi="Consolas"/>
                          <w:color w:val="434F54"/>
                          <w:sz w:val="18"/>
                          <w:szCs w:val="18"/>
                        </w:rPr>
                        <w:t>(</w:t>
                      </w:r>
                      <w:r w:rsidRPr="009A363E">
                        <w:rPr>
                          <w:rFonts w:ascii="Consolas" w:hAnsi="Consolas"/>
                          <w:color w:val="4E5B61"/>
                          <w:sz w:val="18"/>
                          <w:szCs w:val="18"/>
                        </w:rPr>
                        <w:t>SDA_PIN</w:t>
                      </w:r>
                      <w:proofErr w:type="gramStart"/>
                      <w:r w:rsidRPr="009A363E">
                        <w:rPr>
                          <w:rFonts w:ascii="Consolas" w:hAnsi="Consolas"/>
                          <w:color w:val="434F54"/>
                          <w:sz w:val="18"/>
                          <w:szCs w:val="18"/>
                        </w:rPr>
                        <w:t>)</w:t>
                      </w:r>
                      <w:r w:rsidRPr="009A363E">
                        <w:rPr>
                          <w:rFonts w:ascii="Consolas" w:hAnsi="Consolas"/>
                          <w:color w:val="4E5B61"/>
                          <w:sz w:val="18"/>
                          <w:szCs w:val="18"/>
                        </w:rPr>
                        <w:t>;</w:t>
                      </w:r>
                      <w:proofErr w:type="gramEnd"/>
                    </w:p>
                    <w:p w14:paraId="3C6FCE87" w14:textId="77777777" w:rsidR="00AB4BB7" w:rsidRPr="009A363E" w:rsidRDefault="00AB4BB7" w:rsidP="00AB4BB7">
                      <w:pPr>
                        <w:shd w:val="clear" w:color="auto" w:fill="FFFFFF"/>
                        <w:spacing w:before="0" w:line="285" w:lineRule="atLeast"/>
                        <w:jc w:val="left"/>
                        <w:rPr>
                          <w:rFonts w:ascii="Consolas" w:hAnsi="Consolas"/>
                          <w:color w:val="4E5B61"/>
                          <w:sz w:val="18"/>
                          <w:szCs w:val="18"/>
                        </w:rPr>
                      </w:pPr>
                      <w:r w:rsidRPr="009A363E">
                        <w:rPr>
                          <w:rFonts w:ascii="Consolas" w:hAnsi="Consolas"/>
                          <w:color w:val="4E5B61"/>
                          <w:sz w:val="18"/>
                          <w:szCs w:val="18"/>
                        </w:rPr>
                        <w:t xml:space="preserve">    </w:t>
                      </w:r>
                      <w:proofErr w:type="spellStart"/>
                      <w:r w:rsidRPr="009A363E">
                        <w:rPr>
                          <w:rFonts w:ascii="Consolas" w:hAnsi="Consolas"/>
                          <w:color w:val="D35400"/>
                          <w:sz w:val="18"/>
                          <w:szCs w:val="18"/>
                        </w:rPr>
                        <w:t>Wire</w:t>
                      </w:r>
                      <w:r w:rsidRPr="009A363E">
                        <w:rPr>
                          <w:rFonts w:ascii="Consolas" w:hAnsi="Consolas"/>
                          <w:color w:val="4E5B61"/>
                          <w:sz w:val="18"/>
                          <w:szCs w:val="18"/>
                        </w:rPr>
                        <w:t>.</w:t>
                      </w:r>
                      <w:r w:rsidRPr="009A363E">
                        <w:rPr>
                          <w:rFonts w:ascii="Consolas" w:hAnsi="Consolas"/>
                          <w:color w:val="D35400"/>
                          <w:sz w:val="18"/>
                          <w:szCs w:val="18"/>
                        </w:rPr>
                        <w:t>setSCL</w:t>
                      </w:r>
                      <w:proofErr w:type="spellEnd"/>
                      <w:r w:rsidRPr="009A363E">
                        <w:rPr>
                          <w:rFonts w:ascii="Consolas" w:hAnsi="Consolas"/>
                          <w:color w:val="434F54"/>
                          <w:sz w:val="18"/>
                          <w:szCs w:val="18"/>
                        </w:rPr>
                        <w:t>(</w:t>
                      </w:r>
                      <w:r w:rsidRPr="009A363E">
                        <w:rPr>
                          <w:rFonts w:ascii="Consolas" w:hAnsi="Consolas"/>
                          <w:color w:val="4E5B61"/>
                          <w:sz w:val="18"/>
                          <w:szCs w:val="18"/>
                        </w:rPr>
                        <w:t>SCL_PIN</w:t>
                      </w:r>
                      <w:proofErr w:type="gramStart"/>
                      <w:r w:rsidRPr="009A363E">
                        <w:rPr>
                          <w:rFonts w:ascii="Consolas" w:hAnsi="Consolas"/>
                          <w:color w:val="434F54"/>
                          <w:sz w:val="18"/>
                          <w:szCs w:val="18"/>
                        </w:rPr>
                        <w:t>)</w:t>
                      </w:r>
                      <w:r w:rsidRPr="009A363E">
                        <w:rPr>
                          <w:rFonts w:ascii="Consolas" w:hAnsi="Consolas"/>
                          <w:color w:val="4E5B61"/>
                          <w:sz w:val="18"/>
                          <w:szCs w:val="18"/>
                        </w:rPr>
                        <w:t>;</w:t>
                      </w:r>
                      <w:proofErr w:type="gramEnd"/>
                    </w:p>
                    <w:p w14:paraId="2852F107" w14:textId="77777777" w:rsidR="00AB4BB7" w:rsidRPr="009A363E" w:rsidRDefault="00AB4BB7" w:rsidP="00AB4BB7">
                      <w:pPr>
                        <w:shd w:val="clear" w:color="auto" w:fill="FFFFFF"/>
                        <w:spacing w:before="0" w:line="285" w:lineRule="atLeast"/>
                        <w:jc w:val="left"/>
                        <w:rPr>
                          <w:rFonts w:ascii="Consolas" w:hAnsi="Consolas"/>
                          <w:color w:val="4E5B61"/>
                          <w:sz w:val="18"/>
                          <w:szCs w:val="18"/>
                        </w:rPr>
                      </w:pPr>
                    </w:p>
                    <w:p w14:paraId="10F5672C" w14:textId="5BB4C420" w:rsidR="00AB4BB7" w:rsidRPr="009A363E" w:rsidRDefault="00AB4BB7" w:rsidP="00AB4BB7">
                      <w:pPr>
                        <w:shd w:val="clear" w:color="auto" w:fill="FFFFFF"/>
                        <w:spacing w:before="0" w:line="285" w:lineRule="atLeast"/>
                        <w:jc w:val="left"/>
                        <w:rPr>
                          <w:rFonts w:ascii="Consolas" w:hAnsi="Consolas"/>
                          <w:color w:val="4E5B61"/>
                          <w:sz w:val="18"/>
                          <w:szCs w:val="18"/>
                        </w:rPr>
                      </w:pPr>
                      <w:r w:rsidRPr="009A363E">
                        <w:rPr>
                          <w:rFonts w:ascii="Consolas" w:hAnsi="Consolas"/>
                          <w:color w:val="95A5A6"/>
                          <w:sz w:val="18"/>
                          <w:szCs w:val="18"/>
                        </w:rPr>
                        <w:t xml:space="preserve">    // </w:t>
                      </w:r>
                      <w:r w:rsidR="00A93F14" w:rsidRPr="009A363E">
                        <w:rPr>
                          <w:rFonts w:ascii="Consolas" w:hAnsi="Consolas"/>
                          <w:color w:val="95A5A6"/>
                          <w:sz w:val="18"/>
                          <w:szCs w:val="18"/>
                        </w:rPr>
                        <w:t>Start i2c communication</w:t>
                      </w:r>
                    </w:p>
                    <w:p w14:paraId="3183BD5B" w14:textId="77777777" w:rsidR="00AB4BB7" w:rsidRPr="009A363E" w:rsidRDefault="00AB4BB7" w:rsidP="00AB4BB7">
                      <w:pPr>
                        <w:shd w:val="clear" w:color="auto" w:fill="FFFFFF"/>
                        <w:spacing w:before="0" w:line="285" w:lineRule="atLeast"/>
                        <w:jc w:val="left"/>
                        <w:rPr>
                          <w:rFonts w:ascii="Consolas" w:hAnsi="Consolas"/>
                          <w:color w:val="4E5B61"/>
                          <w:sz w:val="18"/>
                          <w:szCs w:val="18"/>
                        </w:rPr>
                      </w:pPr>
                      <w:r w:rsidRPr="009A363E">
                        <w:rPr>
                          <w:rFonts w:ascii="Consolas" w:hAnsi="Consolas"/>
                          <w:color w:val="4E5B61"/>
                          <w:sz w:val="18"/>
                          <w:szCs w:val="18"/>
                        </w:rPr>
                        <w:t xml:space="preserve">    </w:t>
                      </w:r>
                      <w:proofErr w:type="spellStart"/>
                      <w:r w:rsidRPr="009A363E">
                        <w:rPr>
                          <w:rFonts w:ascii="Consolas" w:hAnsi="Consolas"/>
                          <w:color w:val="D35400"/>
                          <w:sz w:val="18"/>
                          <w:szCs w:val="18"/>
                        </w:rPr>
                        <w:t>Wire</w:t>
                      </w:r>
                      <w:r w:rsidRPr="009A363E">
                        <w:rPr>
                          <w:rFonts w:ascii="Consolas" w:hAnsi="Consolas"/>
                          <w:color w:val="4E5B61"/>
                          <w:sz w:val="18"/>
                          <w:szCs w:val="18"/>
                        </w:rPr>
                        <w:t>.</w:t>
                      </w:r>
                      <w:r w:rsidRPr="009A363E">
                        <w:rPr>
                          <w:rFonts w:ascii="Consolas" w:hAnsi="Consolas"/>
                          <w:color w:val="D35400"/>
                          <w:sz w:val="18"/>
                          <w:szCs w:val="18"/>
                        </w:rPr>
                        <w:t>begin</w:t>
                      </w:r>
                      <w:proofErr w:type="spellEnd"/>
                      <w:r w:rsidRPr="009A363E">
                        <w:rPr>
                          <w:rFonts w:ascii="Consolas" w:hAnsi="Consolas"/>
                          <w:color w:val="434F54"/>
                          <w:sz w:val="18"/>
                          <w:szCs w:val="18"/>
                        </w:rPr>
                        <w:t>(</w:t>
                      </w:r>
                      <w:r w:rsidRPr="009A363E">
                        <w:rPr>
                          <w:rFonts w:ascii="Consolas" w:hAnsi="Consolas"/>
                          <w:color w:val="4E5B61"/>
                          <w:sz w:val="18"/>
                          <w:szCs w:val="18"/>
                        </w:rPr>
                        <w:t>I2C_SLAVE_ADDRESS</w:t>
                      </w:r>
                      <w:proofErr w:type="gramStart"/>
                      <w:r w:rsidRPr="009A363E">
                        <w:rPr>
                          <w:rFonts w:ascii="Consolas" w:hAnsi="Consolas"/>
                          <w:color w:val="434F54"/>
                          <w:sz w:val="18"/>
                          <w:szCs w:val="18"/>
                        </w:rPr>
                        <w:t>)</w:t>
                      </w:r>
                      <w:r w:rsidRPr="009A363E">
                        <w:rPr>
                          <w:rFonts w:ascii="Consolas" w:hAnsi="Consolas"/>
                          <w:color w:val="4E5B61"/>
                          <w:sz w:val="18"/>
                          <w:szCs w:val="18"/>
                        </w:rPr>
                        <w:t>;</w:t>
                      </w:r>
                      <w:proofErr w:type="gramEnd"/>
                    </w:p>
                    <w:p w14:paraId="260412A5" w14:textId="77777777" w:rsidR="00AB4BB7" w:rsidRPr="009A363E" w:rsidRDefault="00AB4BB7" w:rsidP="00AB4BB7">
                      <w:pPr>
                        <w:shd w:val="clear" w:color="auto" w:fill="FFFFFF"/>
                        <w:spacing w:before="0" w:line="285" w:lineRule="atLeast"/>
                        <w:jc w:val="left"/>
                        <w:rPr>
                          <w:rFonts w:ascii="Consolas" w:hAnsi="Consolas"/>
                          <w:color w:val="4E5B61"/>
                          <w:sz w:val="18"/>
                          <w:szCs w:val="18"/>
                        </w:rPr>
                      </w:pPr>
                      <w:r w:rsidRPr="009A363E">
                        <w:rPr>
                          <w:rFonts w:ascii="Consolas" w:hAnsi="Consolas"/>
                          <w:color w:val="4E5B61"/>
                          <w:sz w:val="18"/>
                          <w:szCs w:val="18"/>
                        </w:rPr>
                        <w:t xml:space="preserve">    </w:t>
                      </w:r>
                      <w:proofErr w:type="spellStart"/>
                      <w:r w:rsidRPr="009A363E">
                        <w:rPr>
                          <w:rFonts w:ascii="Consolas" w:hAnsi="Consolas"/>
                          <w:color w:val="D35400"/>
                          <w:sz w:val="18"/>
                          <w:szCs w:val="18"/>
                        </w:rPr>
                        <w:t>Wire</w:t>
                      </w:r>
                      <w:r w:rsidRPr="009A363E">
                        <w:rPr>
                          <w:rFonts w:ascii="Consolas" w:hAnsi="Consolas"/>
                          <w:color w:val="4E5B61"/>
                          <w:sz w:val="18"/>
                          <w:szCs w:val="18"/>
                        </w:rPr>
                        <w:t>.</w:t>
                      </w:r>
                      <w:r w:rsidRPr="009A363E">
                        <w:rPr>
                          <w:rFonts w:ascii="Consolas" w:hAnsi="Consolas"/>
                          <w:color w:val="D35400"/>
                          <w:sz w:val="18"/>
                          <w:szCs w:val="18"/>
                        </w:rPr>
                        <w:t>onReceive</w:t>
                      </w:r>
                      <w:proofErr w:type="spellEnd"/>
                      <w:r w:rsidRPr="009A363E">
                        <w:rPr>
                          <w:rFonts w:ascii="Consolas" w:hAnsi="Consolas"/>
                          <w:color w:val="434F54"/>
                          <w:sz w:val="18"/>
                          <w:szCs w:val="18"/>
                        </w:rPr>
                        <w:t>(</w:t>
                      </w:r>
                      <w:proofErr w:type="spellStart"/>
                      <w:r w:rsidRPr="009A363E">
                        <w:rPr>
                          <w:rFonts w:ascii="Consolas" w:hAnsi="Consolas"/>
                          <w:color w:val="4E5B61"/>
                          <w:sz w:val="18"/>
                          <w:szCs w:val="18"/>
                        </w:rPr>
                        <w:t>receiveEvent</w:t>
                      </w:r>
                      <w:proofErr w:type="spellEnd"/>
                      <w:proofErr w:type="gramStart"/>
                      <w:r w:rsidRPr="009A363E">
                        <w:rPr>
                          <w:rFonts w:ascii="Consolas" w:hAnsi="Consolas"/>
                          <w:color w:val="434F54"/>
                          <w:sz w:val="18"/>
                          <w:szCs w:val="18"/>
                        </w:rPr>
                        <w:t>)</w:t>
                      </w:r>
                      <w:r w:rsidRPr="009A363E">
                        <w:rPr>
                          <w:rFonts w:ascii="Consolas" w:hAnsi="Consolas"/>
                          <w:color w:val="4E5B61"/>
                          <w:sz w:val="18"/>
                          <w:szCs w:val="18"/>
                        </w:rPr>
                        <w:t>;</w:t>
                      </w:r>
                      <w:proofErr w:type="gramEnd"/>
                    </w:p>
                    <w:p w14:paraId="054BFB78" w14:textId="77777777" w:rsidR="00AB4BB7" w:rsidRPr="009A363E" w:rsidRDefault="00AB4BB7" w:rsidP="00AB4BB7">
                      <w:pPr>
                        <w:shd w:val="clear" w:color="auto" w:fill="FFFFFF"/>
                        <w:spacing w:before="0" w:line="285" w:lineRule="atLeast"/>
                        <w:jc w:val="left"/>
                        <w:rPr>
                          <w:rFonts w:ascii="Consolas" w:hAnsi="Consolas"/>
                          <w:color w:val="4E5B61"/>
                          <w:sz w:val="18"/>
                          <w:szCs w:val="18"/>
                        </w:rPr>
                      </w:pPr>
                      <w:r w:rsidRPr="009A363E">
                        <w:rPr>
                          <w:rFonts w:ascii="Consolas" w:hAnsi="Consolas"/>
                          <w:color w:val="4E5B61"/>
                          <w:sz w:val="18"/>
                          <w:szCs w:val="18"/>
                        </w:rPr>
                        <w:t xml:space="preserve">    </w:t>
                      </w:r>
                      <w:proofErr w:type="spellStart"/>
                      <w:r w:rsidRPr="009A363E">
                        <w:rPr>
                          <w:rFonts w:ascii="Consolas" w:hAnsi="Consolas"/>
                          <w:color w:val="D35400"/>
                          <w:sz w:val="18"/>
                          <w:szCs w:val="18"/>
                        </w:rPr>
                        <w:t>Wire</w:t>
                      </w:r>
                      <w:r w:rsidRPr="009A363E">
                        <w:rPr>
                          <w:rFonts w:ascii="Consolas" w:hAnsi="Consolas"/>
                          <w:color w:val="4E5B61"/>
                          <w:sz w:val="18"/>
                          <w:szCs w:val="18"/>
                        </w:rPr>
                        <w:t>.</w:t>
                      </w:r>
                      <w:r w:rsidRPr="009A363E">
                        <w:rPr>
                          <w:rFonts w:ascii="Consolas" w:hAnsi="Consolas"/>
                          <w:color w:val="D35400"/>
                          <w:sz w:val="18"/>
                          <w:szCs w:val="18"/>
                        </w:rPr>
                        <w:t>onRequest</w:t>
                      </w:r>
                      <w:proofErr w:type="spellEnd"/>
                      <w:r w:rsidRPr="009A363E">
                        <w:rPr>
                          <w:rFonts w:ascii="Consolas" w:hAnsi="Consolas"/>
                          <w:color w:val="434F54"/>
                          <w:sz w:val="18"/>
                          <w:szCs w:val="18"/>
                        </w:rPr>
                        <w:t>(</w:t>
                      </w:r>
                      <w:proofErr w:type="spellStart"/>
                      <w:r w:rsidRPr="009A363E">
                        <w:rPr>
                          <w:rFonts w:ascii="Consolas" w:hAnsi="Consolas"/>
                          <w:color w:val="4E5B61"/>
                          <w:sz w:val="18"/>
                          <w:szCs w:val="18"/>
                        </w:rPr>
                        <w:t>requestEvent</w:t>
                      </w:r>
                      <w:proofErr w:type="spellEnd"/>
                      <w:proofErr w:type="gramStart"/>
                      <w:r w:rsidRPr="009A363E">
                        <w:rPr>
                          <w:rFonts w:ascii="Consolas" w:hAnsi="Consolas"/>
                          <w:color w:val="434F54"/>
                          <w:sz w:val="18"/>
                          <w:szCs w:val="18"/>
                        </w:rPr>
                        <w:t>)</w:t>
                      </w:r>
                      <w:r w:rsidRPr="009A363E">
                        <w:rPr>
                          <w:rFonts w:ascii="Consolas" w:hAnsi="Consolas"/>
                          <w:color w:val="4E5B61"/>
                          <w:sz w:val="18"/>
                          <w:szCs w:val="18"/>
                        </w:rPr>
                        <w:t>;</w:t>
                      </w:r>
                      <w:proofErr w:type="gramEnd"/>
                    </w:p>
                    <w:p w14:paraId="1A4D1617" w14:textId="6B30CB1B" w:rsidR="00777A1A" w:rsidRPr="007C5B83" w:rsidRDefault="00777A1A"/>
                  </w:txbxContent>
                </v:textbox>
                <w10:wrap type="square"/>
              </v:shape>
            </w:pict>
          </mc:Fallback>
        </mc:AlternateContent>
      </w:r>
      <w:r>
        <w:rPr>
          <w:noProof/>
        </w:rPr>
        <mc:AlternateContent>
          <mc:Choice Requires="wps">
            <w:drawing>
              <wp:anchor distT="0" distB="0" distL="114300" distR="114300" simplePos="0" relativeHeight="251696128" behindDoc="0" locked="0" layoutInCell="1" allowOverlap="1" wp14:anchorId="4B570B26" wp14:editId="21AA51ED">
                <wp:simplePos x="0" y="0"/>
                <wp:positionH relativeFrom="column">
                  <wp:posOffset>55880</wp:posOffset>
                </wp:positionH>
                <wp:positionV relativeFrom="paragraph">
                  <wp:posOffset>3843020</wp:posOffset>
                </wp:positionV>
                <wp:extent cx="5648325" cy="266700"/>
                <wp:effectExtent l="0" t="0" r="0" b="0"/>
                <wp:wrapSquare wrapText="bothSides"/>
                <wp:docPr id="1436760996" name="Cuadro de texto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48325" cy="266700"/>
                        </a:xfrm>
                        <a:prstGeom prst="rect">
                          <a:avLst/>
                        </a:prstGeom>
                        <a:solidFill>
                          <a:srgbClr val="FFFFFF"/>
                        </a:solidFill>
                        <a:ln>
                          <a:noFill/>
                        </a:ln>
                      </wps:spPr>
                      <wps:txbx>
                        <w:txbxContent>
                          <w:p w14:paraId="0C896D50" w14:textId="078FF049" w:rsidR="00445014" w:rsidRPr="007C5B83" w:rsidRDefault="00445014" w:rsidP="00445014">
                            <w:pPr>
                              <w:pStyle w:val="Descripcin"/>
                              <w:rPr>
                                <w:szCs w:val="20"/>
                              </w:rPr>
                            </w:pPr>
                            <w:bookmarkStart w:id="617" w:name="_Toc169374472"/>
                            <w:r w:rsidRPr="007C5B83">
                              <w:t xml:space="preserve">List </w:t>
                            </w:r>
                            <w:r w:rsidR="00A110F7">
                              <w:fldChar w:fldCharType="begin"/>
                            </w:r>
                            <w:r w:rsidR="00A110F7">
                              <w:instrText xml:space="preserve"> STYLEREF 1 \s </w:instrText>
                            </w:r>
                            <w:r w:rsidR="00A110F7">
                              <w:fldChar w:fldCharType="separate"/>
                            </w:r>
                            <w:r w:rsidR="00A110F7">
                              <w:rPr>
                                <w:noProof/>
                              </w:rPr>
                              <w:t>5</w:t>
                            </w:r>
                            <w:r w:rsidR="00A110F7">
                              <w:fldChar w:fldCharType="end"/>
                            </w:r>
                            <w:r w:rsidR="00A110F7">
                              <w:t>.</w:t>
                            </w:r>
                            <w:r w:rsidR="00A110F7">
                              <w:fldChar w:fldCharType="begin"/>
                            </w:r>
                            <w:r w:rsidR="00A110F7">
                              <w:instrText xml:space="preserve"> SEQ List \* ARABIC \s 1 </w:instrText>
                            </w:r>
                            <w:r w:rsidR="00A110F7">
                              <w:fldChar w:fldCharType="separate"/>
                            </w:r>
                            <w:r w:rsidR="00A110F7">
                              <w:rPr>
                                <w:noProof/>
                              </w:rPr>
                              <w:t>7</w:t>
                            </w:r>
                            <w:r w:rsidR="00A110F7">
                              <w:fldChar w:fldCharType="end"/>
                            </w:r>
                            <w:r w:rsidRPr="007C5B83">
                              <w:t>: I2C Communication Settings.</w:t>
                            </w:r>
                            <w:bookmarkEnd w:id="617"/>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4B570B26" id="Cuadro de texto 23" o:spid="_x0000_s1080" type="#_x0000_t202" style="position:absolute;left:0;text-align:left;margin-left:4.4pt;margin-top:302.6pt;width:444.75pt;height:21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" stroked="f">
                <v:textbox style="mso-fit-shape-to-text:t" inset="0,0,0,0">
                  <w:txbxContent>
                    <w:p w14:paraId="0C896D50" w14:textId="078FF049" w:rsidR="00445014" w:rsidRPr="007C5B83" w:rsidRDefault="00445014" w:rsidP="00445014">
                      <w:pPr>
                        <w:pStyle w:val="Descripcin"/>
                        <w:rPr>
                          <w:szCs w:val="20"/>
                        </w:rPr>
                      </w:pPr>
                      <w:bookmarkStart w:id="618" w:name="_Toc169374472"/>
                      <w:r w:rsidRPr="007C5B83">
                        <w:t xml:space="preserve">List </w:t>
                      </w:r>
                      <w:r w:rsidR="00A110F7">
                        <w:fldChar w:fldCharType="begin"/>
                      </w:r>
                      <w:r w:rsidR="00A110F7">
                        <w:instrText xml:space="preserve"> STYLEREF 1 \s </w:instrText>
                      </w:r>
                      <w:r w:rsidR="00A110F7">
                        <w:fldChar w:fldCharType="separate"/>
                      </w:r>
                      <w:r w:rsidR="00A110F7">
                        <w:rPr>
                          <w:noProof/>
                        </w:rPr>
                        <w:t>5</w:t>
                      </w:r>
                      <w:r w:rsidR="00A110F7">
                        <w:fldChar w:fldCharType="end"/>
                      </w:r>
                      <w:r w:rsidR="00A110F7">
                        <w:t>.</w:t>
                      </w:r>
                      <w:r w:rsidR="00A110F7">
                        <w:fldChar w:fldCharType="begin"/>
                      </w:r>
                      <w:r w:rsidR="00A110F7">
                        <w:instrText xml:space="preserve"> SEQ List \* ARABIC \s 1 </w:instrText>
                      </w:r>
                      <w:r w:rsidR="00A110F7">
                        <w:fldChar w:fldCharType="separate"/>
                      </w:r>
                      <w:r w:rsidR="00A110F7">
                        <w:rPr>
                          <w:noProof/>
                        </w:rPr>
                        <w:t>7</w:t>
                      </w:r>
                      <w:r w:rsidR="00A110F7">
                        <w:fldChar w:fldCharType="end"/>
                      </w:r>
                      <w:r w:rsidRPr="007C5B83">
                        <w:t>: I2C Communication Settings.</w:t>
                      </w:r>
                      <w:bookmarkEnd w:id="618"/>
                    </w:p>
                  </w:txbxContent>
                </v:textbox>
                <w10:wrap type="square"/>
              </v:shape>
            </w:pict>
          </mc:Fallback>
        </mc:AlternateContent>
      </w:r>
      <w:r w:rsidR="0087660D" w:rsidRPr="007C5B83">
        <w:t xml:space="preserve">The Raspberry Pi Pico programming was done using </w:t>
      </w:r>
      <w:r w:rsidR="00FA3F22" w:rsidRPr="007C5B83">
        <w:t xml:space="preserve">the Arduino IDE because of the simplicity of connection it offers. </w:t>
      </w:r>
      <w:r w:rsidR="00242AA5" w:rsidRPr="007C5B83">
        <w:t xml:space="preserve">It was decided to program the microcontroller using c language based on the impossibility of programming the </w:t>
      </w:r>
      <w:r w:rsidR="00283EDA" w:rsidRPr="007C5B83">
        <w:t xml:space="preserve">controller as a slave in </w:t>
      </w:r>
      <w:proofErr w:type="spellStart"/>
      <w:r w:rsidR="00283EDA" w:rsidRPr="007C5B83">
        <w:t>upython</w:t>
      </w:r>
      <w:proofErr w:type="spellEnd"/>
      <w:r w:rsidR="00283EDA" w:rsidRPr="007C5B83">
        <w:t>.</w:t>
      </w:r>
      <w:r w:rsidR="00777A1A" w:rsidRPr="007C5B83">
        <w:t xml:space="preserve"> </w:t>
      </w:r>
      <w:r w:rsidR="00283EDA" w:rsidRPr="007C5B83">
        <w:t xml:space="preserve">The following </w:t>
      </w:r>
      <w:r w:rsidR="00AB4BB7" w:rsidRPr="007C5B83">
        <w:t xml:space="preserve">code included in the </w:t>
      </w:r>
      <w:proofErr w:type="gramStart"/>
      <w:r w:rsidR="00AB4BB7" w:rsidRPr="007C5B83">
        <w:t>setup(</w:t>
      </w:r>
      <w:proofErr w:type="gramEnd"/>
      <w:r w:rsidR="00AB4BB7" w:rsidRPr="007C5B83">
        <w:t>)</w:t>
      </w:r>
      <w:r w:rsidR="00283EDA" w:rsidRPr="007C5B83">
        <w:t xml:space="preserve"> allows </w:t>
      </w:r>
      <w:r w:rsidR="00777A1A" w:rsidRPr="007C5B83">
        <w:t>to do such action</w:t>
      </w:r>
      <w:r w:rsidR="00AB4BB7" w:rsidRPr="007C5B83">
        <w:t xml:space="preserve"> </w:t>
      </w:r>
      <w:sdt>
        <w:sdtPr>
          <w:id w:val="963775359"/>
          <w:citation/>
        </w:sdtPr>
        <w:sdtContent>
          <w:r w:rsidR="00AB4BB7" w:rsidRPr="007C5B83">
            <w:fldChar w:fldCharType="begin"/>
          </w:r>
          <w:r w:rsidR="00AB4BB7" w:rsidRPr="007C5B83">
            <w:instrText xml:space="preserve"> CITATION Una \l 3082 </w:instrText>
          </w:r>
          <w:r w:rsidR="00AB4BB7" w:rsidRPr="007C5B83">
            <w:fldChar w:fldCharType="separate"/>
          </w:r>
          <w:r w:rsidR="00AB4BB7" w:rsidRPr="007C5B83">
            <w:t>[37]</w:t>
          </w:r>
          <w:r w:rsidR="00AB4BB7" w:rsidRPr="007C5B83">
            <w:fldChar w:fldCharType="end"/>
          </w:r>
        </w:sdtContent>
      </w:sdt>
      <w:r w:rsidR="00777A1A" w:rsidRPr="007C5B83">
        <w:t>:</w:t>
      </w:r>
    </w:p>
    <w:p w14:paraId="60F1D617" w14:textId="77777777" w:rsidR="00445014" w:rsidRPr="007C5B83" w:rsidRDefault="00445014" w:rsidP="007C28C1"/>
    <w:p w14:paraId="67EE83B6" w14:textId="1C098DF4" w:rsidR="00F27CAB" w:rsidRPr="007C5B83" w:rsidRDefault="000D30DA" w:rsidP="00E56AEC">
      <w:pPr>
        <w:rPr>
          <w:szCs w:val="28"/>
        </w:rPr>
      </w:pPr>
      <w:r>
        <w:rPr>
          <w:noProof/>
        </w:rPr>
        <w:lastRenderedPageBreak/>
        <mc:AlternateContent>
          <mc:Choice Requires="wps">
            <w:drawing>
              <wp:anchor distT="0" distB="0" distL="114300" distR="114300" simplePos="0" relativeHeight="251697152" behindDoc="0" locked="0" layoutInCell="1" allowOverlap="1" wp14:anchorId="3FEA9686" wp14:editId="03562D03">
                <wp:simplePos x="0" y="0"/>
                <wp:positionH relativeFrom="column">
                  <wp:posOffset>-160020</wp:posOffset>
                </wp:positionH>
                <wp:positionV relativeFrom="paragraph">
                  <wp:posOffset>7009130</wp:posOffset>
                </wp:positionV>
                <wp:extent cx="6042660" cy="266700"/>
                <wp:effectExtent l="0" t="0" r="0" b="0"/>
                <wp:wrapSquare wrapText="bothSides"/>
                <wp:docPr id="1322150766" name="Cuadro de texto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42660" cy="266700"/>
                        </a:xfrm>
                        <a:prstGeom prst="rect">
                          <a:avLst/>
                        </a:prstGeom>
                        <a:solidFill>
                          <a:srgbClr val="FFFFFF"/>
                        </a:solidFill>
                        <a:ln>
                          <a:noFill/>
                        </a:ln>
                      </wps:spPr>
                      <wps:txbx>
                        <w:txbxContent>
                          <w:p w14:paraId="3F7F8F7D" w14:textId="069B507F" w:rsidR="00445014" w:rsidRPr="007C5B83" w:rsidRDefault="00445014" w:rsidP="00445014">
                            <w:pPr>
                              <w:pStyle w:val="Descripcin"/>
                              <w:rPr>
                                <w:szCs w:val="20"/>
                              </w:rPr>
                            </w:pPr>
                            <w:bookmarkStart w:id="619" w:name="_Toc169374473"/>
                            <w:r w:rsidRPr="007C5B83">
                              <w:t xml:space="preserve">List </w:t>
                            </w:r>
                            <w:r w:rsidR="00A110F7">
                              <w:fldChar w:fldCharType="begin"/>
                            </w:r>
                            <w:r w:rsidR="00A110F7">
                              <w:instrText xml:space="preserve"> STYLEREF 1 \s </w:instrText>
                            </w:r>
                            <w:r w:rsidR="00A110F7">
                              <w:fldChar w:fldCharType="separate"/>
                            </w:r>
                            <w:r w:rsidR="00A110F7">
                              <w:rPr>
                                <w:noProof/>
                              </w:rPr>
                              <w:t>5</w:t>
                            </w:r>
                            <w:r w:rsidR="00A110F7">
                              <w:fldChar w:fldCharType="end"/>
                            </w:r>
                            <w:r w:rsidR="00A110F7">
                              <w:t>.</w:t>
                            </w:r>
                            <w:r w:rsidR="00A110F7">
                              <w:fldChar w:fldCharType="begin"/>
                            </w:r>
                            <w:r w:rsidR="00A110F7">
                              <w:instrText xml:space="preserve"> SEQ List \* ARABIC \s 1 </w:instrText>
                            </w:r>
                            <w:r w:rsidR="00A110F7">
                              <w:fldChar w:fldCharType="separate"/>
                            </w:r>
                            <w:r w:rsidR="00A110F7">
                              <w:rPr>
                                <w:noProof/>
                              </w:rPr>
                              <w:t>8</w:t>
                            </w:r>
                            <w:r w:rsidR="00A110F7">
                              <w:fldChar w:fldCharType="end"/>
                            </w:r>
                            <w:r w:rsidRPr="007C5B83">
                              <w:t>: I2C Data Reception and Processing.</w:t>
                            </w:r>
                            <w:bookmarkEnd w:id="619"/>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3FEA9686" id="Cuadro de texto 22" o:spid="_x0000_s1081" type="#_x0000_t202" style="position:absolute;left:0;text-align:left;margin-left:-12.6pt;margin-top:551.9pt;width:475.8pt;height:21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" stroked="f">
                <v:textbox style="mso-fit-shape-to-text:t" inset="0,0,0,0">
                  <w:txbxContent>
                    <w:p w14:paraId="3F7F8F7D" w14:textId="069B507F" w:rsidR="00445014" w:rsidRPr="007C5B83" w:rsidRDefault="00445014" w:rsidP="00445014">
                      <w:pPr>
                        <w:pStyle w:val="Descripcin"/>
                        <w:rPr>
                          <w:szCs w:val="20"/>
                        </w:rPr>
                      </w:pPr>
                      <w:bookmarkStart w:id="620" w:name="_Toc169374473"/>
                      <w:r w:rsidRPr="007C5B83">
                        <w:t xml:space="preserve">List </w:t>
                      </w:r>
                      <w:r w:rsidR="00A110F7">
                        <w:fldChar w:fldCharType="begin"/>
                      </w:r>
                      <w:r w:rsidR="00A110F7">
                        <w:instrText xml:space="preserve"> STYLEREF 1 \s </w:instrText>
                      </w:r>
                      <w:r w:rsidR="00A110F7">
                        <w:fldChar w:fldCharType="separate"/>
                      </w:r>
                      <w:r w:rsidR="00A110F7">
                        <w:rPr>
                          <w:noProof/>
                        </w:rPr>
                        <w:t>5</w:t>
                      </w:r>
                      <w:r w:rsidR="00A110F7">
                        <w:fldChar w:fldCharType="end"/>
                      </w:r>
                      <w:r w:rsidR="00A110F7">
                        <w:t>.</w:t>
                      </w:r>
                      <w:r w:rsidR="00A110F7">
                        <w:fldChar w:fldCharType="begin"/>
                      </w:r>
                      <w:r w:rsidR="00A110F7">
                        <w:instrText xml:space="preserve"> SEQ List \* ARABIC \s 1 </w:instrText>
                      </w:r>
                      <w:r w:rsidR="00A110F7">
                        <w:fldChar w:fldCharType="separate"/>
                      </w:r>
                      <w:r w:rsidR="00A110F7">
                        <w:rPr>
                          <w:noProof/>
                        </w:rPr>
                        <w:t>8</w:t>
                      </w:r>
                      <w:r w:rsidR="00A110F7">
                        <w:fldChar w:fldCharType="end"/>
                      </w:r>
                      <w:r w:rsidRPr="007C5B83">
                        <w:t>: I2C Data Reception and Processing.</w:t>
                      </w:r>
                      <w:bookmarkEnd w:id="620"/>
                    </w:p>
                  </w:txbxContent>
                </v:textbox>
                <w10:wrap type="square"/>
              </v:shape>
            </w:pict>
          </mc:Fallback>
        </mc:AlternateContent>
      </w:r>
      <w:r>
        <w:rPr>
          <w:noProof/>
        </w:rPr>
        <mc:AlternateContent>
          <mc:Choice Requires="wps">
            <w:drawing>
              <wp:anchor distT="45720" distB="45720" distL="114300" distR="114300" simplePos="0" relativeHeight="251693056" behindDoc="0" locked="0" layoutInCell="1" allowOverlap="1" wp14:anchorId="4A82AA5B" wp14:editId="0A0D5E12">
                <wp:simplePos x="0" y="0"/>
                <wp:positionH relativeFrom="column">
                  <wp:posOffset>-160020</wp:posOffset>
                </wp:positionH>
                <wp:positionV relativeFrom="paragraph">
                  <wp:posOffset>1078865</wp:posOffset>
                </wp:positionV>
                <wp:extent cx="6042660" cy="5873115"/>
                <wp:effectExtent l="0" t="0" r="0" b="0"/>
                <wp:wrapSquare wrapText="bothSides"/>
                <wp:docPr id="2065713075" name="Cuadro de texto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42660" cy="5873115"/>
                        </a:xfrm>
                        <a:prstGeom prst="rect">
                          <a:avLst/>
                        </a:prstGeom>
                        <a:solidFill>
                          <a:srgbClr val="FFFFFF"/>
                        </a:solidFill>
                        <a:ln w="9525">
                          <a:solidFill>
                            <a:srgbClr val="000000"/>
                          </a:solidFill>
                          <a:miter lim="800000"/>
                          <a:headEnd/>
                          <a:tailEnd/>
                        </a:ln>
                      </wps:spPr>
                      <wps:txbx>
                        <w:txbxContent>
                          <w:p w14:paraId="1AF242CA" w14:textId="77777777" w:rsidR="00432B70" w:rsidRPr="007C5B83" w:rsidRDefault="00432B70" w:rsidP="00432B70">
                            <w:pPr>
                              <w:shd w:val="clear" w:color="auto" w:fill="FFFFFF"/>
                              <w:spacing w:before="0" w:line="285" w:lineRule="atLeast"/>
                              <w:jc w:val="left"/>
                              <w:rPr>
                                <w:rFonts w:ascii="Consolas" w:hAnsi="Consolas"/>
                                <w:color w:val="4E5B61"/>
                                <w:sz w:val="21"/>
                                <w:szCs w:val="21"/>
                              </w:rPr>
                            </w:pPr>
                            <w:r w:rsidRPr="007C5B83">
                              <w:rPr>
                                <w:rFonts w:ascii="Consolas" w:hAnsi="Consolas"/>
                                <w:color w:val="95A5A6"/>
                                <w:sz w:val="21"/>
                                <w:szCs w:val="21"/>
                              </w:rPr>
                              <w:t>// This function is called when the master sends data to the slave.</w:t>
                            </w:r>
                          </w:p>
                          <w:p w14:paraId="5AF8EF69" w14:textId="77777777" w:rsidR="00432B70" w:rsidRPr="007C5B83" w:rsidRDefault="00432B70" w:rsidP="00432B70">
                            <w:pPr>
                              <w:shd w:val="clear" w:color="auto" w:fill="FFFFFF"/>
                              <w:spacing w:before="0" w:line="285" w:lineRule="atLeast"/>
                              <w:jc w:val="left"/>
                              <w:rPr>
                                <w:rFonts w:ascii="Consolas" w:hAnsi="Consolas"/>
                                <w:color w:val="4E5B61"/>
                                <w:sz w:val="21"/>
                                <w:szCs w:val="21"/>
                              </w:rPr>
                            </w:pPr>
                            <w:r w:rsidRPr="007C5B83">
                              <w:rPr>
                                <w:rFonts w:ascii="Consolas" w:hAnsi="Consolas"/>
                                <w:color w:val="00979D"/>
                                <w:sz w:val="21"/>
                                <w:szCs w:val="21"/>
                              </w:rPr>
                              <w:t>void</w:t>
                            </w:r>
                            <w:r w:rsidRPr="007C5B83">
                              <w:rPr>
                                <w:rFonts w:ascii="Consolas" w:hAnsi="Consolas"/>
                                <w:color w:val="4E5B61"/>
                                <w:sz w:val="21"/>
                                <w:szCs w:val="21"/>
                              </w:rPr>
                              <w:t xml:space="preserve"> </w:t>
                            </w:r>
                            <w:proofErr w:type="spellStart"/>
                            <w:proofErr w:type="gramStart"/>
                            <w:r w:rsidRPr="007C5B83">
                              <w:rPr>
                                <w:rFonts w:ascii="Consolas" w:hAnsi="Consolas"/>
                                <w:color w:val="D35400"/>
                                <w:sz w:val="21"/>
                                <w:szCs w:val="21"/>
                              </w:rPr>
                              <w:t>receiveEvent</w:t>
                            </w:r>
                            <w:proofErr w:type="spellEnd"/>
                            <w:r w:rsidRPr="007C5B83">
                              <w:rPr>
                                <w:rFonts w:ascii="Consolas" w:hAnsi="Consolas"/>
                                <w:color w:val="434F54"/>
                                <w:sz w:val="21"/>
                                <w:szCs w:val="21"/>
                              </w:rPr>
                              <w:t>(</w:t>
                            </w:r>
                            <w:proofErr w:type="gramEnd"/>
                            <w:r w:rsidRPr="007C5B83">
                              <w:rPr>
                                <w:rFonts w:ascii="Consolas" w:hAnsi="Consolas"/>
                                <w:color w:val="00979D"/>
                                <w:sz w:val="21"/>
                                <w:szCs w:val="21"/>
                              </w:rPr>
                              <w:t>int</w:t>
                            </w:r>
                            <w:r w:rsidRPr="007C5B83">
                              <w:rPr>
                                <w:rFonts w:ascii="Consolas" w:hAnsi="Consolas"/>
                                <w:color w:val="4E5B61"/>
                                <w:sz w:val="21"/>
                                <w:szCs w:val="21"/>
                              </w:rPr>
                              <w:t xml:space="preserve"> </w:t>
                            </w:r>
                            <w:proofErr w:type="spellStart"/>
                            <w:r w:rsidRPr="007C5B83">
                              <w:rPr>
                                <w:rFonts w:ascii="Consolas" w:hAnsi="Consolas"/>
                                <w:color w:val="434F54"/>
                                <w:sz w:val="21"/>
                                <w:szCs w:val="21"/>
                              </w:rPr>
                              <w:t>howMany</w:t>
                            </w:r>
                            <w:proofErr w:type="spellEnd"/>
                            <w:r w:rsidRPr="007C5B83">
                              <w:rPr>
                                <w:rFonts w:ascii="Consolas" w:hAnsi="Consolas"/>
                                <w:color w:val="434F54"/>
                                <w:sz w:val="21"/>
                                <w:szCs w:val="21"/>
                              </w:rPr>
                              <w:t>)</w:t>
                            </w:r>
                            <w:r w:rsidRPr="007C5B83">
                              <w:rPr>
                                <w:rFonts w:ascii="Consolas" w:hAnsi="Consolas"/>
                                <w:color w:val="4E5B61"/>
                                <w:sz w:val="21"/>
                                <w:szCs w:val="21"/>
                              </w:rPr>
                              <w:t xml:space="preserve"> </w:t>
                            </w:r>
                            <w:r w:rsidRPr="007C5B83">
                              <w:rPr>
                                <w:rFonts w:ascii="Consolas" w:hAnsi="Consolas"/>
                                <w:color w:val="434F54"/>
                                <w:sz w:val="21"/>
                                <w:szCs w:val="21"/>
                              </w:rPr>
                              <w:t>{</w:t>
                            </w:r>
                          </w:p>
                          <w:p w14:paraId="1B05798C" w14:textId="77777777" w:rsidR="00432B70" w:rsidRPr="007C5B83" w:rsidRDefault="00432B70" w:rsidP="00432B70">
                            <w:pPr>
                              <w:shd w:val="clear" w:color="auto" w:fill="FFFFFF"/>
                              <w:spacing w:before="0" w:line="285" w:lineRule="atLeast"/>
                              <w:jc w:val="left"/>
                              <w:rPr>
                                <w:rFonts w:ascii="Consolas" w:hAnsi="Consolas"/>
                                <w:color w:val="4E5B61"/>
                                <w:sz w:val="21"/>
                                <w:szCs w:val="21"/>
                              </w:rPr>
                            </w:pPr>
                            <w:r w:rsidRPr="007C5B83">
                              <w:rPr>
                                <w:rFonts w:ascii="Consolas" w:hAnsi="Consolas"/>
                                <w:color w:val="4E5B61"/>
                                <w:sz w:val="21"/>
                                <w:szCs w:val="21"/>
                              </w:rPr>
                              <w:t xml:space="preserve">    </w:t>
                            </w:r>
                            <w:proofErr w:type="spellStart"/>
                            <w:r w:rsidRPr="007C5B83">
                              <w:rPr>
                                <w:rFonts w:ascii="Consolas" w:hAnsi="Consolas"/>
                                <w:color w:val="D35400"/>
                                <w:sz w:val="21"/>
                                <w:szCs w:val="21"/>
                              </w:rPr>
                              <w:t>Serial</w:t>
                            </w:r>
                            <w:r w:rsidRPr="007C5B83">
                              <w:rPr>
                                <w:rFonts w:ascii="Consolas" w:hAnsi="Consolas"/>
                                <w:color w:val="4E5B61"/>
                                <w:sz w:val="21"/>
                                <w:szCs w:val="21"/>
                              </w:rPr>
                              <w:t>.</w:t>
                            </w:r>
                            <w:r w:rsidRPr="007C5B83">
                              <w:rPr>
                                <w:rFonts w:ascii="Consolas" w:hAnsi="Consolas"/>
                                <w:color w:val="D35400"/>
                                <w:sz w:val="21"/>
                                <w:szCs w:val="21"/>
                              </w:rPr>
                              <w:t>print</w:t>
                            </w:r>
                            <w:proofErr w:type="spellEnd"/>
                            <w:r w:rsidRPr="007C5B83">
                              <w:rPr>
                                <w:rFonts w:ascii="Consolas" w:hAnsi="Consolas"/>
                                <w:color w:val="434F54"/>
                                <w:sz w:val="21"/>
                                <w:szCs w:val="21"/>
                              </w:rPr>
                              <w:t>(</w:t>
                            </w:r>
                            <w:r w:rsidRPr="007C5B83">
                              <w:rPr>
                                <w:rFonts w:ascii="Consolas" w:hAnsi="Consolas"/>
                                <w:color w:val="005C5F"/>
                                <w:sz w:val="21"/>
                                <w:szCs w:val="21"/>
                              </w:rPr>
                              <w:t>"Number of bytes received: "</w:t>
                            </w:r>
                            <w:proofErr w:type="gramStart"/>
                            <w:r w:rsidRPr="007C5B83">
                              <w:rPr>
                                <w:rFonts w:ascii="Consolas" w:hAnsi="Consolas"/>
                                <w:color w:val="434F54"/>
                                <w:sz w:val="21"/>
                                <w:szCs w:val="21"/>
                              </w:rPr>
                              <w:t>)</w:t>
                            </w:r>
                            <w:r w:rsidRPr="007C5B83">
                              <w:rPr>
                                <w:rFonts w:ascii="Consolas" w:hAnsi="Consolas"/>
                                <w:color w:val="4E5B61"/>
                                <w:sz w:val="21"/>
                                <w:szCs w:val="21"/>
                              </w:rPr>
                              <w:t>;</w:t>
                            </w:r>
                            <w:proofErr w:type="gramEnd"/>
                          </w:p>
                          <w:p w14:paraId="3C14A0A3" w14:textId="77777777" w:rsidR="00432B70" w:rsidRPr="007C5B83" w:rsidRDefault="00432B70" w:rsidP="00432B70">
                            <w:pPr>
                              <w:shd w:val="clear" w:color="auto" w:fill="FFFFFF"/>
                              <w:spacing w:before="0" w:line="285" w:lineRule="atLeast"/>
                              <w:jc w:val="left"/>
                              <w:rPr>
                                <w:rFonts w:ascii="Consolas" w:hAnsi="Consolas"/>
                                <w:color w:val="4E5B61"/>
                                <w:sz w:val="21"/>
                                <w:szCs w:val="21"/>
                              </w:rPr>
                            </w:pPr>
                            <w:r w:rsidRPr="007C5B83">
                              <w:rPr>
                                <w:rFonts w:ascii="Consolas" w:hAnsi="Consolas"/>
                                <w:color w:val="4E5B61"/>
                                <w:sz w:val="21"/>
                                <w:szCs w:val="21"/>
                              </w:rPr>
                              <w:t xml:space="preserve">    </w:t>
                            </w:r>
                            <w:proofErr w:type="spellStart"/>
                            <w:r w:rsidRPr="007C5B83">
                              <w:rPr>
                                <w:rFonts w:ascii="Consolas" w:hAnsi="Consolas"/>
                                <w:color w:val="D35400"/>
                                <w:sz w:val="21"/>
                                <w:szCs w:val="21"/>
                              </w:rPr>
                              <w:t>Serial</w:t>
                            </w:r>
                            <w:r w:rsidRPr="007C5B83">
                              <w:rPr>
                                <w:rFonts w:ascii="Consolas" w:hAnsi="Consolas"/>
                                <w:color w:val="4E5B61"/>
                                <w:sz w:val="21"/>
                                <w:szCs w:val="21"/>
                              </w:rPr>
                              <w:t>.</w:t>
                            </w:r>
                            <w:r w:rsidRPr="007C5B83">
                              <w:rPr>
                                <w:rFonts w:ascii="Consolas" w:hAnsi="Consolas"/>
                                <w:color w:val="D35400"/>
                                <w:sz w:val="21"/>
                                <w:szCs w:val="21"/>
                              </w:rPr>
                              <w:t>println</w:t>
                            </w:r>
                            <w:proofErr w:type="spellEnd"/>
                            <w:r w:rsidRPr="007C5B83">
                              <w:rPr>
                                <w:rFonts w:ascii="Consolas" w:hAnsi="Consolas"/>
                                <w:color w:val="434F54"/>
                                <w:sz w:val="21"/>
                                <w:szCs w:val="21"/>
                              </w:rPr>
                              <w:t>(</w:t>
                            </w:r>
                            <w:proofErr w:type="spellStart"/>
                            <w:r w:rsidRPr="007C5B83">
                              <w:rPr>
                                <w:rFonts w:ascii="Consolas" w:hAnsi="Consolas"/>
                                <w:color w:val="4E5B61"/>
                                <w:sz w:val="21"/>
                                <w:szCs w:val="21"/>
                              </w:rPr>
                              <w:t>howMany</w:t>
                            </w:r>
                            <w:proofErr w:type="spellEnd"/>
                            <w:proofErr w:type="gramStart"/>
                            <w:r w:rsidRPr="007C5B83">
                              <w:rPr>
                                <w:rFonts w:ascii="Consolas" w:hAnsi="Consolas"/>
                                <w:color w:val="434F54"/>
                                <w:sz w:val="21"/>
                                <w:szCs w:val="21"/>
                              </w:rPr>
                              <w:t>)</w:t>
                            </w:r>
                            <w:r w:rsidRPr="007C5B83">
                              <w:rPr>
                                <w:rFonts w:ascii="Consolas" w:hAnsi="Consolas"/>
                                <w:color w:val="4E5B61"/>
                                <w:sz w:val="21"/>
                                <w:szCs w:val="21"/>
                              </w:rPr>
                              <w:t>;</w:t>
                            </w:r>
                            <w:proofErr w:type="gramEnd"/>
                          </w:p>
                          <w:p w14:paraId="7E637091" w14:textId="77777777" w:rsidR="00432B70" w:rsidRPr="007C5B83" w:rsidRDefault="00432B70" w:rsidP="00432B70">
                            <w:pPr>
                              <w:shd w:val="clear" w:color="auto" w:fill="FFFFFF"/>
                              <w:spacing w:before="0" w:line="285" w:lineRule="atLeast"/>
                              <w:jc w:val="left"/>
                              <w:rPr>
                                <w:rFonts w:ascii="Consolas" w:hAnsi="Consolas"/>
                                <w:color w:val="4E5B61"/>
                                <w:sz w:val="21"/>
                                <w:szCs w:val="21"/>
                              </w:rPr>
                            </w:pPr>
                            <w:r w:rsidRPr="007C5B83">
                              <w:rPr>
                                <w:rFonts w:ascii="Consolas" w:hAnsi="Consolas"/>
                                <w:color w:val="4E5B61"/>
                                <w:sz w:val="21"/>
                                <w:szCs w:val="21"/>
                              </w:rPr>
                              <w:t xml:space="preserve">    </w:t>
                            </w:r>
                            <w:proofErr w:type="spellStart"/>
                            <w:proofErr w:type="gramStart"/>
                            <w:r w:rsidRPr="007C5B83">
                              <w:rPr>
                                <w:rFonts w:ascii="Consolas" w:hAnsi="Consolas"/>
                                <w:color w:val="D35400"/>
                                <w:sz w:val="21"/>
                                <w:szCs w:val="21"/>
                              </w:rPr>
                              <w:t>digitalWrite</w:t>
                            </w:r>
                            <w:proofErr w:type="spellEnd"/>
                            <w:r w:rsidRPr="007C5B83">
                              <w:rPr>
                                <w:rFonts w:ascii="Consolas" w:hAnsi="Consolas"/>
                                <w:color w:val="434F54"/>
                                <w:sz w:val="21"/>
                                <w:szCs w:val="21"/>
                              </w:rPr>
                              <w:t>(</w:t>
                            </w:r>
                            <w:proofErr w:type="gramEnd"/>
                            <w:r w:rsidRPr="007C5B83">
                              <w:rPr>
                                <w:rFonts w:ascii="Consolas" w:hAnsi="Consolas"/>
                                <w:color w:val="4E5B61"/>
                                <w:sz w:val="21"/>
                                <w:szCs w:val="21"/>
                              </w:rPr>
                              <w:t>GP25_PIN, HIGH</w:t>
                            </w:r>
                            <w:r w:rsidRPr="007C5B83">
                              <w:rPr>
                                <w:rFonts w:ascii="Consolas" w:hAnsi="Consolas"/>
                                <w:color w:val="434F54"/>
                                <w:sz w:val="21"/>
                                <w:szCs w:val="21"/>
                              </w:rPr>
                              <w:t>)</w:t>
                            </w:r>
                            <w:r w:rsidRPr="007C5B83">
                              <w:rPr>
                                <w:rFonts w:ascii="Consolas" w:hAnsi="Consolas"/>
                                <w:color w:val="4E5B61"/>
                                <w:sz w:val="21"/>
                                <w:szCs w:val="21"/>
                              </w:rPr>
                              <w:t>;</w:t>
                            </w:r>
                            <w:r w:rsidRPr="007C5B83">
                              <w:rPr>
                                <w:rFonts w:ascii="Consolas" w:hAnsi="Consolas"/>
                                <w:color w:val="95A5A6"/>
                                <w:sz w:val="21"/>
                                <w:szCs w:val="21"/>
                              </w:rPr>
                              <w:t xml:space="preserve">  // Turn on the GP25 pin</w:t>
                            </w:r>
                          </w:p>
                          <w:p w14:paraId="47E26555" w14:textId="77777777" w:rsidR="00432B70" w:rsidRPr="007C5B83" w:rsidRDefault="00432B70" w:rsidP="00432B70">
                            <w:pPr>
                              <w:shd w:val="clear" w:color="auto" w:fill="FFFFFF"/>
                              <w:spacing w:before="0" w:line="285" w:lineRule="atLeast"/>
                              <w:jc w:val="left"/>
                              <w:rPr>
                                <w:rFonts w:ascii="Consolas" w:hAnsi="Consolas"/>
                                <w:color w:val="4E5B61"/>
                                <w:sz w:val="21"/>
                                <w:szCs w:val="21"/>
                              </w:rPr>
                            </w:pPr>
                            <w:r w:rsidRPr="007C5B83">
                              <w:rPr>
                                <w:rFonts w:ascii="Consolas" w:hAnsi="Consolas"/>
                                <w:color w:val="4E5B61"/>
                                <w:sz w:val="21"/>
                                <w:szCs w:val="21"/>
                              </w:rPr>
                              <w:t xml:space="preserve">    </w:t>
                            </w:r>
                            <w:r w:rsidRPr="007C5B83">
                              <w:rPr>
                                <w:rFonts w:ascii="Consolas" w:hAnsi="Consolas"/>
                                <w:color w:val="728E00"/>
                                <w:sz w:val="21"/>
                                <w:szCs w:val="21"/>
                              </w:rPr>
                              <w:t>if</w:t>
                            </w:r>
                            <w:r w:rsidRPr="007C5B83">
                              <w:rPr>
                                <w:rFonts w:ascii="Consolas" w:hAnsi="Consolas"/>
                                <w:color w:val="4E5B61"/>
                                <w:sz w:val="21"/>
                                <w:szCs w:val="21"/>
                              </w:rPr>
                              <w:t xml:space="preserve"> </w:t>
                            </w:r>
                            <w:r w:rsidRPr="007C5B83">
                              <w:rPr>
                                <w:rFonts w:ascii="Consolas" w:hAnsi="Consolas"/>
                                <w:color w:val="434F54"/>
                                <w:sz w:val="21"/>
                                <w:szCs w:val="21"/>
                              </w:rPr>
                              <w:t>(</w:t>
                            </w:r>
                            <w:proofErr w:type="spellStart"/>
                            <w:r w:rsidRPr="007C5B83">
                              <w:rPr>
                                <w:rFonts w:ascii="Consolas" w:hAnsi="Consolas"/>
                                <w:color w:val="4E5B61"/>
                                <w:sz w:val="21"/>
                                <w:szCs w:val="21"/>
                              </w:rPr>
                              <w:t>howMany</w:t>
                            </w:r>
                            <w:proofErr w:type="spellEnd"/>
                            <w:r w:rsidRPr="007C5B83">
                              <w:rPr>
                                <w:rFonts w:ascii="Consolas" w:hAnsi="Consolas"/>
                                <w:color w:val="4E5B61"/>
                                <w:sz w:val="21"/>
                                <w:szCs w:val="21"/>
                              </w:rPr>
                              <w:t xml:space="preserve"> == </w:t>
                            </w:r>
                            <w:r w:rsidRPr="007C5B83">
                              <w:rPr>
                                <w:rFonts w:ascii="Consolas" w:hAnsi="Consolas"/>
                                <w:color w:val="005C5F"/>
                                <w:sz w:val="21"/>
                                <w:szCs w:val="21"/>
                              </w:rPr>
                              <w:t>8</w:t>
                            </w:r>
                            <w:r w:rsidRPr="007C5B83">
                              <w:rPr>
                                <w:rFonts w:ascii="Consolas" w:hAnsi="Consolas"/>
                                <w:color w:val="4E5B61"/>
                                <w:sz w:val="21"/>
                                <w:szCs w:val="21"/>
                              </w:rPr>
                              <w:t xml:space="preserve"> &amp;&amp; </w:t>
                            </w:r>
                            <w:proofErr w:type="spellStart"/>
                            <w:r w:rsidRPr="007C5B83">
                              <w:rPr>
                                <w:rFonts w:ascii="Consolas" w:hAnsi="Consolas"/>
                                <w:color w:val="4E5B61"/>
                                <w:sz w:val="21"/>
                                <w:szCs w:val="21"/>
                              </w:rPr>
                              <w:t>switchState</w:t>
                            </w:r>
                            <w:proofErr w:type="spellEnd"/>
                            <w:r w:rsidRPr="007C5B83">
                              <w:rPr>
                                <w:rFonts w:ascii="Consolas" w:hAnsi="Consolas"/>
                                <w:color w:val="4E5B61"/>
                                <w:sz w:val="21"/>
                                <w:szCs w:val="21"/>
                              </w:rPr>
                              <w:t xml:space="preserve"> == 0b</w:t>
                            </w:r>
                            <w:r w:rsidRPr="007C5B83">
                              <w:rPr>
                                <w:rFonts w:ascii="Consolas" w:hAnsi="Consolas"/>
                                <w:color w:val="005C5F"/>
                                <w:sz w:val="21"/>
                                <w:szCs w:val="21"/>
                              </w:rPr>
                              <w:t>0000</w:t>
                            </w:r>
                            <w:r w:rsidRPr="007C5B83">
                              <w:rPr>
                                <w:rFonts w:ascii="Consolas" w:hAnsi="Consolas"/>
                                <w:color w:val="434F54"/>
                                <w:sz w:val="21"/>
                                <w:szCs w:val="21"/>
                              </w:rPr>
                              <w:t>)</w:t>
                            </w:r>
                            <w:r w:rsidRPr="007C5B83">
                              <w:rPr>
                                <w:rFonts w:ascii="Consolas" w:hAnsi="Consolas"/>
                                <w:color w:val="4E5B61"/>
                                <w:sz w:val="21"/>
                                <w:szCs w:val="21"/>
                              </w:rPr>
                              <w:t xml:space="preserve"> </w:t>
                            </w:r>
                            <w:proofErr w:type="gramStart"/>
                            <w:r w:rsidRPr="007C5B83">
                              <w:rPr>
                                <w:rFonts w:ascii="Consolas" w:hAnsi="Consolas"/>
                                <w:color w:val="434F54"/>
                                <w:sz w:val="21"/>
                                <w:szCs w:val="21"/>
                              </w:rPr>
                              <w:t>{</w:t>
                            </w:r>
                            <w:r w:rsidRPr="007C5B83">
                              <w:rPr>
                                <w:rFonts w:ascii="Consolas" w:hAnsi="Consolas"/>
                                <w:color w:val="95A5A6"/>
                                <w:sz w:val="21"/>
                                <w:szCs w:val="21"/>
                              </w:rPr>
                              <w:t xml:space="preserve">  /</w:t>
                            </w:r>
                            <w:proofErr w:type="gramEnd"/>
                            <w:r w:rsidRPr="007C5B83">
                              <w:rPr>
                                <w:rFonts w:ascii="Consolas" w:hAnsi="Consolas"/>
                                <w:color w:val="95A5A6"/>
                                <w:sz w:val="21"/>
                                <w:szCs w:val="21"/>
                              </w:rPr>
                              <w:t>/ Verify that 8 bytes are received and that it's in default mode</w:t>
                            </w:r>
                          </w:p>
                          <w:p w14:paraId="5356550E" w14:textId="77777777" w:rsidR="00432B70" w:rsidRPr="007C5B83" w:rsidRDefault="00432B70" w:rsidP="00432B70">
                            <w:pPr>
                              <w:shd w:val="clear" w:color="auto" w:fill="FFFFFF"/>
                              <w:spacing w:before="0" w:line="285" w:lineRule="atLeast"/>
                              <w:jc w:val="left"/>
                              <w:rPr>
                                <w:rFonts w:ascii="Consolas" w:hAnsi="Consolas"/>
                                <w:color w:val="4E5B61"/>
                                <w:sz w:val="21"/>
                                <w:szCs w:val="21"/>
                              </w:rPr>
                            </w:pPr>
                            <w:r w:rsidRPr="007C5B83">
                              <w:rPr>
                                <w:rFonts w:ascii="Consolas" w:hAnsi="Consolas"/>
                                <w:color w:val="4E5B61"/>
                                <w:sz w:val="21"/>
                                <w:szCs w:val="21"/>
                              </w:rPr>
                              <w:t xml:space="preserve">        </w:t>
                            </w:r>
                            <w:proofErr w:type="spellStart"/>
                            <w:r w:rsidRPr="007C5B83">
                              <w:rPr>
                                <w:rFonts w:ascii="Consolas" w:hAnsi="Consolas"/>
                                <w:color w:val="4E5B61"/>
                                <w:sz w:val="21"/>
                                <w:szCs w:val="21"/>
                              </w:rPr>
                              <w:t>matrizData</w:t>
                            </w:r>
                            <w:proofErr w:type="spellEnd"/>
                            <w:r w:rsidRPr="007C5B83">
                              <w:rPr>
                                <w:rFonts w:ascii="Consolas" w:hAnsi="Consolas"/>
                                <w:color w:val="4E5B61"/>
                                <w:sz w:val="21"/>
                                <w:szCs w:val="21"/>
                              </w:rPr>
                              <w:t xml:space="preserve"> = </w:t>
                            </w:r>
                            <w:proofErr w:type="spellStart"/>
                            <w:r w:rsidRPr="007C5B83">
                              <w:rPr>
                                <w:rFonts w:ascii="Consolas" w:hAnsi="Consolas"/>
                                <w:color w:val="D35400"/>
                                <w:sz w:val="21"/>
                                <w:szCs w:val="21"/>
                              </w:rPr>
                              <w:t>Wire</w:t>
                            </w:r>
                            <w:r w:rsidRPr="007C5B83">
                              <w:rPr>
                                <w:rFonts w:ascii="Consolas" w:hAnsi="Consolas"/>
                                <w:color w:val="4E5B61"/>
                                <w:sz w:val="21"/>
                                <w:szCs w:val="21"/>
                              </w:rPr>
                              <w:t>.</w:t>
                            </w:r>
                            <w:r w:rsidRPr="007C5B83">
                              <w:rPr>
                                <w:rFonts w:ascii="Consolas" w:hAnsi="Consolas"/>
                                <w:color w:val="D35400"/>
                                <w:sz w:val="21"/>
                                <w:szCs w:val="21"/>
                              </w:rPr>
                              <w:t>read</w:t>
                            </w:r>
                            <w:proofErr w:type="spellEnd"/>
                            <w:r w:rsidRPr="007C5B83">
                              <w:rPr>
                                <w:rFonts w:ascii="Consolas" w:hAnsi="Consolas"/>
                                <w:color w:val="434F54"/>
                                <w:sz w:val="21"/>
                                <w:szCs w:val="21"/>
                              </w:rPr>
                              <w:t>()</w:t>
                            </w:r>
                            <w:r w:rsidRPr="007C5B83">
                              <w:rPr>
                                <w:rFonts w:ascii="Consolas" w:hAnsi="Consolas"/>
                                <w:color w:val="4E5B61"/>
                                <w:sz w:val="21"/>
                                <w:szCs w:val="21"/>
                              </w:rPr>
                              <w:t xml:space="preserve"> | </w:t>
                            </w:r>
                            <w:r w:rsidRPr="007C5B83">
                              <w:rPr>
                                <w:rFonts w:ascii="Consolas" w:hAnsi="Consolas"/>
                                <w:color w:val="434F54"/>
                                <w:sz w:val="21"/>
                                <w:szCs w:val="21"/>
                              </w:rPr>
                              <w:t>(</w:t>
                            </w:r>
                            <w:proofErr w:type="spellStart"/>
                            <w:r w:rsidRPr="007C5B83">
                              <w:rPr>
                                <w:rFonts w:ascii="Consolas" w:hAnsi="Consolas"/>
                                <w:color w:val="D35400"/>
                                <w:sz w:val="21"/>
                                <w:szCs w:val="21"/>
                              </w:rPr>
                              <w:t>Wire</w:t>
                            </w:r>
                            <w:r w:rsidRPr="007C5B83">
                              <w:rPr>
                                <w:rFonts w:ascii="Consolas" w:hAnsi="Consolas"/>
                                <w:color w:val="4E5B61"/>
                                <w:sz w:val="21"/>
                                <w:szCs w:val="21"/>
                              </w:rPr>
                              <w:t>.</w:t>
                            </w:r>
                            <w:r w:rsidRPr="007C5B83">
                              <w:rPr>
                                <w:rFonts w:ascii="Consolas" w:hAnsi="Consolas"/>
                                <w:color w:val="D35400"/>
                                <w:sz w:val="21"/>
                                <w:szCs w:val="21"/>
                              </w:rPr>
                              <w:t>read</w:t>
                            </w:r>
                            <w:proofErr w:type="spellEnd"/>
                            <w:r w:rsidRPr="007C5B83">
                              <w:rPr>
                                <w:rFonts w:ascii="Consolas" w:hAnsi="Consolas"/>
                                <w:color w:val="434F54"/>
                                <w:sz w:val="21"/>
                                <w:szCs w:val="21"/>
                              </w:rPr>
                              <w:t>()</w:t>
                            </w:r>
                            <w:r w:rsidRPr="007C5B83">
                              <w:rPr>
                                <w:rFonts w:ascii="Consolas" w:hAnsi="Consolas"/>
                                <w:color w:val="4E5B61"/>
                                <w:sz w:val="21"/>
                                <w:szCs w:val="21"/>
                              </w:rPr>
                              <w:t xml:space="preserve"> &lt;&lt; </w:t>
                            </w:r>
                            <w:r w:rsidRPr="007C5B83">
                              <w:rPr>
                                <w:rFonts w:ascii="Consolas" w:hAnsi="Consolas"/>
                                <w:color w:val="005C5F"/>
                                <w:sz w:val="21"/>
                                <w:szCs w:val="21"/>
                              </w:rPr>
                              <w:t>8</w:t>
                            </w:r>
                            <w:r w:rsidRPr="007C5B83">
                              <w:rPr>
                                <w:rFonts w:ascii="Consolas" w:hAnsi="Consolas"/>
                                <w:color w:val="434F54"/>
                                <w:sz w:val="21"/>
                                <w:szCs w:val="21"/>
                              </w:rPr>
                              <w:t>)</w:t>
                            </w:r>
                            <w:r w:rsidRPr="007C5B83">
                              <w:rPr>
                                <w:rFonts w:ascii="Consolas" w:hAnsi="Consolas"/>
                                <w:color w:val="4E5B61"/>
                                <w:sz w:val="21"/>
                                <w:szCs w:val="21"/>
                              </w:rPr>
                              <w:t xml:space="preserve"> | </w:t>
                            </w:r>
                            <w:r w:rsidRPr="007C5B83">
                              <w:rPr>
                                <w:rFonts w:ascii="Consolas" w:hAnsi="Consolas"/>
                                <w:color w:val="434F54"/>
                                <w:sz w:val="21"/>
                                <w:szCs w:val="21"/>
                              </w:rPr>
                              <w:t>(</w:t>
                            </w:r>
                            <w:proofErr w:type="spellStart"/>
                            <w:r w:rsidRPr="007C5B83">
                              <w:rPr>
                                <w:rFonts w:ascii="Consolas" w:hAnsi="Consolas"/>
                                <w:color w:val="D35400"/>
                                <w:sz w:val="21"/>
                                <w:szCs w:val="21"/>
                              </w:rPr>
                              <w:t>Wire</w:t>
                            </w:r>
                            <w:r w:rsidRPr="007C5B83">
                              <w:rPr>
                                <w:rFonts w:ascii="Consolas" w:hAnsi="Consolas"/>
                                <w:color w:val="4E5B61"/>
                                <w:sz w:val="21"/>
                                <w:szCs w:val="21"/>
                              </w:rPr>
                              <w:t>.</w:t>
                            </w:r>
                            <w:r w:rsidRPr="007C5B83">
                              <w:rPr>
                                <w:rFonts w:ascii="Consolas" w:hAnsi="Consolas"/>
                                <w:color w:val="D35400"/>
                                <w:sz w:val="21"/>
                                <w:szCs w:val="21"/>
                              </w:rPr>
                              <w:t>read</w:t>
                            </w:r>
                            <w:proofErr w:type="spellEnd"/>
                            <w:r w:rsidRPr="007C5B83">
                              <w:rPr>
                                <w:rFonts w:ascii="Consolas" w:hAnsi="Consolas"/>
                                <w:color w:val="434F54"/>
                                <w:sz w:val="21"/>
                                <w:szCs w:val="21"/>
                              </w:rPr>
                              <w:t>()</w:t>
                            </w:r>
                            <w:r w:rsidRPr="007C5B83">
                              <w:rPr>
                                <w:rFonts w:ascii="Consolas" w:hAnsi="Consolas"/>
                                <w:color w:val="4E5B61"/>
                                <w:sz w:val="21"/>
                                <w:szCs w:val="21"/>
                              </w:rPr>
                              <w:t xml:space="preserve"> &lt;&lt; </w:t>
                            </w:r>
                            <w:r w:rsidRPr="007C5B83">
                              <w:rPr>
                                <w:rFonts w:ascii="Consolas" w:hAnsi="Consolas"/>
                                <w:color w:val="005C5F"/>
                                <w:sz w:val="21"/>
                                <w:szCs w:val="21"/>
                              </w:rPr>
                              <w:t>16</w:t>
                            </w:r>
                            <w:r w:rsidRPr="007C5B83">
                              <w:rPr>
                                <w:rFonts w:ascii="Consolas" w:hAnsi="Consolas"/>
                                <w:color w:val="434F54"/>
                                <w:sz w:val="21"/>
                                <w:szCs w:val="21"/>
                              </w:rPr>
                              <w:t>)</w:t>
                            </w:r>
                            <w:r w:rsidRPr="007C5B83">
                              <w:rPr>
                                <w:rFonts w:ascii="Consolas" w:hAnsi="Consolas"/>
                                <w:color w:val="4E5B61"/>
                                <w:sz w:val="21"/>
                                <w:szCs w:val="21"/>
                              </w:rPr>
                              <w:t xml:space="preserve"> | </w:t>
                            </w:r>
                            <w:r w:rsidRPr="007C5B83">
                              <w:rPr>
                                <w:rFonts w:ascii="Consolas" w:hAnsi="Consolas"/>
                                <w:color w:val="434F54"/>
                                <w:sz w:val="21"/>
                                <w:szCs w:val="21"/>
                              </w:rPr>
                              <w:t>(</w:t>
                            </w:r>
                            <w:proofErr w:type="spellStart"/>
                            <w:r w:rsidRPr="007C5B83">
                              <w:rPr>
                                <w:rFonts w:ascii="Consolas" w:hAnsi="Consolas"/>
                                <w:color w:val="D35400"/>
                                <w:sz w:val="21"/>
                                <w:szCs w:val="21"/>
                              </w:rPr>
                              <w:t>Wire</w:t>
                            </w:r>
                            <w:r w:rsidRPr="007C5B83">
                              <w:rPr>
                                <w:rFonts w:ascii="Consolas" w:hAnsi="Consolas"/>
                                <w:color w:val="4E5B61"/>
                                <w:sz w:val="21"/>
                                <w:szCs w:val="21"/>
                              </w:rPr>
                              <w:t>.</w:t>
                            </w:r>
                            <w:r w:rsidRPr="007C5B83">
                              <w:rPr>
                                <w:rFonts w:ascii="Consolas" w:hAnsi="Consolas"/>
                                <w:color w:val="D35400"/>
                                <w:sz w:val="21"/>
                                <w:szCs w:val="21"/>
                              </w:rPr>
                              <w:t>read</w:t>
                            </w:r>
                            <w:proofErr w:type="spellEnd"/>
                            <w:r w:rsidRPr="007C5B83">
                              <w:rPr>
                                <w:rFonts w:ascii="Consolas" w:hAnsi="Consolas"/>
                                <w:color w:val="434F54"/>
                                <w:sz w:val="21"/>
                                <w:szCs w:val="21"/>
                              </w:rPr>
                              <w:t>()</w:t>
                            </w:r>
                            <w:r w:rsidRPr="007C5B83">
                              <w:rPr>
                                <w:rFonts w:ascii="Consolas" w:hAnsi="Consolas"/>
                                <w:color w:val="4E5B61"/>
                                <w:sz w:val="21"/>
                                <w:szCs w:val="21"/>
                              </w:rPr>
                              <w:t xml:space="preserve"> &lt;&lt; </w:t>
                            </w:r>
                            <w:r w:rsidRPr="007C5B83">
                              <w:rPr>
                                <w:rFonts w:ascii="Consolas" w:hAnsi="Consolas"/>
                                <w:color w:val="005C5F"/>
                                <w:sz w:val="21"/>
                                <w:szCs w:val="21"/>
                              </w:rPr>
                              <w:t>24</w:t>
                            </w:r>
                            <w:proofErr w:type="gramStart"/>
                            <w:r w:rsidRPr="007C5B83">
                              <w:rPr>
                                <w:rFonts w:ascii="Consolas" w:hAnsi="Consolas"/>
                                <w:color w:val="434F54"/>
                                <w:sz w:val="21"/>
                                <w:szCs w:val="21"/>
                              </w:rPr>
                              <w:t>)</w:t>
                            </w:r>
                            <w:r w:rsidRPr="007C5B83">
                              <w:rPr>
                                <w:rFonts w:ascii="Consolas" w:hAnsi="Consolas"/>
                                <w:color w:val="4E5B61"/>
                                <w:sz w:val="21"/>
                                <w:szCs w:val="21"/>
                              </w:rPr>
                              <w:t>;</w:t>
                            </w:r>
                            <w:r w:rsidRPr="007C5B83">
                              <w:rPr>
                                <w:rFonts w:ascii="Consolas" w:hAnsi="Consolas"/>
                                <w:color w:val="95A5A6"/>
                                <w:sz w:val="21"/>
                                <w:szCs w:val="21"/>
                              </w:rPr>
                              <w:t xml:space="preserve">  /</w:t>
                            </w:r>
                            <w:proofErr w:type="gramEnd"/>
                            <w:r w:rsidRPr="007C5B83">
                              <w:rPr>
                                <w:rFonts w:ascii="Consolas" w:hAnsi="Consolas"/>
                                <w:color w:val="95A5A6"/>
                                <w:sz w:val="21"/>
                                <w:szCs w:val="21"/>
                              </w:rPr>
                              <w:t>/ Read the 4 matrix data bytes</w:t>
                            </w:r>
                          </w:p>
                          <w:p w14:paraId="3209D87F" w14:textId="77777777" w:rsidR="00432B70" w:rsidRPr="007C5B83" w:rsidRDefault="00432B70" w:rsidP="00432B70">
                            <w:pPr>
                              <w:shd w:val="clear" w:color="auto" w:fill="FFFFFF"/>
                              <w:spacing w:before="0" w:line="285" w:lineRule="atLeast"/>
                              <w:jc w:val="left"/>
                              <w:rPr>
                                <w:rFonts w:ascii="Consolas" w:hAnsi="Consolas"/>
                                <w:color w:val="4E5B61"/>
                                <w:sz w:val="21"/>
                                <w:szCs w:val="21"/>
                              </w:rPr>
                            </w:pPr>
                            <w:r w:rsidRPr="007C5B83">
                              <w:rPr>
                                <w:rFonts w:ascii="Consolas" w:hAnsi="Consolas"/>
                                <w:color w:val="4E5B61"/>
                                <w:sz w:val="21"/>
                                <w:szCs w:val="21"/>
                              </w:rPr>
                              <w:t xml:space="preserve">        </w:t>
                            </w:r>
                            <w:proofErr w:type="spellStart"/>
                            <w:r w:rsidRPr="007C5B83">
                              <w:rPr>
                                <w:rFonts w:ascii="Consolas" w:hAnsi="Consolas"/>
                                <w:color w:val="4E5B61"/>
                                <w:sz w:val="21"/>
                                <w:szCs w:val="21"/>
                              </w:rPr>
                              <w:t>redValue</w:t>
                            </w:r>
                            <w:proofErr w:type="spellEnd"/>
                            <w:r w:rsidRPr="007C5B83">
                              <w:rPr>
                                <w:rFonts w:ascii="Consolas" w:hAnsi="Consolas"/>
                                <w:color w:val="4E5B61"/>
                                <w:sz w:val="21"/>
                                <w:szCs w:val="21"/>
                              </w:rPr>
                              <w:t xml:space="preserve"> = </w:t>
                            </w:r>
                            <w:proofErr w:type="spellStart"/>
                            <w:r w:rsidRPr="007C5B83">
                              <w:rPr>
                                <w:rFonts w:ascii="Consolas" w:hAnsi="Consolas"/>
                                <w:color w:val="D35400"/>
                                <w:sz w:val="21"/>
                                <w:szCs w:val="21"/>
                              </w:rPr>
                              <w:t>Wire</w:t>
                            </w:r>
                            <w:r w:rsidRPr="007C5B83">
                              <w:rPr>
                                <w:rFonts w:ascii="Consolas" w:hAnsi="Consolas"/>
                                <w:color w:val="4E5B61"/>
                                <w:sz w:val="21"/>
                                <w:szCs w:val="21"/>
                              </w:rPr>
                              <w:t>.</w:t>
                            </w:r>
                            <w:r w:rsidRPr="007C5B83">
                              <w:rPr>
                                <w:rFonts w:ascii="Consolas" w:hAnsi="Consolas"/>
                                <w:color w:val="D35400"/>
                                <w:sz w:val="21"/>
                                <w:szCs w:val="21"/>
                              </w:rPr>
                              <w:t>read</w:t>
                            </w:r>
                            <w:proofErr w:type="spellEnd"/>
                            <w:r w:rsidRPr="007C5B83">
                              <w:rPr>
                                <w:rFonts w:ascii="Consolas" w:hAnsi="Consolas"/>
                                <w:color w:val="434F54"/>
                                <w:sz w:val="21"/>
                                <w:szCs w:val="21"/>
                              </w:rPr>
                              <w:t>(</w:t>
                            </w:r>
                            <w:proofErr w:type="gramStart"/>
                            <w:r w:rsidRPr="007C5B83">
                              <w:rPr>
                                <w:rFonts w:ascii="Consolas" w:hAnsi="Consolas"/>
                                <w:color w:val="434F54"/>
                                <w:sz w:val="21"/>
                                <w:szCs w:val="21"/>
                              </w:rPr>
                              <w:t>)</w:t>
                            </w:r>
                            <w:r w:rsidRPr="007C5B83">
                              <w:rPr>
                                <w:rFonts w:ascii="Consolas" w:hAnsi="Consolas"/>
                                <w:color w:val="4E5B61"/>
                                <w:sz w:val="21"/>
                                <w:szCs w:val="21"/>
                              </w:rPr>
                              <w:t>;</w:t>
                            </w:r>
                            <w:r w:rsidRPr="007C5B83">
                              <w:rPr>
                                <w:rFonts w:ascii="Consolas" w:hAnsi="Consolas"/>
                                <w:color w:val="95A5A6"/>
                                <w:sz w:val="21"/>
                                <w:szCs w:val="21"/>
                              </w:rPr>
                              <w:t xml:space="preserve">  /</w:t>
                            </w:r>
                            <w:proofErr w:type="gramEnd"/>
                            <w:r w:rsidRPr="007C5B83">
                              <w:rPr>
                                <w:rFonts w:ascii="Consolas" w:hAnsi="Consolas"/>
                                <w:color w:val="95A5A6"/>
                                <w:sz w:val="21"/>
                                <w:szCs w:val="21"/>
                              </w:rPr>
                              <w:t xml:space="preserve">/ Read the red </w:t>
                            </w:r>
                            <w:proofErr w:type="spellStart"/>
                            <w:r w:rsidRPr="007C5B83">
                              <w:rPr>
                                <w:rFonts w:ascii="Consolas" w:hAnsi="Consolas"/>
                                <w:color w:val="95A5A6"/>
                                <w:sz w:val="21"/>
                                <w:szCs w:val="21"/>
                              </w:rPr>
                              <w:t>color</w:t>
                            </w:r>
                            <w:proofErr w:type="spellEnd"/>
                            <w:r w:rsidRPr="007C5B83">
                              <w:rPr>
                                <w:rFonts w:ascii="Consolas" w:hAnsi="Consolas"/>
                                <w:color w:val="95A5A6"/>
                                <w:sz w:val="21"/>
                                <w:szCs w:val="21"/>
                              </w:rPr>
                              <w:t xml:space="preserve"> value</w:t>
                            </w:r>
                          </w:p>
                          <w:p w14:paraId="3EC354E2" w14:textId="77777777" w:rsidR="00432B70" w:rsidRPr="007C5B83" w:rsidRDefault="00432B70" w:rsidP="00432B70">
                            <w:pPr>
                              <w:shd w:val="clear" w:color="auto" w:fill="FFFFFF"/>
                              <w:spacing w:before="0" w:line="285" w:lineRule="atLeast"/>
                              <w:jc w:val="left"/>
                              <w:rPr>
                                <w:rFonts w:ascii="Consolas" w:hAnsi="Consolas"/>
                                <w:color w:val="4E5B61"/>
                                <w:sz w:val="21"/>
                                <w:szCs w:val="21"/>
                              </w:rPr>
                            </w:pPr>
                            <w:r w:rsidRPr="007C5B83">
                              <w:rPr>
                                <w:rFonts w:ascii="Consolas" w:hAnsi="Consolas"/>
                                <w:color w:val="4E5B61"/>
                                <w:sz w:val="21"/>
                                <w:szCs w:val="21"/>
                              </w:rPr>
                              <w:t xml:space="preserve">        </w:t>
                            </w:r>
                            <w:proofErr w:type="spellStart"/>
                            <w:r w:rsidRPr="007C5B83">
                              <w:rPr>
                                <w:rFonts w:ascii="Consolas" w:hAnsi="Consolas"/>
                                <w:color w:val="4E5B61"/>
                                <w:sz w:val="21"/>
                                <w:szCs w:val="21"/>
                              </w:rPr>
                              <w:t>greenValue</w:t>
                            </w:r>
                            <w:proofErr w:type="spellEnd"/>
                            <w:r w:rsidRPr="007C5B83">
                              <w:rPr>
                                <w:rFonts w:ascii="Consolas" w:hAnsi="Consolas"/>
                                <w:color w:val="4E5B61"/>
                                <w:sz w:val="21"/>
                                <w:szCs w:val="21"/>
                              </w:rPr>
                              <w:t xml:space="preserve"> = </w:t>
                            </w:r>
                            <w:proofErr w:type="spellStart"/>
                            <w:r w:rsidRPr="007C5B83">
                              <w:rPr>
                                <w:rFonts w:ascii="Consolas" w:hAnsi="Consolas"/>
                                <w:color w:val="D35400"/>
                                <w:sz w:val="21"/>
                                <w:szCs w:val="21"/>
                              </w:rPr>
                              <w:t>Wire</w:t>
                            </w:r>
                            <w:r w:rsidRPr="007C5B83">
                              <w:rPr>
                                <w:rFonts w:ascii="Consolas" w:hAnsi="Consolas"/>
                                <w:color w:val="4E5B61"/>
                                <w:sz w:val="21"/>
                                <w:szCs w:val="21"/>
                              </w:rPr>
                              <w:t>.</w:t>
                            </w:r>
                            <w:r w:rsidRPr="007C5B83">
                              <w:rPr>
                                <w:rFonts w:ascii="Consolas" w:hAnsi="Consolas"/>
                                <w:color w:val="D35400"/>
                                <w:sz w:val="21"/>
                                <w:szCs w:val="21"/>
                              </w:rPr>
                              <w:t>read</w:t>
                            </w:r>
                            <w:proofErr w:type="spellEnd"/>
                            <w:r w:rsidRPr="007C5B83">
                              <w:rPr>
                                <w:rFonts w:ascii="Consolas" w:hAnsi="Consolas"/>
                                <w:color w:val="434F54"/>
                                <w:sz w:val="21"/>
                                <w:szCs w:val="21"/>
                              </w:rPr>
                              <w:t>(</w:t>
                            </w:r>
                            <w:proofErr w:type="gramStart"/>
                            <w:r w:rsidRPr="007C5B83">
                              <w:rPr>
                                <w:rFonts w:ascii="Consolas" w:hAnsi="Consolas"/>
                                <w:color w:val="434F54"/>
                                <w:sz w:val="21"/>
                                <w:szCs w:val="21"/>
                              </w:rPr>
                              <w:t>)</w:t>
                            </w:r>
                            <w:r w:rsidRPr="007C5B83">
                              <w:rPr>
                                <w:rFonts w:ascii="Consolas" w:hAnsi="Consolas"/>
                                <w:color w:val="4E5B61"/>
                                <w:sz w:val="21"/>
                                <w:szCs w:val="21"/>
                              </w:rPr>
                              <w:t>;</w:t>
                            </w:r>
                            <w:r w:rsidRPr="007C5B83">
                              <w:rPr>
                                <w:rFonts w:ascii="Consolas" w:hAnsi="Consolas"/>
                                <w:color w:val="95A5A6"/>
                                <w:sz w:val="21"/>
                                <w:szCs w:val="21"/>
                              </w:rPr>
                              <w:t xml:space="preserve">  /</w:t>
                            </w:r>
                            <w:proofErr w:type="gramEnd"/>
                            <w:r w:rsidRPr="007C5B83">
                              <w:rPr>
                                <w:rFonts w:ascii="Consolas" w:hAnsi="Consolas"/>
                                <w:color w:val="95A5A6"/>
                                <w:sz w:val="21"/>
                                <w:szCs w:val="21"/>
                              </w:rPr>
                              <w:t xml:space="preserve">/ Read the green </w:t>
                            </w:r>
                            <w:proofErr w:type="spellStart"/>
                            <w:r w:rsidRPr="007C5B83">
                              <w:rPr>
                                <w:rFonts w:ascii="Consolas" w:hAnsi="Consolas"/>
                                <w:color w:val="95A5A6"/>
                                <w:sz w:val="21"/>
                                <w:szCs w:val="21"/>
                              </w:rPr>
                              <w:t>color</w:t>
                            </w:r>
                            <w:proofErr w:type="spellEnd"/>
                            <w:r w:rsidRPr="007C5B83">
                              <w:rPr>
                                <w:rFonts w:ascii="Consolas" w:hAnsi="Consolas"/>
                                <w:color w:val="95A5A6"/>
                                <w:sz w:val="21"/>
                                <w:szCs w:val="21"/>
                              </w:rPr>
                              <w:t xml:space="preserve"> value</w:t>
                            </w:r>
                          </w:p>
                          <w:p w14:paraId="669C2649" w14:textId="77777777" w:rsidR="00432B70" w:rsidRPr="007C5B83" w:rsidRDefault="00432B70" w:rsidP="00432B70">
                            <w:pPr>
                              <w:shd w:val="clear" w:color="auto" w:fill="FFFFFF"/>
                              <w:spacing w:before="0" w:line="285" w:lineRule="atLeast"/>
                              <w:jc w:val="left"/>
                              <w:rPr>
                                <w:rFonts w:ascii="Consolas" w:hAnsi="Consolas"/>
                                <w:color w:val="4E5B61"/>
                                <w:sz w:val="21"/>
                                <w:szCs w:val="21"/>
                              </w:rPr>
                            </w:pPr>
                            <w:r w:rsidRPr="007C5B83">
                              <w:rPr>
                                <w:rFonts w:ascii="Consolas" w:hAnsi="Consolas"/>
                                <w:color w:val="4E5B61"/>
                                <w:sz w:val="21"/>
                                <w:szCs w:val="21"/>
                              </w:rPr>
                              <w:t xml:space="preserve">        </w:t>
                            </w:r>
                            <w:proofErr w:type="spellStart"/>
                            <w:r w:rsidRPr="007C5B83">
                              <w:rPr>
                                <w:rFonts w:ascii="Consolas" w:hAnsi="Consolas"/>
                                <w:color w:val="4E5B61"/>
                                <w:sz w:val="21"/>
                                <w:szCs w:val="21"/>
                              </w:rPr>
                              <w:t>blueValue</w:t>
                            </w:r>
                            <w:proofErr w:type="spellEnd"/>
                            <w:r w:rsidRPr="007C5B83">
                              <w:rPr>
                                <w:rFonts w:ascii="Consolas" w:hAnsi="Consolas"/>
                                <w:color w:val="4E5B61"/>
                                <w:sz w:val="21"/>
                                <w:szCs w:val="21"/>
                              </w:rPr>
                              <w:t xml:space="preserve"> = </w:t>
                            </w:r>
                            <w:proofErr w:type="spellStart"/>
                            <w:r w:rsidRPr="007C5B83">
                              <w:rPr>
                                <w:rFonts w:ascii="Consolas" w:hAnsi="Consolas"/>
                                <w:color w:val="D35400"/>
                                <w:sz w:val="21"/>
                                <w:szCs w:val="21"/>
                              </w:rPr>
                              <w:t>Wire</w:t>
                            </w:r>
                            <w:r w:rsidRPr="007C5B83">
                              <w:rPr>
                                <w:rFonts w:ascii="Consolas" w:hAnsi="Consolas"/>
                                <w:color w:val="4E5B61"/>
                                <w:sz w:val="21"/>
                                <w:szCs w:val="21"/>
                              </w:rPr>
                              <w:t>.</w:t>
                            </w:r>
                            <w:r w:rsidRPr="007C5B83">
                              <w:rPr>
                                <w:rFonts w:ascii="Consolas" w:hAnsi="Consolas"/>
                                <w:color w:val="D35400"/>
                                <w:sz w:val="21"/>
                                <w:szCs w:val="21"/>
                              </w:rPr>
                              <w:t>read</w:t>
                            </w:r>
                            <w:proofErr w:type="spellEnd"/>
                            <w:r w:rsidRPr="007C5B83">
                              <w:rPr>
                                <w:rFonts w:ascii="Consolas" w:hAnsi="Consolas"/>
                                <w:color w:val="434F54"/>
                                <w:sz w:val="21"/>
                                <w:szCs w:val="21"/>
                              </w:rPr>
                              <w:t>(</w:t>
                            </w:r>
                            <w:proofErr w:type="gramStart"/>
                            <w:r w:rsidRPr="007C5B83">
                              <w:rPr>
                                <w:rFonts w:ascii="Consolas" w:hAnsi="Consolas"/>
                                <w:color w:val="434F54"/>
                                <w:sz w:val="21"/>
                                <w:szCs w:val="21"/>
                              </w:rPr>
                              <w:t>)</w:t>
                            </w:r>
                            <w:r w:rsidRPr="007C5B83">
                              <w:rPr>
                                <w:rFonts w:ascii="Consolas" w:hAnsi="Consolas"/>
                                <w:color w:val="4E5B61"/>
                                <w:sz w:val="21"/>
                                <w:szCs w:val="21"/>
                              </w:rPr>
                              <w:t>;</w:t>
                            </w:r>
                            <w:r w:rsidRPr="007C5B83">
                              <w:rPr>
                                <w:rFonts w:ascii="Consolas" w:hAnsi="Consolas"/>
                                <w:color w:val="95A5A6"/>
                                <w:sz w:val="21"/>
                                <w:szCs w:val="21"/>
                              </w:rPr>
                              <w:t xml:space="preserve">  /</w:t>
                            </w:r>
                            <w:proofErr w:type="gramEnd"/>
                            <w:r w:rsidRPr="007C5B83">
                              <w:rPr>
                                <w:rFonts w:ascii="Consolas" w:hAnsi="Consolas"/>
                                <w:color w:val="95A5A6"/>
                                <w:sz w:val="21"/>
                                <w:szCs w:val="21"/>
                              </w:rPr>
                              <w:t xml:space="preserve">/ Read the blue </w:t>
                            </w:r>
                            <w:proofErr w:type="spellStart"/>
                            <w:r w:rsidRPr="007C5B83">
                              <w:rPr>
                                <w:rFonts w:ascii="Consolas" w:hAnsi="Consolas"/>
                                <w:color w:val="95A5A6"/>
                                <w:sz w:val="21"/>
                                <w:szCs w:val="21"/>
                              </w:rPr>
                              <w:t>color</w:t>
                            </w:r>
                            <w:proofErr w:type="spellEnd"/>
                            <w:r w:rsidRPr="007C5B83">
                              <w:rPr>
                                <w:rFonts w:ascii="Consolas" w:hAnsi="Consolas"/>
                                <w:color w:val="95A5A6"/>
                                <w:sz w:val="21"/>
                                <w:szCs w:val="21"/>
                              </w:rPr>
                              <w:t xml:space="preserve"> value</w:t>
                            </w:r>
                          </w:p>
                          <w:p w14:paraId="0F75A39A" w14:textId="77777777" w:rsidR="00432B70" w:rsidRPr="007C5B83" w:rsidRDefault="00432B70" w:rsidP="00432B70">
                            <w:pPr>
                              <w:shd w:val="clear" w:color="auto" w:fill="FFFFFF"/>
                              <w:spacing w:before="0" w:line="285" w:lineRule="atLeast"/>
                              <w:jc w:val="left"/>
                              <w:rPr>
                                <w:rFonts w:ascii="Consolas" w:hAnsi="Consolas"/>
                                <w:color w:val="4E5B61"/>
                                <w:sz w:val="21"/>
                                <w:szCs w:val="21"/>
                              </w:rPr>
                            </w:pPr>
                          </w:p>
                          <w:p w14:paraId="2F11FFB2" w14:textId="77777777" w:rsidR="00432B70" w:rsidRPr="007C5B83" w:rsidRDefault="00432B70" w:rsidP="00432B70">
                            <w:pPr>
                              <w:shd w:val="clear" w:color="auto" w:fill="FFFFFF"/>
                              <w:spacing w:before="0" w:line="285" w:lineRule="atLeast"/>
                              <w:jc w:val="left"/>
                              <w:rPr>
                                <w:rFonts w:ascii="Consolas" w:hAnsi="Consolas"/>
                                <w:color w:val="4E5B61"/>
                                <w:sz w:val="21"/>
                                <w:szCs w:val="21"/>
                              </w:rPr>
                            </w:pPr>
                            <w:r w:rsidRPr="007C5B83">
                              <w:rPr>
                                <w:rFonts w:ascii="Consolas" w:hAnsi="Consolas"/>
                                <w:color w:val="4E5B61"/>
                                <w:sz w:val="21"/>
                                <w:szCs w:val="21"/>
                              </w:rPr>
                              <w:t xml:space="preserve">        </w:t>
                            </w:r>
                            <w:proofErr w:type="spellStart"/>
                            <w:r w:rsidRPr="007C5B83">
                              <w:rPr>
                                <w:rFonts w:ascii="Consolas" w:hAnsi="Consolas"/>
                                <w:color w:val="D35400"/>
                                <w:sz w:val="21"/>
                                <w:szCs w:val="21"/>
                              </w:rPr>
                              <w:t>buzzer_</w:t>
                            </w:r>
                            <w:proofErr w:type="gramStart"/>
                            <w:r w:rsidRPr="007C5B83">
                              <w:rPr>
                                <w:rFonts w:ascii="Consolas" w:hAnsi="Consolas"/>
                                <w:color w:val="D35400"/>
                                <w:sz w:val="21"/>
                                <w:szCs w:val="21"/>
                              </w:rPr>
                              <w:t>on</w:t>
                            </w:r>
                            <w:proofErr w:type="spellEnd"/>
                            <w:r w:rsidRPr="007C5B83">
                              <w:rPr>
                                <w:rFonts w:ascii="Consolas" w:hAnsi="Consolas"/>
                                <w:color w:val="434F54"/>
                                <w:sz w:val="21"/>
                                <w:szCs w:val="21"/>
                              </w:rPr>
                              <w:t>(</w:t>
                            </w:r>
                            <w:proofErr w:type="gramEnd"/>
                            <w:r w:rsidRPr="007C5B83">
                              <w:rPr>
                                <w:rFonts w:ascii="Consolas" w:hAnsi="Consolas"/>
                                <w:color w:val="434F54"/>
                                <w:sz w:val="21"/>
                                <w:szCs w:val="21"/>
                              </w:rPr>
                              <w:t>)</w:t>
                            </w:r>
                            <w:r w:rsidRPr="007C5B83">
                              <w:rPr>
                                <w:rFonts w:ascii="Consolas" w:hAnsi="Consolas"/>
                                <w:color w:val="4E5B61"/>
                                <w:sz w:val="21"/>
                                <w:szCs w:val="21"/>
                              </w:rPr>
                              <w:t>;</w:t>
                            </w:r>
                            <w:r w:rsidRPr="007C5B83">
                              <w:rPr>
                                <w:rFonts w:ascii="Consolas" w:hAnsi="Consolas"/>
                                <w:color w:val="95A5A6"/>
                                <w:sz w:val="21"/>
                                <w:szCs w:val="21"/>
                              </w:rPr>
                              <w:t xml:space="preserve">  // Turn on the buzzer</w:t>
                            </w:r>
                          </w:p>
                          <w:p w14:paraId="608B24B5" w14:textId="77777777" w:rsidR="00432B70" w:rsidRPr="007C5B83" w:rsidRDefault="00432B70" w:rsidP="00432B70">
                            <w:pPr>
                              <w:shd w:val="clear" w:color="auto" w:fill="FFFFFF"/>
                              <w:spacing w:before="0" w:line="285" w:lineRule="atLeast"/>
                              <w:jc w:val="left"/>
                              <w:rPr>
                                <w:rFonts w:ascii="Consolas" w:hAnsi="Consolas"/>
                                <w:color w:val="4E5B61"/>
                                <w:sz w:val="21"/>
                                <w:szCs w:val="21"/>
                              </w:rPr>
                            </w:pPr>
                            <w:r w:rsidRPr="007C5B83">
                              <w:rPr>
                                <w:rFonts w:ascii="Consolas" w:hAnsi="Consolas"/>
                                <w:color w:val="4E5B61"/>
                                <w:sz w:val="21"/>
                                <w:szCs w:val="21"/>
                              </w:rPr>
                              <w:t xml:space="preserve">        </w:t>
                            </w:r>
                            <w:proofErr w:type="gramStart"/>
                            <w:r w:rsidRPr="007C5B83">
                              <w:rPr>
                                <w:rFonts w:ascii="Consolas" w:hAnsi="Consolas"/>
                                <w:color w:val="D35400"/>
                                <w:sz w:val="21"/>
                                <w:szCs w:val="21"/>
                              </w:rPr>
                              <w:t>delay</w:t>
                            </w:r>
                            <w:r w:rsidRPr="007C5B83">
                              <w:rPr>
                                <w:rFonts w:ascii="Consolas" w:hAnsi="Consolas"/>
                                <w:color w:val="434F54"/>
                                <w:sz w:val="21"/>
                                <w:szCs w:val="21"/>
                              </w:rPr>
                              <w:t>(</w:t>
                            </w:r>
                            <w:proofErr w:type="gramEnd"/>
                            <w:r w:rsidRPr="007C5B83">
                              <w:rPr>
                                <w:rFonts w:ascii="Consolas" w:hAnsi="Consolas"/>
                                <w:color w:val="005C5F"/>
                                <w:sz w:val="21"/>
                                <w:szCs w:val="21"/>
                              </w:rPr>
                              <w:t>100</w:t>
                            </w:r>
                            <w:r w:rsidRPr="007C5B83">
                              <w:rPr>
                                <w:rFonts w:ascii="Consolas" w:hAnsi="Consolas"/>
                                <w:color w:val="434F54"/>
                                <w:sz w:val="21"/>
                                <w:szCs w:val="21"/>
                              </w:rPr>
                              <w:t>)</w:t>
                            </w:r>
                            <w:r w:rsidRPr="007C5B83">
                              <w:rPr>
                                <w:rFonts w:ascii="Consolas" w:hAnsi="Consolas"/>
                                <w:color w:val="4E5B61"/>
                                <w:sz w:val="21"/>
                                <w:szCs w:val="21"/>
                              </w:rPr>
                              <w:t>;</w:t>
                            </w:r>
                            <w:r w:rsidRPr="007C5B83">
                              <w:rPr>
                                <w:rFonts w:ascii="Consolas" w:hAnsi="Consolas"/>
                                <w:color w:val="95A5A6"/>
                                <w:sz w:val="21"/>
                                <w:szCs w:val="21"/>
                              </w:rPr>
                              <w:t xml:space="preserve">   // Keep the buzzer on for 100 </w:t>
                            </w:r>
                            <w:proofErr w:type="spellStart"/>
                            <w:r w:rsidRPr="007C5B83">
                              <w:rPr>
                                <w:rFonts w:ascii="Consolas" w:hAnsi="Consolas"/>
                                <w:color w:val="95A5A6"/>
                                <w:sz w:val="21"/>
                                <w:szCs w:val="21"/>
                              </w:rPr>
                              <w:t>ms</w:t>
                            </w:r>
                            <w:proofErr w:type="spellEnd"/>
                          </w:p>
                          <w:p w14:paraId="550C13D0" w14:textId="77777777" w:rsidR="00432B70" w:rsidRPr="007C5B83" w:rsidRDefault="00432B70" w:rsidP="00432B70">
                            <w:pPr>
                              <w:shd w:val="clear" w:color="auto" w:fill="FFFFFF"/>
                              <w:spacing w:before="0" w:line="285" w:lineRule="atLeast"/>
                              <w:jc w:val="left"/>
                              <w:rPr>
                                <w:rFonts w:ascii="Consolas" w:hAnsi="Consolas"/>
                                <w:color w:val="4E5B61"/>
                                <w:sz w:val="21"/>
                                <w:szCs w:val="21"/>
                              </w:rPr>
                            </w:pPr>
                            <w:r w:rsidRPr="007C5B83">
                              <w:rPr>
                                <w:rFonts w:ascii="Consolas" w:hAnsi="Consolas"/>
                                <w:color w:val="4E5B61"/>
                                <w:sz w:val="21"/>
                                <w:szCs w:val="21"/>
                              </w:rPr>
                              <w:t xml:space="preserve">        </w:t>
                            </w:r>
                            <w:proofErr w:type="spellStart"/>
                            <w:r w:rsidRPr="007C5B83">
                              <w:rPr>
                                <w:rFonts w:ascii="Consolas" w:hAnsi="Consolas"/>
                                <w:color w:val="D35400"/>
                                <w:sz w:val="21"/>
                                <w:szCs w:val="21"/>
                              </w:rPr>
                              <w:t>buzzer_</w:t>
                            </w:r>
                            <w:proofErr w:type="gramStart"/>
                            <w:r w:rsidRPr="007C5B83">
                              <w:rPr>
                                <w:rFonts w:ascii="Consolas" w:hAnsi="Consolas"/>
                                <w:color w:val="D35400"/>
                                <w:sz w:val="21"/>
                                <w:szCs w:val="21"/>
                              </w:rPr>
                              <w:t>off</w:t>
                            </w:r>
                            <w:proofErr w:type="spellEnd"/>
                            <w:r w:rsidRPr="007C5B83">
                              <w:rPr>
                                <w:rFonts w:ascii="Consolas" w:hAnsi="Consolas"/>
                                <w:color w:val="434F54"/>
                                <w:sz w:val="21"/>
                                <w:szCs w:val="21"/>
                              </w:rPr>
                              <w:t>(</w:t>
                            </w:r>
                            <w:proofErr w:type="gramEnd"/>
                            <w:r w:rsidRPr="007C5B83">
                              <w:rPr>
                                <w:rFonts w:ascii="Consolas" w:hAnsi="Consolas"/>
                                <w:color w:val="434F54"/>
                                <w:sz w:val="21"/>
                                <w:szCs w:val="21"/>
                              </w:rPr>
                              <w:t>)</w:t>
                            </w:r>
                            <w:r w:rsidRPr="007C5B83">
                              <w:rPr>
                                <w:rFonts w:ascii="Consolas" w:hAnsi="Consolas"/>
                                <w:color w:val="4E5B61"/>
                                <w:sz w:val="21"/>
                                <w:szCs w:val="21"/>
                              </w:rPr>
                              <w:t>;</w:t>
                            </w:r>
                            <w:r w:rsidRPr="007C5B83">
                              <w:rPr>
                                <w:rFonts w:ascii="Consolas" w:hAnsi="Consolas"/>
                                <w:color w:val="95A5A6"/>
                                <w:sz w:val="21"/>
                                <w:szCs w:val="21"/>
                              </w:rPr>
                              <w:t xml:space="preserve"> // Turn off the buzzer</w:t>
                            </w:r>
                          </w:p>
                          <w:p w14:paraId="4B60E728" w14:textId="77777777" w:rsidR="00432B70" w:rsidRPr="007C5B83" w:rsidRDefault="00432B70" w:rsidP="00432B70">
                            <w:pPr>
                              <w:shd w:val="clear" w:color="auto" w:fill="FFFFFF"/>
                              <w:spacing w:before="0" w:line="285" w:lineRule="atLeast"/>
                              <w:jc w:val="left"/>
                              <w:rPr>
                                <w:rFonts w:ascii="Consolas" w:hAnsi="Consolas"/>
                                <w:color w:val="4E5B61"/>
                                <w:sz w:val="21"/>
                                <w:szCs w:val="21"/>
                              </w:rPr>
                            </w:pPr>
                          </w:p>
                          <w:p w14:paraId="5F90C624" w14:textId="77777777" w:rsidR="00432B70" w:rsidRPr="001069BB" w:rsidRDefault="00432B70" w:rsidP="00432B70">
                            <w:pPr>
                              <w:shd w:val="clear" w:color="auto" w:fill="FFFFFF"/>
                              <w:spacing w:before="0" w:line="285" w:lineRule="atLeast"/>
                              <w:jc w:val="left"/>
                              <w:rPr>
                                <w:rFonts w:ascii="Consolas" w:hAnsi="Consolas"/>
                                <w:color w:val="4E5B61"/>
                                <w:sz w:val="21"/>
                                <w:szCs w:val="21"/>
                                <w:lang w:val="es-ES"/>
                              </w:rPr>
                            </w:pPr>
                            <w:r w:rsidRPr="007C5B83">
                              <w:rPr>
                                <w:rFonts w:ascii="Consolas" w:hAnsi="Consolas"/>
                                <w:color w:val="4E5B61"/>
                                <w:sz w:val="21"/>
                                <w:szCs w:val="21"/>
                              </w:rPr>
                              <w:t xml:space="preserve">        </w:t>
                            </w:r>
                            <w:proofErr w:type="spellStart"/>
                            <w:r w:rsidRPr="001069BB">
                              <w:rPr>
                                <w:rFonts w:ascii="Consolas" w:hAnsi="Consolas"/>
                                <w:color w:val="D35400"/>
                                <w:sz w:val="21"/>
                                <w:szCs w:val="21"/>
                                <w:lang w:val="es-ES"/>
                              </w:rPr>
                              <w:t>actualizar_matriz_desde_</w:t>
                            </w:r>
                            <w:proofErr w:type="gramStart"/>
                            <w:r w:rsidRPr="001069BB">
                              <w:rPr>
                                <w:rFonts w:ascii="Consolas" w:hAnsi="Consolas"/>
                                <w:color w:val="D35400"/>
                                <w:sz w:val="21"/>
                                <w:szCs w:val="21"/>
                                <w:lang w:val="es-ES"/>
                              </w:rPr>
                              <w:t>datos</w:t>
                            </w:r>
                            <w:proofErr w:type="spellEnd"/>
                            <w:r w:rsidRPr="001069BB">
                              <w:rPr>
                                <w:rFonts w:ascii="Consolas" w:hAnsi="Consolas"/>
                                <w:color w:val="434F54"/>
                                <w:sz w:val="21"/>
                                <w:szCs w:val="21"/>
                                <w:lang w:val="es-ES"/>
                              </w:rPr>
                              <w:t>(</w:t>
                            </w:r>
                            <w:proofErr w:type="gramEnd"/>
                            <w:r w:rsidRPr="001069BB">
                              <w:rPr>
                                <w:rFonts w:ascii="Consolas" w:hAnsi="Consolas"/>
                                <w:color w:val="434F54"/>
                                <w:sz w:val="21"/>
                                <w:szCs w:val="21"/>
                                <w:lang w:val="es-ES"/>
                              </w:rPr>
                              <w:t>)</w:t>
                            </w:r>
                            <w:r w:rsidRPr="001069BB">
                              <w:rPr>
                                <w:rFonts w:ascii="Consolas" w:hAnsi="Consolas"/>
                                <w:color w:val="4E5B61"/>
                                <w:sz w:val="21"/>
                                <w:szCs w:val="21"/>
                                <w:lang w:val="es-ES"/>
                              </w:rPr>
                              <w:t>;</w:t>
                            </w:r>
                            <w:r w:rsidRPr="001069BB">
                              <w:rPr>
                                <w:rFonts w:ascii="Consolas" w:hAnsi="Consolas"/>
                                <w:color w:val="95A5A6"/>
                                <w:sz w:val="21"/>
                                <w:szCs w:val="21"/>
                                <w:lang w:val="es-ES"/>
                              </w:rPr>
                              <w:t xml:space="preserve">  // </w:t>
                            </w:r>
                            <w:proofErr w:type="spellStart"/>
                            <w:r w:rsidRPr="001069BB">
                              <w:rPr>
                                <w:rFonts w:ascii="Consolas" w:hAnsi="Consolas"/>
                                <w:color w:val="95A5A6"/>
                                <w:sz w:val="21"/>
                                <w:szCs w:val="21"/>
                                <w:lang w:val="es-ES"/>
                              </w:rPr>
                              <w:t>Update</w:t>
                            </w:r>
                            <w:proofErr w:type="spellEnd"/>
                            <w:r w:rsidRPr="001069BB">
                              <w:rPr>
                                <w:rFonts w:ascii="Consolas" w:hAnsi="Consolas"/>
                                <w:color w:val="95A5A6"/>
                                <w:sz w:val="21"/>
                                <w:szCs w:val="21"/>
                                <w:lang w:val="es-ES"/>
                              </w:rPr>
                              <w:t xml:space="preserve"> </w:t>
                            </w:r>
                            <w:proofErr w:type="spellStart"/>
                            <w:r w:rsidRPr="001069BB">
                              <w:rPr>
                                <w:rFonts w:ascii="Consolas" w:hAnsi="Consolas"/>
                                <w:color w:val="95A5A6"/>
                                <w:sz w:val="21"/>
                                <w:szCs w:val="21"/>
                                <w:lang w:val="es-ES"/>
                              </w:rPr>
                              <w:t>the</w:t>
                            </w:r>
                            <w:proofErr w:type="spellEnd"/>
                            <w:r w:rsidRPr="001069BB">
                              <w:rPr>
                                <w:rFonts w:ascii="Consolas" w:hAnsi="Consolas"/>
                                <w:color w:val="95A5A6"/>
                                <w:sz w:val="21"/>
                                <w:szCs w:val="21"/>
                                <w:lang w:val="es-ES"/>
                              </w:rPr>
                              <w:t xml:space="preserve"> LED </w:t>
                            </w:r>
                            <w:proofErr w:type="spellStart"/>
                            <w:r w:rsidRPr="001069BB">
                              <w:rPr>
                                <w:rFonts w:ascii="Consolas" w:hAnsi="Consolas"/>
                                <w:color w:val="95A5A6"/>
                                <w:sz w:val="21"/>
                                <w:szCs w:val="21"/>
                                <w:lang w:val="es-ES"/>
                              </w:rPr>
                              <w:t>matrix</w:t>
                            </w:r>
                            <w:proofErr w:type="spellEnd"/>
                          </w:p>
                          <w:p w14:paraId="500E4066" w14:textId="77777777" w:rsidR="00432B70" w:rsidRPr="007C5B83" w:rsidRDefault="00432B70" w:rsidP="00432B70">
                            <w:pPr>
                              <w:shd w:val="clear" w:color="auto" w:fill="FFFFFF"/>
                              <w:spacing w:before="0" w:line="285" w:lineRule="atLeast"/>
                              <w:jc w:val="left"/>
                              <w:rPr>
                                <w:rFonts w:ascii="Consolas" w:hAnsi="Consolas"/>
                                <w:color w:val="4E5B61"/>
                                <w:sz w:val="21"/>
                                <w:szCs w:val="21"/>
                              </w:rPr>
                            </w:pPr>
                            <w:r w:rsidRPr="001069BB">
                              <w:rPr>
                                <w:rFonts w:ascii="Consolas" w:hAnsi="Consolas"/>
                                <w:color w:val="4E5B61"/>
                                <w:sz w:val="21"/>
                                <w:szCs w:val="21"/>
                                <w:lang w:val="es-ES"/>
                              </w:rPr>
                              <w:t xml:space="preserve">        </w:t>
                            </w:r>
                            <w:proofErr w:type="spellStart"/>
                            <w:r w:rsidRPr="007C5B83">
                              <w:rPr>
                                <w:rFonts w:ascii="Consolas" w:hAnsi="Consolas"/>
                                <w:color w:val="D35400"/>
                                <w:sz w:val="21"/>
                                <w:szCs w:val="21"/>
                              </w:rPr>
                              <w:t>actualizar_led_</w:t>
                            </w:r>
                            <w:proofErr w:type="gramStart"/>
                            <w:r w:rsidRPr="007C5B83">
                              <w:rPr>
                                <w:rFonts w:ascii="Consolas" w:hAnsi="Consolas"/>
                                <w:color w:val="D35400"/>
                                <w:sz w:val="21"/>
                                <w:szCs w:val="21"/>
                              </w:rPr>
                              <w:t>rgb</w:t>
                            </w:r>
                            <w:proofErr w:type="spellEnd"/>
                            <w:r w:rsidRPr="007C5B83">
                              <w:rPr>
                                <w:rFonts w:ascii="Consolas" w:hAnsi="Consolas"/>
                                <w:color w:val="434F54"/>
                                <w:sz w:val="21"/>
                                <w:szCs w:val="21"/>
                              </w:rPr>
                              <w:t>(</w:t>
                            </w:r>
                            <w:proofErr w:type="gramEnd"/>
                            <w:r w:rsidRPr="007C5B83">
                              <w:rPr>
                                <w:rFonts w:ascii="Consolas" w:hAnsi="Consolas"/>
                                <w:color w:val="434F54"/>
                                <w:sz w:val="21"/>
                                <w:szCs w:val="21"/>
                              </w:rPr>
                              <w:t>)</w:t>
                            </w:r>
                            <w:r w:rsidRPr="007C5B83">
                              <w:rPr>
                                <w:rFonts w:ascii="Consolas" w:hAnsi="Consolas"/>
                                <w:color w:val="4E5B61"/>
                                <w:sz w:val="21"/>
                                <w:szCs w:val="21"/>
                              </w:rPr>
                              <w:t>;</w:t>
                            </w:r>
                            <w:r w:rsidRPr="007C5B83">
                              <w:rPr>
                                <w:rFonts w:ascii="Consolas" w:hAnsi="Consolas"/>
                                <w:color w:val="95A5A6"/>
                                <w:sz w:val="21"/>
                                <w:szCs w:val="21"/>
                              </w:rPr>
                              <w:t xml:space="preserve">  // Immediately update the RGB LED values</w:t>
                            </w:r>
                          </w:p>
                          <w:p w14:paraId="4DC9636B" w14:textId="77777777" w:rsidR="00432B70" w:rsidRPr="007C5B83" w:rsidRDefault="00432B70" w:rsidP="00432B70">
                            <w:pPr>
                              <w:shd w:val="clear" w:color="auto" w:fill="FFFFFF"/>
                              <w:spacing w:before="0" w:line="285" w:lineRule="atLeast"/>
                              <w:jc w:val="left"/>
                              <w:rPr>
                                <w:rFonts w:ascii="Consolas" w:hAnsi="Consolas"/>
                                <w:color w:val="4E5B61"/>
                                <w:sz w:val="21"/>
                                <w:szCs w:val="21"/>
                              </w:rPr>
                            </w:pPr>
                          </w:p>
                          <w:p w14:paraId="41F7DBF5" w14:textId="77777777" w:rsidR="00432B70" w:rsidRPr="007C5B83" w:rsidRDefault="00432B70" w:rsidP="00432B70">
                            <w:pPr>
                              <w:shd w:val="clear" w:color="auto" w:fill="FFFFFF"/>
                              <w:spacing w:before="0" w:line="285" w:lineRule="atLeast"/>
                              <w:jc w:val="left"/>
                              <w:rPr>
                                <w:rFonts w:ascii="Consolas" w:hAnsi="Consolas"/>
                                <w:color w:val="4E5B61"/>
                                <w:sz w:val="21"/>
                                <w:szCs w:val="21"/>
                              </w:rPr>
                            </w:pPr>
                            <w:r w:rsidRPr="007C5B83">
                              <w:rPr>
                                <w:rFonts w:ascii="Consolas" w:hAnsi="Consolas"/>
                                <w:color w:val="4E5B61"/>
                                <w:sz w:val="21"/>
                                <w:szCs w:val="21"/>
                              </w:rPr>
                              <w:t xml:space="preserve">        </w:t>
                            </w:r>
                            <w:proofErr w:type="spellStart"/>
                            <w:r w:rsidRPr="007C5B83">
                              <w:rPr>
                                <w:rFonts w:ascii="Consolas" w:hAnsi="Consolas"/>
                                <w:color w:val="D35400"/>
                                <w:sz w:val="21"/>
                                <w:szCs w:val="21"/>
                              </w:rPr>
                              <w:t>debug_print_</w:t>
                            </w:r>
                            <w:proofErr w:type="gramStart"/>
                            <w:r w:rsidRPr="007C5B83">
                              <w:rPr>
                                <w:rFonts w:ascii="Consolas" w:hAnsi="Consolas"/>
                                <w:color w:val="D35400"/>
                                <w:sz w:val="21"/>
                                <w:szCs w:val="21"/>
                              </w:rPr>
                              <w:t>data</w:t>
                            </w:r>
                            <w:proofErr w:type="spellEnd"/>
                            <w:r w:rsidRPr="007C5B83">
                              <w:rPr>
                                <w:rFonts w:ascii="Consolas" w:hAnsi="Consolas"/>
                                <w:color w:val="434F54"/>
                                <w:sz w:val="21"/>
                                <w:szCs w:val="21"/>
                              </w:rPr>
                              <w:t>(</w:t>
                            </w:r>
                            <w:proofErr w:type="gramEnd"/>
                            <w:r w:rsidRPr="007C5B83">
                              <w:rPr>
                                <w:rFonts w:ascii="Consolas" w:hAnsi="Consolas"/>
                                <w:color w:val="434F54"/>
                                <w:sz w:val="21"/>
                                <w:szCs w:val="21"/>
                              </w:rPr>
                              <w:t>)</w:t>
                            </w:r>
                            <w:r w:rsidRPr="007C5B83">
                              <w:rPr>
                                <w:rFonts w:ascii="Consolas" w:hAnsi="Consolas"/>
                                <w:color w:val="4E5B61"/>
                                <w:sz w:val="21"/>
                                <w:szCs w:val="21"/>
                              </w:rPr>
                              <w:t>;</w:t>
                            </w:r>
                            <w:r w:rsidRPr="007C5B83">
                              <w:rPr>
                                <w:rFonts w:ascii="Consolas" w:hAnsi="Consolas"/>
                                <w:color w:val="95A5A6"/>
                                <w:sz w:val="21"/>
                                <w:szCs w:val="21"/>
                              </w:rPr>
                              <w:t xml:space="preserve">  // Print the received data for debugging</w:t>
                            </w:r>
                          </w:p>
                          <w:p w14:paraId="5CBE28E8" w14:textId="77777777" w:rsidR="00432B70" w:rsidRPr="007C5B83" w:rsidRDefault="00432B70" w:rsidP="00432B70">
                            <w:pPr>
                              <w:shd w:val="clear" w:color="auto" w:fill="FFFFFF"/>
                              <w:spacing w:before="0" w:line="285" w:lineRule="atLeast"/>
                              <w:jc w:val="left"/>
                              <w:rPr>
                                <w:rFonts w:ascii="Consolas" w:hAnsi="Consolas"/>
                                <w:color w:val="4E5B61"/>
                                <w:sz w:val="21"/>
                                <w:szCs w:val="21"/>
                              </w:rPr>
                            </w:pPr>
                            <w:r w:rsidRPr="007C5B83">
                              <w:rPr>
                                <w:rFonts w:ascii="Consolas" w:hAnsi="Consolas"/>
                                <w:color w:val="4E5B61"/>
                                <w:sz w:val="21"/>
                                <w:szCs w:val="21"/>
                              </w:rPr>
                              <w:t xml:space="preserve">    </w:t>
                            </w:r>
                            <w:r w:rsidRPr="007C5B83">
                              <w:rPr>
                                <w:rFonts w:ascii="Consolas" w:hAnsi="Consolas"/>
                                <w:color w:val="434F54"/>
                                <w:sz w:val="21"/>
                                <w:szCs w:val="21"/>
                              </w:rPr>
                              <w:t>}</w:t>
                            </w:r>
                            <w:r w:rsidRPr="007C5B83">
                              <w:rPr>
                                <w:rFonts w:ascii="Consolas" w:hAnsi="Consolas"/>
                                <w:color w:val="4E5B61"/>
                                <w:sz w:val="21"/>
                                <w:szCs w:val="21"/>
                              </w:rPr>
                              <w:t xml:space="preserve"> </w:t>
                            </w:r>
                            <w:r w:rsidRPr="007C5B83">
                              <w:rPr>
                                <w:rFonts w:ascii="Consolas" w:hAnsi="Consolas"/>
                                <w:color w:val="728E00"/>
                                <w:sz w:val="21"/>
                                <w:szCs w:val="21"/>
                              </w:rPr>
                              <w:t>else</w:t>
                            </w:r>
                            <w:r w:rsidRPr="007C5B83">
                              <w:rPr>
                                <w:rFonts w:ascii="Consolas" w:hAnsi="Consolas"/>
                                <w:color w:val="4E5B61"/>
                                <w:sz w:val="21"/>
                                <w:szCs w:val="21"/>
                              </w:rPr>
                              <w:t xml:space="preserve"> </w:t>
                            </w:r>
                            <w:r w:rsidRPr="007C5B83">
                              <w:rPr>
                                <w:rFonts w:ascii="Consolas" w:hAnsi="Consolas"/>
                                <w:color w:val="434F54"/>
                                <w:sz w:val="21"/>
                                <w:szCs w:val="21"/>
                              </w:rPr>
                              <w:t>{</w:t>
                            </w:r>
                          </w:p>
                          <w:p w14:paraId="0634437F" w14:textId="77777777" w:rsidR="00432B70" w:rsidRPr="007C5B83" w:rsidRDefault="00432B70" w:rsidP="00432B70">
                            <w:pPr>
                              <w:shd w:val="clear" w:color="auto" w:fill="FFFFFF"/>
                              <w:spacing w:before="0" w:line="285" w:lineRule="atLeast"/>
                              <w:jc w:val="left"/>
                              <w:rPr>
                                <w:rFonts w:ascii="Consolas" w:hAnsi="Consolas"/>
                                <w:color w:val="4E5B61"/>
                                <w:sz w:val="21"/>
                                <w:szCs w:val="21"/>
                              </w:rPr>
                            </w:pPr>
                            <w:r w:rsidRPr="007C5B83">
                              <w:rPr>
                                <w:rFonts w:ascii="Consolas" w:hAnsi="Consolas"/>
                                <w:color w:val="4E5B61"/>
                                <w:sz w:val="21"/>
                                <w:szCs w:val="21"/>
                              </w:rPr>
                              <w:t xml:space="preserve">        </w:t>
                            </w:r>
                            <w:proofErr w:type="spellStart"/>
                            <w:r w:rsidRPr="007C5B83">
                              <w:rPr>
                                <w:rFonts w:ascii="Consolas" w:hAnsi="Consolas"/>
                                <w:color w:val="D35400"/>
                                <w:sz w:val="21"/>
                                <w:szCs w:val="21"/>
                              </w:rPr>
                              <w:t>Serial</w:t>
                            </w:r>
                            <w:r w:rsidRPr="007C5B83">
                              <w:rPr>
                                <w:rFonts w:ascii="Consolas" w:hAnsi="Consolas"/>
                                <w:color w:val="4E5B61"/>
                                <w:sz w:val="21"/>
                                <w:szCs w:val="21"/>
                              </w:rPr>
                              <w:t>.</w:t>
                            </w:r>
                            <w:r w:rsidRPr="007C5B83">
                              <w:rPr>
                                <w:rFonts w:ascii="Consolas" w:hAnsi="Consolas"/>
                                <w:color w:val="D35400"/>
                                <w:sz w:val="21"/>
                                <w:szCs w:val="21"/>
                              </w:rPr>
                              <w:t>print</w:t>
                            </w:r>
                            <w:proofErr w:type="spellEnd"/>
                            <w:r w:rsidRPr="007C5B83">
                              <w:rPr>
                                <w:rFonts w:ascii="Consolas" w:hAnsi="Consolas"/>
                                <w:color w:val="434F54"/>
                                <w:sz w:val="21"/>
                                <w:szCs w:val="21"/>
                              </w:rPr>
                              <w:t>(</w:t>
                            </w:r>
                            <w:r w:rsidRPr="007C5B83">
                              <w:rPr>
                                <w:rFonts w:ascii="Consolas" w:hAnsi="Consolas"/>
                                <w:color w:val="005C5F"/>
                                <w:sz w:val="21"/>
                                <w:szCs w:val="21"/>
                              </w:rPr>
                              <w:t>"Unexpected number of bytes received: "</w:t>
                            </w:r>
                            <w:proofErr w:type="gramStart"/>
                            <w:r w:rsidRPr="007C5B83">
                              <w:rPr>
                                <w:rFonts w:ascii="Consolas" w:hAnsi="Consolas"/>
                                <w:color w:val="434F54"/>
                                <w:sz w:val="21"/>
                                <w:szCs w:val="21"/>
                              </w:rPr>
                              <w:t>)</w:t>
                            </w:r>
                            <w:r w:rsidRPr="007C5B83">
                              <w:rPr>
                                <w:rFonts w:ascii="Consolas" w:hAnsi="Consolas"/>
                                <w:color w:val="4E5B61"/>
                                <w:sz w:val="21"/>
                                <w:szCs w:val="21"/>
                              </w:rPr>
                              <w:t>;</w:t>
                            </w:r>
                            <w:proofErr w:type="gramEnd"/>
                          </w:p>
                          <w:p w14:paraId="1E0E123D" w14:textId="77777777" w:rsidR="00432B70" w:rsidRPr="007C5B83" w:rsidRDefault="00432B70" w:rsidP="00432B70">
                            <w:pPr>
                              <w:shd w:val="clear" w:color="auto" w:fill="FFFFFF"/>
                              <w:spacing w:before="0" w:line="285" w:lineRule="atLeast"/>
                              <w:jc w:val="left"/>
                              <w:rPr>
                                <w:rFonts w:ascii="Consolas" w:hAnsi="Consolas"/>
                                <w:color w:val="4E5B61"/>
                                <w:sz w:val="21"/>
                                <w:szCs w:val="21"/>
                              </w:rPr>
                            </w:pPr>
                            <w:r w:rsidRPr="007C5B83">
                              <w:rPr>
                                <w:rFonts w:ascii="Consolas" w:hAnsi="Consolas"/>
                                <w:color w:val="4E5B61"/>
                                <w:sz w:val="21"/>
                                <w:szCs w:val="21"/>
                              </w:rPr>
                              <w:t xml:space="preserve">        </w:t>
                            </w:r>
                            <w:proofErr w:type="spellStart"/>
                            <w:r w:rsidRPr="007C5B83">
                              <w:rPr>
                                <w:rFonts w:ascii="Consolas" w:hAnsi="Consolas"/>
                                <w:color w:val="D35400"/>
                                <w:sz w:val="21"/>
                                <w:szCs w:val="21"/>
                              </w:rPr>
                              <w:t>Serial</w:t>
                            </w:r>
                            <w:r w:rsidRPr="007C5B83">
                              <w:rPr>
                                <w:rFonts w:ascii="Consolas" w:hAnsi="Consolas"/>
                                <w:color w:val="4E5B61"/>
                                <w:sz w:val="21"/>
                                <w:szCs w:val="21"/>
                              </w:rPr>
                              <w:t>.</w:t>
                            </w:r>
                            <w:r w:rsidRPr="007C5B83">
                              <w:rPr>
                                <w:rFonts w:ascii="Consolas" w:hAnsi="Consolas"/>
                                <w:color w:val="D35400"/>
                                <w:sz w:val="21"/>
                                <w:szCs w:val="21"/>
                              </w:rPr>
                              <w:t>println</w:t>
                            </w:r>
                            <w:proofErr w:type="spellEnd"/>
                            <w:r w:rsidRPr="007C5B83">
                              <w:rPr>
                                <w:rFonts w:ascii="Consolas" w:hAnsi="Consolas"/>
                                <w:color w:val="434F54"/>
                                <w:sz w:val="21"/>
                                <w:szCs w:val="21"/>
                              </w:rPr>
                              <w:t>(</w:t>
                            </w:r>
                            <w:proofErr w:type="spellStart"/>
                            <w:r w:rsidRPr="007C5B83">
                              <w:rPr>
                                <w:rFonts w:ascii="Consolas" w:hAnsi="Consolas"/>
                                <w:color w:val="4E5B61"/>
                                <w:sz w:val="21"/>
                                <w:szCs w:val="21"/>
                              </w:rPr>
                              <w:t>howMany</w:t>
                            </w:r>
                            <w:proofErr w:type="spellEnd"/>
                            <w:proofErr w:type="gramStart"/>
                            <w:r w:rsidRPr="007C5B83">
                              <w:rPr>
                                <w:rFonts w:ascii="Consolas" w:hAnsi="Consolas"/>
                                <w:color w:val="434F54"/>
                                <w:sz w:val="21"/>
                                <w:szCs w:val="21"/>
                              </w:rPr>
                              <w:t>)</w:t>
                            </w:r>
                            <w:r w:rsidRPr="007C5B83">
                              <w:rPr>
                                <w:rFonts w:ascii="Consolas" w:hAnsi="Consolas"/>
                                <w:color w:val="4E5B61"/>
                                <w:sz w:val="21"/>
                                <w:szCs w:val="21"/>
                              </w:rPr>
                              <w:t>;</w:t>
                            </w:r>
                            <w:proofErr w:type="gramEnd"/>
                          </w:p>
                          <w:p w14:paraId="1CDE835B" w14:textId="77777777" w:rsidR="00432B70" w:rsidRPr="007C5B83" w:rsidRDefault="00432B70" w:rsidP="00432B70">
                            <w:pPr>
                              <w:shd w:val="clear" w:color="auto" w:fill="FFFFFF"/>
                              <w:spacing w:before="0" w:line="285" w:lineRule="atLeast"/>
                              <w:jc w:val="left"/>
                              <w:rPr>
                                <w:rFonts w:ascii="Consolas" w:hAnsi="Consolas"/>
                                <w:color w:val="4E5B61"/>
                                <w:sz w:val="21"/>
                                <w:szCs w:val="21"/>
                              </w:rPr>
                            </w:pPr>
                            <w:r w:rsidRPr="007C5B83">
                              <w:rPr>
                                <w:rFonts w:ascii="Consolas" w:hAnsi="Consolas"/>
                                <w:color w:val="4E5B61"/>
                                <w:sz w:val="21"/>
                                <w:szCs w:val="21"/>
                              </w:rPr>
                              <w:t xml:space="preserve">        </w:t>
                            </w:r>
                            <w:r w:rsidRPr="007C5B83">
                              <w:rPr>
                                <w:rFonts w:ascii="Consolas" w:hAnsi="Consolas"/>
                                <w:color w:val="728E00"/>
                                <w:sz w:val="21"/>
                                <w:szCs w:val="21"/>
                              </w:rPr>
                              <w:t>while</w:t>
                            </w:r>
                            <w:r w:rsidRPr="007C5B83">
                              <w:rPr>
                                <w:rFonts w:ascii="Consolas" w:hAnsi="Consolas"/>
                                <w:color w:val="4E5B61"/>
                                <w:sz w:val="21"/>
                                <w:szCs w:val="21"/>
                              </w:rPr>
                              <w:t xml:space="preserve"> </w:t>
                            </w:r>
                            <w:r w:rsidRPr="007C5B83">
                              <w:rPr>
                                <w:rFonts w:ascii="Consolas" w:hAnsi="Consolas"/>
                                <w:color w:val="434F54"/>
                                <w:sz w:val="21"/>
                                <w:szCs w:val="21"/>
                              </w:rPr>
                              <w:t>(</w:t>
                            </w:r>
                            <w:proofErr w:type="spellStart"/>
                            <w:r w:rsidRPr="007C5B83">
                              <w:rPr>
                                <w:rFonts w:ascii="Consolas" w:hAnsi="Consolas"/>
                                <w:color w:val="D35400"/>
                                <w:sz w:val="21"/>
                                <w:szCs w:val="21"/>
                              </w:rPr>
                              <w:t>Wire</w:t>
                            </w:r>
                            <w:r w:rsidRPr="007C5B83">
                              <w:rPr>
                                <w:rFonts w:ascii="Consolas" w:hAnsi="Consolas"/>
                                <w:color w:val="4E5B61"/>
                                <w:sz w:val="21"/>
                                <w:szCs w:val="21"/>
                              </w:rPr>
                              <w:t>.</w:t>
                            </w:r>
                            <w:r w:rsidRPr="007C5B83">
                              <w:rPr>
                                <w:rFonts w:ascii="Consolas" w:hAnsi="Consolas"/>
                                <w:color w:val="D35400"/>
                                <w:sz w:val="21"/>
                                <w:szCs w:val="21"/>
                              </w:rPr>
                              <w:t>available</w:t>
                            </w:r>
                            <w:proofErr w:type="spellEnd"/>
                            <w:r w:rsidRPr="007C5B83">
                              <w:rPr>
                                <w:rFonts w:ascii="Consolas" w:hAnsi="Consolas"/>
                                <w:color w:val="434F54"/>
                                <w:sz w:val="21"/>
                                <w:szCs w:val="21"/>
                              </w:rPr>
                              <w:t>())</w:t>
                            </w:r>
                            <w:r w:rsidRPr="007C5B83">
                              <w:rPr>
                                <w:rFonts w:ascii="Consolas" w:hAnsi="Consolas"/>
                                <w:color w:val="4E5B61"/>
                                <w:sz w:val="21"/>
                                <w:szCs w:val="21"/>
                              </w:rPr>
                              <w:t xml:space="preserve"> </w:t>
                            </w:r>
                            <w:r w:rsidRPr="007C5B83">
                              <w:rPr>
                                <w:rFonts w:ascii="Consolas" w:hAnsi="Consolas"/>
                                <w:color w:val="434F54"/>
                                <w:sz w:val="21"/>
                                <w:szCs w:val="21"/>
                              </w:rPr>
                              <w:t>{</w:t>
                            </w:r>
                          </w:p>
                          <w:p w14:paraId="1F6201B1" w14:textId="77777777" w:rsidR="00432B70" w:rsidRPr="007C5B83" w:rsidRDefault="00432B70" w:rsidP="00432B70">
                            <w:pPr>
                              <w:shd w:val="clear" w:color="auto" w:fill="FFFFFF"/>
                              <w:spacing w:before="0" w:line="285" w:lineRule="atLeast"/>
                              <w:jc w:val="left"/>
                              <w:rPr>
                                <w:rFonts w:ascii="Consolas" w:hAnsi="Consolas"/>
                                <w:color w:val="4E5B61"/>
                                <w:sz w:val="21"/>
                                <w:szCs w:val="21"/>
                              </w:rPr>
                            </w:pPr>
                            <w:r w:rsidRPr="007C5B83">
                              <w:rPr>
                                <w:rFonts w:ascii="Consolas" w:hAnsi="Consolas"/>
                                <w:color w:val="4E5B61"/>
                                <w:sz w:val="21"/>
                                <w:szCs w:val="21"/>
                              </w:rPr>
                              <w:t xml:space="preserve">            </w:t>
                            </w:r>
                            <w:proofErr w:type="spellStart"/>
                            <w:r w:rsidRPr="007C5B83">
                              <w:rPr>
                                <w:rFonts w:ascii="Consolas" w:hAnsi="Consolas"/>
                                <w:color w:val="D35400"/>
                                <w:sz w:val="21"/>
                                <w:szCs w:val="21"/>
                              </w:rPr>
                              <w:t>Wire</w:t>
                            </w:r>
                            <w:r w:rsidRPr="007C5B83">
                              <w:rPr>
                                <w:rFonts w:ascii="Consolas" w:hAnsi="Consolas"/>
                                <w:color w:val="4E5B61"/>
                                <w:sz w:val="21"/>
                                <w:szCs w:val="21"/>
                              </w:rPr>
                              <w:t>.</w:t>
                            </w:r>
                            <w:r w:rsidRPr="007C5B83">
                              <w:rPr>
                                <w:rFonts w:ascii="Consolas" w:hAnsi="Consolas"/>
                                <w:color w:val="D35400"/>
                                <w:sz w:val="21"/>
                                <w:szCs w:val="21"/>
                              </w:rPr>
                              <w:t>read</w:t>
                            </w:r>
                            <w:proofErr w:type="spellEnd"/>
                            <w:r w:rsidRPr="007C5B83">
                              <w:rPr>
                                <w:rFonts w:ascii="Consolas" w:hAnsi="Consolas"/>
                                <w:color w:val="434F54"/>
                                <w:sz w:val="21"/>
                                <w:szCs w:val="21"/>
                              </w:rPr>
                              <w:t>(</w:t>
                            </w:r>
                            <w:proofErr w:type="gramStart"/>
                            <w:r w:rsidRPr="007C5B83">
                              <w:rPr>
                                <w:rFonts w:ascii="Consolas" w:hAnsi="Consolas"/>
                                <w:color w:val="434F54"/>
                                <w:sz w:val="21"/>
                                <w:szCs w:val="21"/>
                              </w:rPr>
                              <w:t>)</w:t>
                            </w:r>
                            <w:r w:rsidRPr="007C5B83">
                              <w:rPr>
                                <w:rFonts w:ascii="Consolas" w:hAnsi="Consolas"/>
                                <w:color w:val="4E5B61"/>
                                <w:sz w:val="21"/>
                                <w:szCs w:val="21"/>
                              </w:rPr>
                              <w:t>;</w:t>
                            </w:r>
                            <w:r w:rsidRPr="007C5B83">
                              <w:rPr>
                                <w:rFonts w:ascii="Consolas" w:hAnsi="Consolas"/>
                                <w:color w:val="95A5A6"/>
                                <w:sz w:val="21"/>
                                <w:szCs w:val="21"/>
                              </w:rPr>
                              <w:t xml:space="preserve">  /</w:t>
                            </w:r>
                            <w:proofErr w:type="gramEnd"/>
                            <w:r w:rsidRPr="007C5B83">
                              <w:rPr>
                                <w:rFonts w:ascii="Consolas" w:hAnsi="Consolas"/>
                                <w:color w:val="95A5A6"/>
                                <w:sz w:val="21"/>
                                <w:szCs w:val="21"/>
                              </w:rPr>
                              <w:t>/ Discard the bytes if not exactly 8 are received</w:t>
                            </w:r>
                          </w:p>
                          <w:p w14:paraId="0DE7AFA8" w14:textId="77777777" w:rsidR="00432B70" w:rsidRPr="007C5B83" w:rsidRDefault="00432B70" w:rsidP="00432B70">
                            <w:pPr>
                              <w:shd w:val="clear" w:color="auto" w:fill="FFFFFF"/>
                              <w:spacing w:before="0" w:line="285" w:lineRule="atLeast"/>
                              <w:jc w:val="left"/>
                              <w:rPr>
                                <w:rFonts w:ascii="Consolas" w:hAnsi="Consolas"/>
                                <w:color w:val="4E5B61"/>
                                <w:sz w:val="21"/>
                                <w:szCs w:val="21"/>
                              </w:rPr>
                            </w:pPr>
                            <w:r w:rsidRPr="007C5B83">
                              <w:rPr>
                                <w:rFonts w:ascii="Consolas" w:hAnsi="Consolas"/>
                                <w:color w:val="4E5B61"/>
                                <w:sz w:val="21"/>
                                <w:szCs w:val="21"/>
                              </w:rPr>
                              <w:t xml:space="preserve">        </w:t>
                            </w:r>
                            <w:r w:rsidRPr="007C5B83">
                              <w:rPr>
                                <w:rFonts w:ascii="Consolas" w:hAnsi="Consolas"/>
                                <w:color w:val="434F54"/>
                                <w:sz w:val="21"/>
                                <w:szCs w:val="21"/>
                              </w:rPr>
                              <w:t>}</w:t>
                            </w:r>
                          </w:p>
                          <w:p w14:paraId="0C4A7708" w14:textId="77777777" w:rsidR="00432B70" w:rsidRPr="007C5B83" w:rsidRDefault="00432B70" w:rsidP="00432B70">
                            <w:pPr>
                              <w:shd w:val="clear" w:color="auto" w:fill="FFFFFF"/>
                              <w:spacing w:before="0" w:line="285" w:lineRule="atLeast"/>
                              <w:jc w:val="left"/>
                              <w:rPr>
                                <w:rFonts w:ascii="Consolas" w:hAnsi="Consolas"/>
                                <w:color w:val="4E5B61"/>
                                <w:sz w:val="21"/>
                                <w:szCs w:val="21"/>
                              </w:rPr>
                            </w:pPr>
                            <w:r w:rsidRPr="007C5B83">
                              <w:rPr>
                                <w:rFonts w:ascii="Consolas" w:hAnsi="Consolas"/>
                                <w:color w:val="4E5B61"/>
                                <w:sz w:val="21"/>
                                <w:szCs w:val="21"/>
                              </w:rPr>
                              <w:t xml:space="preserve">    </w:t>
                            </w:r>
                            <w:proofErr w:type="gramStart"/>
                            <w:r w:rsidRPr="007C5B83">
                              <w:rPr>
                                <w:rFonts w:ascii="Consolas" w:hAnsi="Consolas"/>
                                <w:color w:val="D35400"/>
                                <w:sz w:val="21"/>
                                <w:szCs w:val="21"/>
                              </w:rPr>
                              <w:t>delay</w:t>
                            </w:r>
                            <w:r w:rsidRPr="007C5B83">
                              <w:rPr>
                                <w:rFonts w:ascii="Consolas" w:hAnsi="Consolas"/>
                                <w:color w:val="434F54"/>
                                <w:sz w:val="21"/>
                                <w:szCs w:val="21"/>
                              </w:rPr>
                              <w:t>(</w:t>
                            </w:r>
                            <w:proofErr w:type="gramEnd"/>
                            <w:r w:rsidRPr="007C5B83">
                              <w:rPr>
                                <w:rFonts w:ascii="Consolas" w:hAnsi="Consolas"/>
                                <w:color w:val="005C5F"/>
                                <w:sz w:val="21"/>
                                <w:szCs w:val="21"/>
                              </w:rPr>
                              <w:t>10</w:t>
                            </w:r>
                            <w:r w:rsidRPr="007C5B83">
                              <w:rPr>
                                <w:rFonts w:ascii="Consolas" w:hAnsi="Consolas"/>
                                <w:color w:val="434F54"/>
                                <w:sz w:val="21"/>
                                <w:szCs w:val="21"/>
                              </w:rPr>
                              <w:t>)</w:t>
                            </w:r>
                            <w:r w:rsidRPr="007C5B83">
                              <w:rPr>
                                <w:rFonts w:ascii="Consolas" w:hAnsi="Consolas"/>
                                <w:color w:val="4E5B61"/>
                                <w:sz w:val="21"/>
                                <w:szCs w:val="21"/>
                              </w:rPr>
                              <w:t>;</w:t>
                            </w:r>
                          </w:p>
                          <w:p w14:paraId="1FC52DD3" w14:textId="77777777" w:rsidR="00432B70" w:rsidRPr="007C5B83" w:rsidRDefault="00432B70" w:rsidP="00432B70">
                            <w:pPr>
                              <w:shd w:val="clear" w:color="auto" w:fill="FFFFFF"/>
                              <w:spacing w:before="0" w:line="285" w:lineRule="atLeast"/>
                              <w:jc w:val="left"/>
                              <w:rPr>
                                <w:rFonts w:ascii="Consolas" w:hAnsi="Consolas"/>
                                <w:color w:val="4E5B61"/>
                                <w:sz w:val="21"/>
                                <w:szCs w:val="21"/>
                              </w:rPr>
                            </w:pPr>
                            <w:r w:rsidRPr="007C5B83">
                              <w:rPr>
                                <w:rFonts w:ascii="Consolas" w:hAnsi="Consolas"/>
                                <w:color w:val="4E5B61"/>
                                <w:sz w:val="21"/>
                                <w:szCs w:val="21"/>
                              </w:rPr>
                              <w:t xml:space="preserve">    </w:t>
                            </w:r>
                            <w:proofErr w:type="spellStart"/>
                            <w:proofErr w:type="gramStart"/>
                            <w:r w:rsidRPr="007C5B83">
                              <w:rPr>
                                <w:rFonts w:ascii="Consolas" w:hAnsi="Consolas"/>
                                <w:color w:val="D35400"/>
                                <w:sz w:val="21"/>
                                <w:szCs w:val="21"/>
                              </w:rPr>
                              <w:t>digitalWrite</w:t>
                            </w:r>
                            <w:proofErr w:type="spellEnd"/>
                            <w:r w:rsidRPr="007C5B83">
                              <w:rPr>
                                <w:rFonts w:ascii="Consolas" w:hAnsi="Consolas"/>
                                <w:color w:val="434F54"/>
                                <w:sz w:val="21"/>
                                <w:szCs w:val="21"/>
                              </w:rPr>
                              <w:t>(</w:t>
                            </w:r>
                            <w:proofErr w:type="gramEnd"/>
                            <w:r w:rsidRPr="007C5B83">
                              <w:rPr>
                                <w:rFonts w:ascii="Consolas" w:hAnsi="Consolas"/>
                                <w:color w:val="4E5B61"/>
                                <w:sz w:val="21"/>
                                <w:szCs w:val="21"/>
                              </w:rPr>
                              <w:t>GP25_PIN, LOW</w:t>
                            </w:r>
                            <w:r w:rsidRPr="007C5B83">
                              <w:rPr>
                                <w:rFonts w:ascii="Consolas" w:hAnsi="Consolas"/>
                                <w:color w:val="434F54"/>
                                <w:sz w:val="21"/>
                                <w:szCs w:val="21"/>
                              </w:rPr>
                              <w:t>)</w:t>
                            </w:r>
                            <w:r w:rsidRPr="007C5B83">
                              <w:rPr>
                                <w:rFonts w:ascii="Consolas" w:hAnsi="Consolas"/>
                                <w:color w:val="4E5B61"/>
                                <w:sz w:val="21"/>
                                <w:szCs w:val="21"/>
                              </w:rPr>
                              <w:t>;</w:t>
                            </w:r>
                            <w:r w:rsidRPr="007C5B83">
                              <w:rPr>
                                <w:rFonts w:ascii="Consolas" w:hAnsi="Consolas"/>
                                <w:color w:val="95A5A6"/>
                                <w:sz w:val="21"/>
                                <w:szCs w:val="21"/>
                              </w:rPr>
                              <w:t xml:space="preserve">  // Turn off the GP25 pin</w:t>
                            </w:r>
                          </w:p>
                          <w:p w14:paraId="6A7BA8CE" w14:textId="77777777" w:rsidR="00432B70" w:rsidRPr="007C5B83" w:rsidRDefault="00432B70" w:rsidP="00432B70">
                            <w:pPr>
                              <w:shd w:val="clear" w:color="auto" w:fill="FFFFFF"/>
                              <w:spacing w:before="0" w:line="285" w:lineRule="atLeast"/>
                              <w:jc w:val="left"/>
                              <w:rPr>
                                <w:rFonts w:ascii="Consolas" w:hAnsi="Consolas"/>
                                <w:color w:val="4E5B61"/>
                                <w:sz w:val="21"/>
                                <w:szCs w:val="21"/>
                              </w:rPr>
                            </w:pPr>
                            <w:r w:rsidRPr="007C5B83">
                              <w:rPr>
                                <w:rFonts w:ascii="Consolas" w:hAnsi="Consolas"/>
                                <w:color w:val="4E5B61"/>
                                <w:sz w:val="21"/>
                                <w:szCs w:val="21"/>
                              </w:rPr>
                              <w:t xml:space="preserve">    </w:t>
                            </w:r>
                            <w:r w:rsidRPr="007C5B83">
                              <w:rPr>
                                <w:rFonts w:ascii="Consolas" w:hAnsi="Consolas"/>
                                <w:color w:val="434F54"/>
                                <w:sz w:val="21"/>
                                <w:szCs w:val="21"/>
                              </w:rPr>
                              <w:t>}</w:t>
                            </w:r>
                          </w:p>
                          <w:p w14:paraId="66B79CFC" w14:textId="28D55C6E" w:rsidR="00D96B36" w:rsidRPr="007C5B83" w:rsidRDefault="00445014" w:rsidP="00F947AC">
                            <w:pPr>
                              <w:keepNext/>
                              <w:shd w:val="clear" w:color="auto" w:fill="FFFFFF"/>
                              <w:spacing w:before="0" w:line="285" w:lineRule="atLeast"/>
                              <w:jc w:val="left"/>
                            </w:pPr>
                            <w:r w:rsidRPr="007C5B83">
                              <w:rPr>
                                <w:rFonts w:ascii="Consolas" w:hAnsi="Consolas"/>
                                <w:color w:val="434F54"/>
                                <w:sz w:val="21"/>
                                <w:szCs w:val="21"/>
                              </w:rPr>
                              <w: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A82AA5B" id="Cuadro de texto 21" o:spid="_x0000_s1082" type="#_x0000_t202" style="position:absolute;left:0;text-align:left;margin-left:-12.6pt;margin-top:84.95pt;width:475.8pt;height:462.45pt;z-index:2516930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">
                <v:textbox>
                  <w:txbxContent>
                    <w:p w14:paraId="1AF242CA" w14:textId="77777777" w:rsidR="00432B70" w:rsidRPr="007C5B83" w:rsidRDefault="00432B70" w:rsidP="00432B70">
                      <w:pPr>
                        <w:shd w:val="clear" w:color="auto" w:fill="FFFFFF"/>
                        <w:spacing w:before="0" w:line="285" w:lineRule="atLeast"/>
                        <w:jc w:val="left"/>
                        <w:rPr>
                          <w:rFonts w:ascii="Consolas" w:hAnsi="Consolas"/>
                          <w:color w:val="4E5B61"/>
                          <w:sz w:val="21"/>
                          <w:szCs w:val="21"/>
                        </w:rPr>
                      </w:pPr>
                      <w:r w:rsidRPr="007C5B83">
                        <w:rPr>
                          <w:rFonts w:ascii="Consolas" w:hAnsi="Consolas"/>
                          <w:color w:val="95A5A6"/>
                          <w:sz w:val="21"/>
                          <w:szCs w:val="21"/>
                        </w:rPr>
                        <w:t>// This function is called when the master sends data to the slave.</w:t>
                      </w:r>
                    </w:p>
                    <w:p w14:paraId="5AF8EF69" w14:textId="77777777" w:rsidR="00432B70" w:rsidRPr="007C5B83" w:rsidRDefault="00432B70" w:rsidP="00432B70">
                      <w:pPr>
                        <w:shd w:val="clear" w:color="auto" w:fill="FFFFFF"/>
                        <w:spacing w:before="0" w:line="285" w:lineRule="atLeast"/>
                        <w:jc w:val="left"/>
                        <w:rPr>
                          <w:rFonts w:ascii="Consolas" w:hAnsi="Consolas"/>
                          <w:color w:val="4E5B61"/>
                          <w:sz w:val="21"/>
                          <w:szCs w:val="21"/>
                        </w:rPr>
                      </w:pPr>
                      <w:r w:rsidRPr="007C5B83">
                        <w:rPr>
                          <w:rFonts w:ascii="Consolas" w:hAnsi="Consolas"/>
                          <w:color w:val="00979D"/>
                          <w:sz w:val="21"/>
                          <w:szCs w:val="21"/>
                        </w:rPr>
                        <w:t>void</w:t>
                      </w:r>
                      <w:r w:rsidRPr="007C5B83">
                        <w:rPr>
                          <w:rFonts w:ascii="Consolas" w:hAnsi="Consolas"/>
                          <w:color w:val="4E5B61"/>
                          <w:sz w:val="21"/>
                          <w:szCs w:val="21"/>
                        </w:rPr>
                        <w:t xml:space="preserve"> </w:t>
                      </w:r>
                      <w:proofErr w:type="spellStart"/>
                      <w:proofErr w:type="gramStart"/>
                      <w:r w:rsidRPr="007C5B83">
                        <w:rPr>
                          <w:rFonts w:ascii="Consolas" w:hAnsi="Consolas"/>
                          <w:color w:val="D35400"/>
                          <w:sz w:val="21"/>
                          <w:szCs w:val="21"/>
                        </w:rPr>
                        <w:t>receiveEvent</w:t>
                      </w:r>
                      <w:proofErr w:type="spellEnd"/>
                      <w:r w:rsidRPr="007C5B83">
                        <w:rPr>
                          <w:rFonts w:ascii="Consolas" w:hAnsi="Consolas"/>
                          <w:color w:val="434F54"/>
                          <w:sz w:val="21"/>
                          <w:szCs w:val="21"/>
                        </w:rPr>
                        <w:t>(</w:t>
                      </w:r>
                      <w:proofErr w:type="gramEnd"/>
                      <w:r w:rsidRPr="007C5B83">
                        <w:rPr>
                          <w:rFonts w:ascii="Consolas" w:hAnsi="Consolas"/>
                          <w:color w:val="00979D"/>
                          <w:sz w:val="21"/>
                          <w:szCs w:val="21"/>
                        </w:rPr>
                        <w:t>int</w:t>
                      </w:r>
                      <w:r w:rsidRPr="007C5B83">
                        <w:rPr>
                          <w:rFonts w:ascii="Consolas" w:hAnsi="Consolas"/>
                          <w:color w:val="4E5B61"/>
                          <w:sz w:val="21"/>
                          <w:szCs w:val="21"/>
                        </w:rPr>
                        <w:t xml:space="preserve"> </w:t>
                      </w:r>
                      <w:proofErr w:type="spellStart"/>
                      <w:r w:rsidRPr="007C5B83">
                        <w:rPr>
                          <w:rFonts w:ascii="Consolas" w:hAnsi="Consolas"/>
                          <w:color w:val="434F54"/>
                          <w:sz w:val="21"/>
                          <w:szCs w:val="21"/>
                        </w:rPr>
                        <w:t>howMany</w:t>
                      </w:r>
                      <w:proofErr w:type="spellEnd"/>
                      <w:r w:rsidRPr="007C5B83">
                        <w:rPr>
                          <w:rFonts w:ascii="Consolas" w:hAnsi="Consolas"/>
                          <w:color w:val="434F54"/>
                          <w:sz w:val="21"/>
                          <w:szCs w:val="21"/>
                        </w:rPr>
                        <w:t>)</w:t>
                      </w:r>
                      <w:r w:rsidRPr="007C5B83">
                        <w:rPr>
                          <w:rFonts w:ascii="Consolas" w:hAnsi="Consolas"/>
                          <w:color w:val="4E5B61"/>
                          <w:sz w:val="21"/>
                          <w:szCs w:val="21"/>
                        </w:rPr>
                        <w:t xml:space="preserve"> </w:t>
                      </w:r>
                      <w:r w:rsidRPr="007C5B83">
                        <w:rPr>
                          <w:rFonts w:ascii="Consolas" w:hAnsi="Consolas"/>
                          <w:color w:val="434F54"/>
                          <w:sz w:val="21"/>
                          <w:szCs w:val="21"/>
                        </w:rPr>
                        <w:t>{</w:t>
                      </w:r>
                    </w:p>
                    <w:p w14:paraId="1B05798C" w14:textId="77777777" w:rsidR="00432B70" w:rsidRPr="007C5B83" w:rsidRDefault="00432B70" w:rsidP="00432B70">
                      <w:pPr>
                        <w:shd w:val="clear" w:color="auto" w:fill="FFFFFF"/>
                        <w:spacing w:before="0" w:line="285" w:lineRule="atLeast"/>
                        <w:jc w:val="left"/>
                        <w:rPr>
                          <w:rFonts w:ascii="Consolas" w:hAnsi="Consolas"/>
                          <w:color w:val="4E5B61"/>
                          <w:sz w:val="21"/>
                          <w:szCs w:val="21"/>
                        </w:rPr>
                      </w:pPr>
                      <w:r w:rsidRPr="007C5B83">
                        <w:rPr>
                          <w:rFonts w:ascii="Consolas" w:hAnsi="Consolas"/>
                          <w:color w:val="4E5B61"/>
                          <w:sz w:val="21"/>
                          <w:szCs w:val="21"/>
                        </w:rPr>
                        <w:t xml:space="preserve">    </w:t>
                      </w:r>
                      <w:proofErr w:type="spellStart"/>
                      <w:r w:rsidRPr="007C5B83">
                        <w:rPr>
                          <w:rFonts w:ascii="Consolas" w:hAnsi="Consolas"/>
                          <w:color w:val="D35400"/>
                          <w:sz w:val="21"/>
                          <w:szCs w:val="21"/>
                        </w:rPr>
                        <w:t>Serial</w:t>
                      </w:r>
                      <w:r w:rsidRPr="007C5B83">
                        <w:rPr>
                          <w:rFonts w:ascii="Consolas" w:hAnsi="Consolas"/>
                          <w:color w:val="4E5B61"/>
                          <w:sz w:val="21"/>
                          <w:szCs w:val="21"/>
                        </w:rPr>
                        <w:t>.</w:t>
                      </w:r>
                      <w:r w:rsidRPr="007C5B83">
                        <w:rPr>
                          <w:rFonts w:ascii="Consolas" w:hAnsi="Consolas"/>
                          <w:color w:val="D35400"/>
                          <w:sz w:val="21"/>
                          <w:szCs w:val="21"/>
                        </w:rPr>
                        <w:t>print</w:t>
                      </w:r>
                      <w:proofErr w:type="spellEnd"/>
                      <w:r w:rsidRPr="007C5B83">
                        <w:rPr>
                          <w:rFonts w:ascii="Consolas" w:hAnsi="Consolas"/>
                          <w:color w:val="434F54"/>
                          <w:sz w:val="21"/>
                          <w:szCs w:val="21"/>
                        </w:rPr>
                        <w:t>(</w:t>
                      </w:r>
                      <w:r w:rsidRPr="007C5B83">
                        <w:rPr>
                          <w:rFonts w:ascii="Consolas" w:hAnsi="Consolas"/>
                          <w:color w:val="005C5F"/>
                          <w:sz w:val="21"/>
                          <w:szCs w:val="21"/>
                        </w:rPr>
                        <w:t>"Number of bytes received: "</w:t>
                      </w:r>
                      <w:proofErr w:type="gramStart"/>
                      <w:r w:rsidRPr="007C5B83">
                        <w:rPr>
                          <w:rFonts w:ascii="Consolas" w:hAnsi="Consolas"/>
                          <w:color w:val="434F54"/>
                          <w:sz w:val="21"/>
                          <w:szCs w:val="21"/>
                        </w:rPr>
                        <w:t>)</w:t>
                      </w:r>
                      <w:r w:rsidRPr="007C5B83">
                        <w:rPr>
                          <w:rFonts w:ascii="Consolas" w:hAnsi="Consolas"/>
                          <w:color w:val="4E5B61"/>
                          <w:sz w:val="21"/>
                          <w:szCs w:val="21"/>
                        </w:rPr>
                        <w:t>;</w:t>
                      </w:r>
                      <w:proofErr w:type="gramEnd"/>
                    </w:p>
                    <w:p w14:paraId="3C14A0A3" w14:textId="77777777" w:rsidR="00432B70" w:rsidRPr="007C5B83" w:rsidRDefault="00432B70" w:rsidP="00432B70">
                      <w:pPr>
                        <w:shd w:val="clear" w:color="auto" w:fill="FFFFFF"/>
                        <w:spacing w:before="0" w:line="285" w:lineRule="atLeast"/>
                        <w:jc w:val="left"/>
                        <w:rPr>
                          <w:rFonts w:ascii="Consolas" w:hAnsi="Consolas"/>
                          <w:color w:val="4E5B61"/>
                          <w:sz w:val="21"/>
                          <w:szCs w:val="21"/>
                        </w:rPr>
                      </w:pPr>
                      <w:r w:rsidRPr="007C5B83">
                        <w:rPr>
                          <w:rFonts w:ascii="Consolas" w:hAnsi="Consolas"/>
                          <w:color w:val="4E5B61"/>
                          <w:sz w:val="21"/>
                          <w:szCs w:val="21"/>
                        </w:rPr>
                        <w:t xml:space="preserve">    </w:t>
                      </w:r>
                      <w:proofErr w:type="spellStart"/>
                      <w:r w:rsidRPr="007C5B83">
                        <w:rPr>
                          <w:rFonts w:ascii="Consolas" w:hAnsi="Consolas"/>
                          <w:color w:val="D35400"/>
                          <w:sz w:val="21"/>
                          <w:szCs w:val="21"/>
                        </w:rPr>
                        <w:t>Serial</w:t>
                      </w:r>
                      <w:r w:rsidRPr="007C5B83">
                        <w:rPr>
                          <w:rFonts w:ascii="Consolas" w:hAnsi="Consolas"/>
                          <w:color w:val="4E5B61"/>
                          <w:sz w:val="21"/>
                          <w:szCs w:val="21"/>
                        </w:rPr>
                        <w:t>.</w:t>
                      </w:r>
                      <w:r w:rsidRPr="007C5B83">
                        <w:rPr>
                          <w:rFonts w:ascii="Consolas" w:hAnsi="Consolas"/>
                          <w:color w:val="D35400"/>
                          <w:sz w:val="21"/>
                          <w:szCs w:val="21"/>
                        </w:rPr>
                        <w:t>println</w:t>
                      </w:r>
                      <w:proofErr w:type="spellEnd"/>
                      <w:r w:rsidRPr="007C5B83">
                        <w:rPr>
                          <w:rFonts w:ascii="Consolas" w:hAnsi="Consolas"/>
                          <w:color w:val="434F54"/>
                          <w:sz w:val="21"/>
                          <w:szCs w:val="21"/>
                        </w:rPr>
                        <w:t>(</w:t>
                      </w:r>
                      <w:proofErr w:type="spellStart"/>
                      <w:r w:rsidRPr="007C5B83">
                        <w:rPr>
                          <w:rFonts w:ascii="Consolas" w:hAnsi="Consolas"/>
                          <w:color w:val="4E5B61"/>
                          <w:sz w:val="21"/>
                          <w:szCs w:val="21"/>
                        </w:rPr>
                        <w:t>howMany</w:t>
                      </w:r>
                      <w:proofErr w:type="spellEnd"/>
                      <w:proofErr w:type="gramStart"/>
                      <w:r w:rsidRPr="007C5B83">
                        <w:rPr>
                          <w:rFonts w:ascii="Consolas" w:hAnsi="Consolas"/>
                          <w:color w:val="434F54"/>
                          <w:sz w:val="21"/>
                          <w:szCs w:val="21"/>
                        </w:rPr>
                        <w:t>)</w:t>
                      </w:r>
                      <w:r w:rsidRPr="007C5B83">
                        <w:rPr>
                          <w:rFonts w:ascii="Consolas" w:hAnsi="Consolas"/>
                          <w:color w:val="4E5B61"/>
                          <w:sz w:val="21"/>
                          <w:szCs w:val="21"/>
                        </w:rPr>
                        <w:t>;</w:t>
                      </w:r>
                      <w:proofErr w:type="gramEnd"/>
                    </w:p>
                    <w:p w14:paraId="7E637091" w14:textId="77777777" w:rsidR="00432B70" w:rsidRPr="007C5B83" w:rsidRDefault="00432B70" w:rsidP="00432B70">
                      <w:pPr>
                        <w:shd w:val="clear" w:color="auto" w:fill="FFFFFF"/>
                        <w:spacing w:before="0" w:line="285" w:lineRule="atLeast"/>
                        <w:jc w:val="left"/>
                        <w:rPr>
                          <w:rFonts w:ascii="Consolas" w:hAnsi="Consolas"/>
                          <w:color w:val="4E5B61"/>
                          <w:sz w:val="21"/>
                          <w:szCs w:val="21"/>
                        </w:rPr>
                      </w:pPr>
                      <w:r w:rsidRPr="007C5B83">
                        <w:rPr>
                          <w:rFonts w:ascii="Consolas" w:hAnsi="Consolas"/>
                          <w:color w:val="4E5B61"/>
                          <w:sz w:val="21"/>
                          <w:szCs w:val="21"/>
                        </w:rPr>
                        <w:t xml:space="preserve">    </w:t>
                      </w:r>
                      <w:proofErr w:type="spellStart"/>
                      <w:proofErr w:type="gramStart"/>
                      <w:r w:rsidRPr="007C5B83">
                        <w:rPr>
                          <w:rFonts w:ascii="Consolas" w:hAnsi="Consolas"/>
                          <w:color w:val="D35400"/>
                          <w:sz w:val="21"/>
                          <w:szCs w:val="21"/>
                        </w:rPr>
                        <w:t>digitalWrite</w:t>
                      </w:r>
                      <w:proofErr w:type="spellEnd"/>
                      <w:r w:rsidRPr="007C5B83">
                        <w:rPr>
                          <w:rFonts w:ascii="Consolas" w:hAnsi="Consolas"/>
                          <w:color w:val="434F54"/>
                          <w:sz w:val="21"/>
                          <w:szCs w:val="21"/>
                        </w:rPr>
                        <w:t>(</w:t>
                      </w:r>
                      <w:proofErr w:type="gramEnd"/>
                      <w:r w:rsidRPr="007C5B83">
                        <w:rPr>
                          <w:rFonts w:ascii="Consolas" w:hAnsi="Consolas"/>
                          <w:color w:val="4E5B61"/>
                          <w:sz w:val="21"/>
                          <w:szCs w:val="21"/>
                        </w:rPr>
                        <w:t>GP25_PIN, HIGH</w:t>
                      </w:r>
                      <w:r w:rsidRPr="007C5B83">
                        <w:rPr>
                          <w:rFonts w:ascii="Consolas" w:hAnsi="Consolas"/>
                          <w:color w:val="434F54"/>
                          <w:sz w:val="21"/>
                          <w:szCs w:val="21"/>
                        </w:rPr>
                        <w:t>)</w:t>
                      </w:r>
                      <w:r w:rsidRPr="007C5B83">
                        <w:rPr>
                          <w:rFonts w:ascii="Consolas" w:hAnsi="Consolas"/>
                          <w:color w:val="4E5B61"/>
                          <w:sz w:val="21"/>
                          <w:szCs w:val="21"/>
                        </w:rPr>
                        <w:t>;</w:t>
                      </w:r>
                      <w:r w:rsidRPr="007C5B83">
                        <w:rPr>
                          <w:rFonts w:ascii="Consolas" w:hAnsi="Consolas"/>
                          <w:color w:val="95A5A6"/>
                          <w:sz w:val="21"/>
                          <w:szCs w:val="21"/>
                        </w:rPr>
                        <w:t xml:space="preserve">  // Turn on the GP25 pin</w:t>
                      </w:r>
                    </w:p>
                    <w:p w14:paraId="47E26555" w14:textId="77777777" w:rsidR="00432B70" w:rsidRPr="007C5B83" w:rsidRDefault="00432B70" w:rsidP="00432B70">
                      <w:pPr>
                        <w:shd w:val="clear" w:color="auto" w:fill="FFFFFF"/>
                        <w:spacing w:before="0" w:line="285" w:lineRule="atLeast"/>
                        <w:jc w:val="left"/>
                        <w:rPr>
                          <w:rFonts w:ascii="Consolas" w:hAnsi="Consolas"/>
                          <w:color w:val="4E5B61"/>
                          <w:sz w:val="21"/>
                          <w:szCs w:val="21"/>
                        </w:rPr>
                      </w:pPr>
                      <w:r w:rsidRPr="007C5B83">
                        <w:rPr>
                          <w:rFonts w:ascii="Consolas" w:hAnsi="Consolas"/>
                          <w:color w:val="4E5B61"/>
                          <w:sz w:val="21"/>
                          <w:szCs w:val="21"/>
                        </w:rPr>
                        <w:t xml:space="preserve">    </w:t>
                      </w:r>
                      <w:r w:rsidRPr="007C5B83">
                        <w:rPr>
                          <w:rFonts w:ascii="Consolas" w:hAnsi="Consolas"/>
                          <w:color w:val="728E00"/>
                          <w:sz w:val="21"/>
                          <w:szCs w:val="21"/>
                        </w:rPr>
                        <w:t>if</w:t>
                      </w:r>
                      <w:r w:rsidRPr="007C5B83">
                        <w:rPr>
                          <w:rFonts w:ascii="Consolas" w:hAnsi="Consolas"/>
                          <w:color w:val="4E5B61"/>
                          <w:sz w:val="21"/>
                          <w:szCs w:val="21"/>
                        </w:rPr>
                        <w:t xml:space="preserve"> </w:t>
                      </w:r>
                      <w:r w:rsidRPr="007C5B83">
                        <w:rPr>
                          <w:rFonts w:ascii="Consolas" w:hAnsi="Consolas"/>
                          <w:color w:val="434F54"/>
                          <w:sz w:val="21"/>
                          <w:szCs w:val="21"/>
                        </w:rPr>
                        <w:t>(</w:t>
                      </w:r>
                      <w:proofErr w:type="spellStart"/>
                      <w:r w:rsidRPr="007C5B83">
                        <w:rPr>
                          <w:rFonts w:ascii="Consolas" w:hAnsi="Consolas"/>
                          <w:color w:val="4E5B61"/>
                          <w:sz w:val="21"/>
                          <w:szCs w:val="21"/>
                        </w:rPr>
                        <w:t>howMany</w:t>
                      </w:r>
                      <w:proofErr w:type="spellEnd"/>
                      <w:r w:rsidRPr="007C5B83">
                        <w:rPr>
                          <w:rFonts w:ascii="Consolas" w:hAnsi="Consolas"/>
                          <w:color w:val="4E5B61"/>
                          <w:sz w:val="21"/>
                          <w:szCs w:val="21"/>
                        </w:rPr>
                        <w:t xml:space="preserve"> == </w:t>
                      </w:r>
                      <w:r w:rsidRPr="007C5B83">
                        <w:rPr>
                          <w:rFonts w:ascii="Consolas" w:hAnsi="Consolas"/>
                          <w:color w:val="005C5F"/>
                          <w:sz w:val="21"/>
                          <w:szCs w:val="21"/>
                        </w:rPr>
                        <w:t>8</w:t>
                      </w:r>
                      <w:r w:rsidRPr="007C5B83">
                        <w:rPr>
                          <w:rFonts w:ascii="Consolas" w:hAnsi="Consolas"/>
                          <w:color w:val="4E5B61"/>
                          <w:sz w:val="21"/>
                          <w:szCs w:val="21"/>
                        </w:rPr>
                        <w:t xml:space="preserve"> &amp;&amp; </w:t>
                      </w:r>
                      <w:proofErr w:type="spellStart"/>
                      <w:r w:rsidRPr="007C5B83">
                        <w:rPr>
                          <w:rFonts w:ascii="Consolas" w:hAnsi="Consolas"/>
                          <w:color w:val="4E5B61"/>
                          <w:sz w:val="21"/>
                          <w:szCs w:val="21"/>
                        </w:rPr>
                        <w:t>switchState</w:t>
                      </w:r>
                      <w:proofErr w:type="spellEnd"/>
                      <w:r w:rsidRPr="007C5B83">
                        <w:rPr>
                          <w:rFonts w:ascii="Consolas" w:hAnsi="Consolas"/>
                          <w:color w:val="4E5B61"/>
                          <w:sz w:val="21"/>
                          <w:szCs w:val="21"/>
                        </w:rPr>
                        <w:t xml:space="preserve"> == 0b</w:t>
                      </w:r>
                      <w:r w:rsidRPr="007C5B83">
                        <w:rPr>
                          <w:rFonts w:ascii="Consolas" w:hAnsi="Consolas"/>
                          <w:color w:val="005C5F"/>
                          <w:sz w:val="21"/>
                          <w:szCs w:val="21"/>
                        </w:rPr>
                        <w:t>0000</w:t>
                      </w:r>
                      <w:r w:rsidRPr="007C5B83">
                        <w:rPr>
                          <w:rFonts w:ascii="Consolas" w:hAnsi="Consolas"/>
                          <w:color w:val="434F54"/>
                          <w:sz w:val="21"/>
                          <w:szCs w:val="21"/>
                        </w:rPr>
                        <w:t>)</w:t>
                      </w:r>
                      <w:r w:rsidRPr="007C5B83">
                        <w:rPr>
                          <w:rFonts w:ascii="Consolas" w:hAnsi="Consolas"/>
                          <w:color w:val="4E5B61"/>
                          <w:sz w:val="21"/>
                          <w:szCs w:val="21"/>
                        </w:rPr>
                        <w:t xml:space="preserve"> </w:t>
                      </w:r>
                      <w:proofErr w:type="gramStart"/>
                      <w:r w:rsidRPr="007C5B83">
                        <w:rPr>
                          <w:rFonts w:ascii="Consolas" w:hAnsi="Consolas"/>
                          <w:color w:val="434F54"/>
                          <w:sz w:val="21"/>
                          <w:szCs w:val="21"/>
                        </w:rPr>
                        <w:t>{</w:t>
                      </w:r>
                      <w:r w:rsidRPr="007C5B83">
                        <w:rPr>
                          <w:rFonts w:ascii="Consolas" w:hAnsi="Consolas"/>
                          <w:color w:val="95A5A6"/>
                          <w:sz w:val="21"/>
                          <w:szCs w:val="21"/>
                        </w:rPr>
                        <w:t xml:space="preserve">  /</w:t>
                      </w:r>
                      <w:proofErr w:type="gramEnd"/>
                      <w:r w:rsidRPr="007C5B83">
                        <w:rPr>
                          <w:rFonts w:ascii="Consolas" w:hAnsi="Consolas"/>
                          <w:color w:val="95A5A6"/>
                          <w:sz w:val="21"/>
                          <w:szCs w:val="21"/>
                        </w:rPr>
                        <w:t>/ Verify that 8 bytes are received and that it's in default mode</w:t>
                      </w:r>
                    </w:p>
                    <w:p w14:paraId="5356550E" w14:textId="77777777" w:rsidR="00432B70" w:rsidRPr="007C5B83" w:rsidRDefault="00432B70" w:rsidP="00432B70">
                      <w:pPr>
                        <w:shd w:val="clear" w:color="auto" w:fill="FFFFFF"/>
                        <w:spacing w:before="0" w:line="285" w:lineRule="atLeast"/>
                        <w:jc w:val="left"/>
                        <w:rPr>
                          <w:rFonts w:ascii="Consolas" w:hAnsi="Consolas"/>
                          <w:color w:val="4E5B61"/>
                          <w:sz w:val="21"/>
                          <w:szCs w:val="21"/>
                        </w:rPr>
                      </w:pPr>
                      <w:r w:rsidRPr="007C5B83">
                        <w:rPr>
                          <w:rFonts w:ascii="Consolas" w:hAnsi="Consolas"/>
                          <w:color w:val="4E5B61"/>
                          <w:sz w:val="21"/>
                          <w:szCs w:val="21"/>
                        </w:rPr>
                        <w:t xml:space="preserve">        </w:t>
                      </w:r>
                      <w:proofErr w:type="spellStart"/>
                      <w:r w:rsidRPr="007C5B83">
                        <w:rPr>
                          <w:rFonts w:ascii="Consolas" w:hAnsi="Consolas"/>
                          <w:color w:val="4E5B61"/>
                          <w:sz w:val="21"/>
                          <w:szCs w:val="21"/>
                        </w:rPr>
                        <w:t>matrizData</w:t>
                      </w:r>
                      <w:proofErr w:type="spellEnd"/>
                      <w:r w:rsidRPr="007C5B83">
                        <w:rPr>
                          <w:rFonts w:ascii="Consolas" w:hAnsi="Consolas"/>
                          <w:color w:val="4E5B61"/>
                          <w:sz w:val="21"/>
                          <w:szCs w:val="21"/>
                        </w:rPr>
                        <w:t xml:space="preserve"> = </w:t>
                      </w:r>
                      <w:proofErr w:type="spellStart"/>
                      <w:r w:rsidRPr="007C5B83">
                        <w:rPr>
                          <w:rFonts w:ascii="Consolas" w:hAnsi="Consolas"/>
                          <w:color w:val="D35400"/>
                          <w:sz w:val="21"/>
                          <w:szCs w:val="21"/>
                        </w:rPr>
                        <w:t>Wire</w:t>
                      </w:r>
                      <w:r w:rsidRPr="007C5B83">
                        <w:rPr>
                          <w:rFonts w:ascii="Consolas" w:hAnsi="Consolas"/>
                          <w:color w:val="4E5B61"/>
                          <w:sz w:val="21"/>
                          <w:szCs w:val="21"/>
                        </w:rPr>
                        <w:t>.</w:t>
                      </w:r>
                      <w:r w:rsidRPr="007C5B83">
                        <w:rPr>
                          <w:rFonts w:ascii="Consolas" w:hAnsi="Consolas"/>
                          <w:color w:val="D35400"/>
                          <w:sz w:val="21"/>
                          <w:szCs w:val="21"/>
                        </w:rPr>
                        <w:t>read</w:t>
                      </w:r>
                      <w:proofErr w:type="spellEnd"/>
                      <w:r w:rsidRPr="007C5B83">
                        <w:rPr>
                          <w:rFonts w:ascii="Consolas" w:hAnsi="Consolas"/>
                          <w:color w:val="434F54"/>
                          <w:sz w:val="21"/>
                          <w:szCs w:val="21"/>
                        </w:rPr>
                        <w:t>()</w:t>
                      </w:r>
                      <w:r w:rsidRPr="007C5B83">
                        <w:rPr>
                          <w:rFonts w:ascii="Consolas" w:hAnsi="Consolas"/>
                          <w:color w:val="4E5B61"/>
                          <w:sz w:val="21"/>
                          <w:szCs w:val="21"/>
                        </w:rPr>
                        <w:t xml:space="preserve"> | </w:t>
                      </w:r>
                      <w:r w:rsidRPr="007C5B83">
                        <w:rPr>
                          <w:rFonts w:ascii="Consolas" w:hAnsi="Consolas"/>
                          <w:color w:val="434F54"/>
                          <w:sz w:val="21"/>
                          <w:szCs w:val="21"/>
                        </w:rPr>
                        <w:t>(</w:t>
                      </w:r>
                      <w:proofErr w:type="spellStart"/>
                      <w:r w:rsidRPr="007C5B83">
                        <w:rPr>
                          <w:rFonts w:ascii="Consolas" w:hAnsi="Consolas"/>
                          <w:color w:val="D35400"/>
                          <w:sz w:val="21"/>
                          <w:szCs w:val="21"/>
                        </w:rPr>
                        <w:t>Wire</w:t>
                      </w:r>
                      <w:r w:rsidRPr="007C5B83">
                        <w:rPr>
                          <w:rFonts w:ascii="Consolas" w:hAnsi="Consolas"/>
                          <w:color w:val="4E5B61"/>
                          <w:sz w:val="21"/>
                          <w:szCs w:val="21"/>
                        </w:rPr>
                        <w:t>.</w:t>
                      </w:r>
                      <w:r w:rsidRPr="007C5B83">
                        <w:rPr>
                          <w:rFonts w:ascii="Consolas" w:hAnsi="Consolas"/>
                          <w:color w:val="D35400"/>
                          <w:sz w:val="21"/>
                          <w:szCs w:val="21"/>
                        </w:rPr>
                        <w:t>read</w:t>
                      </w:r>
                      <w:proofErr w:type="spellEnd"/>
                      <w:r w:rsidRPr="007C5B83">
                        <w:rPr>
                          <w:rFonts w:ascii="Consolas" w:hAnsi="Consolas"/>
                          <w:color w:val="434F54"/>
                          <w:sz w:val="21"/>
                          <w:szCs w:val="21"/>
                        </w:rPr>
                        <w:t>()</w:t>
                      </w:r>
                      <w:r w:rsidRPr="007C5B83">
                        <w:rPr>
                          <w:rFonts w:ascii="Consolas" w:hAnsi="Consolas"/>
                          <w:color w:val="4E5B61"/>
                          <w:sz w:val="21"/>
                          <w:szCs w:val="21"/>
                        </w:rPr>
                        <w:t xml:space="preserve"> &lt;&lt; </w:t>
                      </w:r>
                      <w:r w:rsidRPr="007C5B83">
                        <w:rPr>
                          <w:rFonts w:ascii="Consolas" w:hAnsi="Consolas"/>
                          <w:color w:val="005C5F"/>
                          <w:sz w:val="21"/>
                          <w:szCs w:val="21"/>
                        </w:rPr>
                        <w:t>8</w:t>
                      </w:r>
                      <w:r w:rsidRPr="007C5B83">
                        <w:rPr>
                          <w:rFonts w:ascii="Consolas" w:hAnsi="Consolas"/>
                          <w:color w:val="434F54"/>
                          <w:sz w:val="21"/>
                          <w:szCs w:val="21"/>
                        </w:rPr>
                        <w:t>)</w:t>
                      </w:r>
                      <w:r w:rsidRPr="007C5B83">
                        <w:rPr>
                          <w:rFonts w:ascii="Consolas" w:hAnsi="Consolas"/>
                          <w:color w:val="4E5B61"/>
                          <w:sz w:val="21"/>
                          <w:szCs w:val="21"/>
                        </w:rPr>
                        <w:t xml:space="preserve"> | </w:t>
                      </w:r>
                      <w:r w:rsidRPr="007C5B83">
                        <w:rPr>
                          <w:rFonts w:ascii="Consolas" w:hAnsi="Consolas"/>
                          <w:color w:val="434F54"/>
                          <w:sz w:val="21"/>
                          <w:szCs w:val="21"/>
                        </w:rPr>
                        <w:t>(</w:t>
                      </w:r>
                      <w:proofErr w:type="spellStart"/>
                      <w:r w:rsidRPr="007C5B83">
                        <w:rPr>
                          <w:rFonts w:ascii="Consolas" w:hAnsi="Consolas"/>
                          <w:color w:val="D35400"/>
                          <w:sz w:val="21"/>
                          <w:szCs w:val="21"/>
                        </w:rPr>
                        <w:t>Wire</w:t>
                      </w:r>
                      <w:r w:rsidRPr="007C5B83">
                        <w:rPr>
                          <w:rFonts w:ascii="Consolas" w:hAnsi="Consolas"/>
                          <w:color w:val="4E5B61"/>
                          <w:sz w:val="21"/>
                          <w:szCs w:val="21"/>
                        </w:rPr>
                        <w:t>.</w:t>
                      </w:r>
                      <w:r w:rsidRPr="007C5B83">
                        <w:rPr>
                          <w:rFonts w:ascii="Consolas" w:hAnsi="Consolas"/>
                          <w:color w:val="D35400"/>
                          <w:sz w:val="21"/>
                          <w:szCs w:val="21"/>
                        </w:rPr>
                        <w:t>read</w:t>
                      </w:r>
                      <w:proofErr w:type="spellEnd"/>
                      <w:r w:rsidRPr="007C5B83">
                        <w:rPr>
                          <w:rFonts w:ascii="Consolas" w:hAnsi="Consolas"/>
                          <w:color w:val="434F54"/>
                          <w:sz w:val="21"/>
                          <w:szCs w:val="21"/>
                        </w:rPr>
                        <w:t>()</w:t>
                      </w:r>
                      <w:r w:rsidRPr="007C5B83">
                        <w:rPr>
                          <w:rFonts w:ascii="Consolas" w:hAnsi="Consolas"/>
                          <w:color w:val="4E5B61"/>
                          <w:sz w:val="21"/>
                          <w:szCs w:val="21"/>
                        </w:rPr>
                        <w:t xml:space="preserve"> &lt;&lt; </w:t>
                      </w:r>
                      <w:r w:rsidRPr="007C5B83">
                        <w:rPr>
                          <w:rFonts w:ascii="Consolas" w:hAnsi="Consolas"/>
                          <w:color w:val="005C5F"/>
                          <w:sz w:val="21"/>
                          <w:szCs w:val="21"/>
                        </w:rPr>
                        <w:t>16</w:t>
                      </w:r>
                      <w:r w:rsidRPr="007C5B83">
                        <w:rPr>
                          <w:rFonts w:ascii="Consolas" w:hAnsi="Consolas"/>
                          <w:color w:val="434F54"/>
                          <w:sz w:val="21"/>
                          <w:szCs w:val="21"/>
                        </w:rPr>
                        <w:t>)</w:t>
                      </w:r>
                      <w:r w:rsidRPr="007C5B83">
                        <w:rPr>
                          <w:rFonts w:ascii="Consolas" w:hAnsi="Consolas"/>
                          <w:color w:val="4E5B61"/>
                          <w:sz w:val="21"/>
                          <w:szCs w:val="21"/>
                        </w:rPr>
                        <w:t xml:space="preserve"> | </w:t>
                      </w:r>
                      <w:r w:rsidRPr="007C5B83">
                        <w:rPr>
                          <w:rFonts w:ascii="Consolas" w:hAnsi="Consolas"/>
                          <w:color w:val="434F54"/>
                          <w:sz w:val="21"/>
                          <w:szCs w:val="21"/>
                        </w:rPr>
                        <w:t>(</w:t>
                      </w:r>
                      <w:proofErr w:type="spellStart"/>
                      <w:r w:rsidRPr="007C5B83">
                        <w:rPr>
                          <w:rFonts w:ascii="Consolas" w:hAnsi="Consolas"/>
                          <w:color w:val="D35400"/>
                          <w:sz w:val="21"/>
                          <w:szCs w:val="21"/>
                        </w:rPr>
                        <w:t>Wire</w:t>
                      </w:r>
                      <w:r w:rsidRPr="007C5B83">
                        <w:rPr>
                          <w:rFonts w:ascii="Consolas" w:hAnsi="Consolas"/>
                          <w:color w:val="4E5B61"/>
                          <w:sz w:val="21"/>
                          <w:szCs w:val="21"/>
                        </w:rPr>
                        <w:t>.</w:t>
                      </w:r>
                      <w:r w:rsidRPr="007C5B83">
                        <w:rPr>
                          <w:rFonts w:ascii="Consolas" w:hAnsi="Consolas"/>
                          <w:color w:val="D35400"/>
                          <w:sz w:val="21"/>
                          <w:szCs w:val="21"/>
                        </w:rPr>
                        <w:t>read</w:t>
                      </w:r>
                      <w:proofErr w:type="spellEnd"/>
                      <w:r w:rsidRPr="007C5B83">
                        <w:rPr>
                          <w:rFonts w:ascii="Consolas" w:hAnsi="Consolas"/>
                          <w:color w:val="434F54"/>
                          <w:sz w:val="21"/>
                          <w:szCs w:val="21"/>
                        </w:rPr>
                        <w:t>()</w:t>
                      </w:r>
                      <w:r w:rsidRPr="007C5B83">
                        <w:rPr>
                          <w:rFonts w:ascii="Consolas" w:hAnsi="Consolas"/>
                          <w:color w:val="4E5B61"/>
                          <w:sz w:val="21"/>
                          <w:szCs w:val="21"/>
                        </w:rPr>
                        <w:t xml:space="preserve"> &lt;&lt; </w:t>
                      </w:r>
                      <w:r w:rsidRPr="007C5B83">
                        <w:rPr>
                          <w:rFonts w:ascii="Consolas" w:hAnsi="Consolas"/>
                          <w:color w:val="005C5F"/>
                          <w:sz w:val="21"/>
                          <w:szCs w:val="21"/>
                        </w:rPr>
                        <w:t>24</w:t>
                      </w:r>
                      <w:proofErr w:type="gramStart"/>
                      <w:r w:rsidRPr="007C5B83">
                        <w:rPr>
                          <w:rFonts w:ascii="Consolas" w:hAnsi="Consolas"/>
                          <w:color w:val="434F54"/>
                          <w:sz w:val="21"/>
                          <w:szCs w:val="21"/>
                        </w:rPr>
                        <w:t>)</w:t>
                      </w:r>
                      <w:r w:rsidRPr="007C5B83">
                        <w:rPr>
                          <w:rFonts w:ascii="Consolas" w:hAnsi="Consolas"/>
                          <w:color w:val="4E5B61"/>
                          <w:sz w:val="21"/>
                          <w:szCs w:val="21"/>
                        </w:rPr>
                        <w:t>;</w:t>
                      </w:r>
                      <w:r w:rsidRPr="007C5B83">
                        <w:rPr>
                          <w:rFonts w:ascii="Consolas" w:hAnsi="Consolas"/>
                          <w:color w:val="95A5A6"/>
                          <w:sz w:val="21"/>
                          <w:szCs w:val="21"/>
                        </w:rPr>
                        <w:t xml:space="preserve">  /</w:t>
                      </w:r>
                      <w:proofErr w:type="gramEnd"/>
                      <w:r w:rsidRPr="007C5B83">
                        <w:rPr>
                          <w:rFonts w:ascii="Consolas" w:hAnsi="Consolas"/>
                          <w:color w:val="95A5A6"/>
                          <w:sz w:val="21"/>
                          <w:szCs w:val="21"/>
                        </w:rPr>
                        <w:t>/ Read the 4 matrix data bytes</w:t>
                      </w:r>
                    </w:p>
                    <w:p w14:paraId="3209D87F" w14:textId="77777777" w:rsidR="00432B70" w:rsidRPr="007C5B83" w:rsidRDefault="00432B70" w:rsidP="00432B70">
                      <w:pPr>
                        <w:shd w:val="clear" w:color="auto" w:fill="FFFFFF"/>
                        <w:spacing w:before="0" w:line="285" w:lineRule="atLeast"/>
                        <w:jc w:val="left"/>
                        <w:rPr>
                          <w:rFonts w:ascii="Consolas" w:hAnsi="Consolas"/>
                          <w:color w:val="4E5B61"/>
                          <w:sz w:val="21"/>
                          <w:szCs w:val="21"/>
                        </w:rPr>
                      </w:pPr>
                      <w:r w:rsidRPr="007C5B83">
                        <w:rPr>
                          <w:rFonts w:ascii="Consolas" w:hAnsi="Consolas"/>
                          <w:color w:val="4E5B61"/>
                          <w:sz w:val="21"/>
                          <w:szCs w:val="21"/>
                        </w:rPr>
                        <w:t xml:space="preserve">        </w:t>
                      </w:r>
                      <w:proofErr w:type="spellStart"/>
                      <w:r w:rsidRPr="007C5B83">
                        <w:rPr>
                          <w:rFonts w:ascii="Consolas" w:hAnsi="Consolas"/>
                          <w:color w:val="4E5B61"/>
                          <w:sz w:val="21"/>
                          <w:szCs w:val="21"/>
                        </w:rPr>
                        <w:t>redValue</w:t>
                      </w:r>
                      <w:proofErr w:type="spellEnd"/>
                      <w:r w:rsidRPr="007C5B83">
                        <w:rPr>
                          <w:rFonts w:ascii="Consolas" w:hAnsi="Consolas"/>
                          <w:color w:val="4E5B61"/>
                          <w:sz w:val="21"/>
                          <w:szCs w:val="21"/>
                        </w:rPr>
                        <w:t xml:space="preserve"> = </w:t>
                      </w:r>
                      <w:proofErr w:type="spellStart"/>
                      <w:r w:rsidRPr="007C5B83">
                        <w:rPr>
                          <w:rFonts w:ascii="Consolas" w:hAnsi="Consolas"/>
                          <w:color w:val="D35400"/>
                          <w:sz w:val="21"/>
                          <w:szCs w:val="21"/>
                        </w:rPr>
                        <w:t>Wire</w:t>
                      </w:r>
                      <w:r w:rsidRPr="007C5B83">
                        <w:rPr>
                          <w:rFonts w:ascii="Consolas" w:hAnsi="Consolas"/>
                          <w:color w:val="4E5B61"/>
                          <w:sz w:val="21"/>
                          <w:szCs w:val="21"/>
                        </w:rPr>
                        <w:t>.</w:t>
                      </w:r>
                      <w:r w:rsidRPr="007C5B83">
                        <w:rPr>
                          <w:rFonts w:ascii="Consolas" w:hAnsi="Consolas"/>
                          <w:color w:val="D35400"/>
                          <w:sz w:val="21"/>
                          <w:szCs w:val="21"/>
                        </w:rPr>
                        <w:t>read</w:t>
                      </w:r>
                      <w:proofErr w:type="spellEnd"/>
                      <w:r w:rsidRPr="007C5B83">
                        <w:rPr>
                          <w:rFonts w:ascii="Consolas" w:hAnsi="Consolas"/>
                          <w:color w:val="434F54"/>
                          <w:sz w:val="21"/>
                          <w:szCs w:val="21"/>
                        </w:rPr>
                        <w:t>(</w:t>
                      </w:r>
                      <w:proofErr w:type="gramStart"/>
                      <w:r w:rsidRPr="007C5B83">
                        <w:rPr>
                          <w:rFonts w:ascii="Consolas" w:hAnsi="Consolas"/>
                          <w:color w:val="434F54"/>
                          <w:sz w:val="21"/>
                          <w:szCs w:val="21"/>
                        </w:rPr>
                        <w:t>)</w:t>
                      </w:r>
                      <w:r w:rsidRPr="007C5B83">
                        <w:rPr>
                          <w:rFonts w:ascii="Consolas" w:hAnsi="Consolas"/>
                          <w:color w:val="4E5B61"/>
                          <w:sz w:val="21"/>
                          <w:szCs w:val="21"/>
                        </w:rPr>
                        <w:t>;</w:t>
                      </w:r>
                      <w:r w:rsidRPr="007C5B83">
                        <w:rPr>
                          <w:rFonts w:ascii="Consolas" w:hAnsi="Consolas"/>
                          <w:color w:val="95A5A6"/>
                          <w:sz w:val="21"/>
                          <w:szCs w:val="21"/>
                        </w:rPr>
                        <w:t xml:space="preserve">  /</w:t>
                      </w:r>
                      <w:proofErr w:type="gramEnd"/>
                      <w:r w:rsidRPr="007C5B83">
                        <w:rPr>
                          <w:rFonts w:ascii="Consolas" w:hAnsi="Consolas"/>
                          <w:color w:val="95A5A6"/>
                          <w:sz w:val="21"/>
                          <w:szCs w:val="21"/>
                        </w:rPr>
                        <w:t xml:space="preserve">/ Read the red </w:t>
                      </w:r>
                      <w:proofErr w:type="spellStart"/>
                      <w:r w:rsidRPr="007C5B83">
                        <w:rPr>
                          <w:rFonts w:ascii="Consolas" w:hAnsi="Consolas"/>
                          <w:color w:val="95A5A6"/>
                          <w:sz w:val="21"/>
                          <w:szCs w:val="21"/>
                        </w:rPr>
                        <w:t>color</w:t>
                      </w:r>
                      <w:proofErr w:type="spellEnd"/>
                      <w:r w:rsidRPr="007C5B83">
                        <w:rPr>
                          <w:rFonts w:ascii="Consolas" w:hAnsi="Consolas"/>
                          <w:color w:val="95A5A6"/>
                          <w:sz w:val="21"/>
                          <w:szCs w:val="21"/>
                        </w:rPr>
                        <w:t xml:space="preserve"> value</w:t>
                      </w:r>
                    </w:p>
                    <w:p w14:paraId="3EC354E2" w14:textId="77777777" w:rsidR="00432B70" w:rsidRPr="007C5B83" w:rsidRDefault="00432B70" w:rsidP="00432B70">
                      <w:pPr>
                        <w:shd w:val="clear" w:color="auto" w:fill="FFFFFF"/>
                        <w:spacing w:before="0" w:line="285" w:lineRule="atLeast"/>
                        <w:jc w:val="left"/>
                        <w:rPr>
                          <w:rFonts w:ascii="Consolas" w:hAnsi="Consolas"/>
                          <w:color w:val="4E5B61"/>
                          <w:sz w:val="21"/>
                          <w:szCs w:val="21"/>
                        </w:rPr>
                      </w:pPr>
                      <w:r w:rsidRPr="007C5B83">
                        <w:rPr>
                          <w:rFonts w:ascii="Consolas" w:hAnsi="Consolas"/>
                          <w:color w:val="4E5B61"/>
                          <w:sz w:val="21"/>
                          <w:szCs w:val="21"/>
                        </w:rPr>
                        <w:t xml:space="preserve">        </w:t>
                      </w:r>
                      <w:proofErr w:type="spellStart"/>
                      <w:r w:rsidRPr="007C5B83">
                        <w:rPr>
                          <w:rFonts w:ascii="Consolas" w:hAnsi="Consolas"/>
                          <w:color w:val="4E5B61"/>
                          <w:sz w:val="21"/>
                          <w:szCs w:val="21"/>
                        </w:rPr>
                        <w:t>greenValue</w:t>
                      </w:r>
                      <w:proofErr w:type="spellEnd"/>
                      <w:r w:rsidRPr="007C5B83">
                        <w:rPr>
                          <w:rFonts w:ascii="Consolas" w:hAnsi="Consolas"/>
                          <w:color w:val="4E5B61"/>
                          <w:sz w:val="21"/>
                          <w:szCs w:val="21"/>
                        </w:rPr>
                        <w:t xml:space="preserve"> = </w:t>
                      </w:r>
                      <w:proofErr w:type="spellStart"/>
                      <w:r w:rsidRPr="007C5B83">
                        <w:rPr>
                          <w:rFonts w:ascii="Consolas" w:hAnsi="Consolas"/>
                          <w:color w:val="D35400"/>
                          <w:sz w:val="21"/>
                          <w:szCs w:val="21"/>
                        </w:rPr>
                        <w:t>Wire</w:t>
                      </w:r>
                      <w:r w:rsidRPr="007C5B83">
                        <w:rPr>
                          <w:rFonts w:ascii="Consolas" w:hAnsi="Consolas"/>
                          <w:color w:val="4E5B61"/>
                          <w:sz w:val="21"/>
                          <w:szCs w:val="21"/>
                        </w:rPr>
                        <w:t>.</w:t>
                      </w:r>
                      <w:r w:rsidRPr="007C5B83">
                        <w:rPr>
                          <w:rFonts w:ascii="Consolas" w:hAnsi="Consolas"/>
                          <w:color w:val="D35400"/>
                          <w:sz w:val="21"/>
                          <w:szCs w:val="21"/>
                        </w:rPr>
                        <w:t>read</w:t>
                      </w:r>
                      <w:proofErr w:type="spellEnd"/>
                      <w:r w:rsidRPr="007C5B83">
                        <w:rPr>
                          <w:rFonts w:ascii="Consolas" w:hAnsi="Consolas"/>
                          <w:color w:val="434F54"/>
                          <w:sz w:val="21"/>
                          <w:szCs w:val="21"/>
                        </w:rPr>
                        <w:t>(</w:t>
                      </w:r>
                      <w:proofErr w:type="gramStart"/>
                      <w:r w:rsidRPr="007C5B83">
                        <w:rPr>
                          <w:rFonts w:ascii="Consolas" w:hAnsi="Consolas"/>
                          <w:color w:val="434F54"/>
                          <w:sz w:val="21"/>
                          <w:szCs w:val="21"/>
                        </w:rPr>
                        <w:t>)</w:t>
                      </w:r>
                      <w:r w:rsidRPr="007C5B83">
                        <w:rPr>
                          <w:rFonts w:ascii="Consolas" w:hAnsi="Consolas"/>
                          <w:color w:val="4E5B61"/>
                          <w:sz w:val="21"/>
                          <w:szCs w:val="21"/>
                        </w:rPr>
                        <w:t>;</w:t>
                      </w:r>
                      <w:r w:rsidRPr="007C5B83">
                        <w:rPr>
                          <w:rFonts w:ascii="Consolas" w:hAnsi="Consolas"/>
                          <w:color w:val="95A5A6"/>
                          <w:sz w:val="21"/>
                          <w:szCs w:val="21"/>
                        </w:rPr>
                        <w:t xml:space="preserve">  /</w:t>
                      </w:r>
                      <w:proofErr w:type="gramEnd"/>
                      <w:r w:rsidRPr="007C5B83">
                        <w:rPr>
                          <w:rFonts w:ascii="Consolas" w:hAnsi="Consolas"/>
                          <w:color w:val="95A5A6"/>
                          <w:sz w:val="21"/>
                          <w:szCs w:val="21"/>
                        </w:rPr>
                        <w:t xml:space="preserve">/ Read the green </w:t>
                      </w:r>
                      <w:proofErr w:type="spellStart"/>
                      <w:r w:rsidRPr="007C5B83">
                        <w:rPr>
                          <w:rFonts w:ascii="Consolas" w:hAnsi="Consolas"/>
                          <w:color w:val="95A5A6"/>
                          <w:sz w:val="21"/>
                          <w:szCs w:val="21"/>
                        </w:rPr>
                        <w:t>color</w:t>
                      </w:r>
                      <w:proofErr w:type="spellEnd"/>
                      <w:r w:rsidRPr="007C5B83">
                        <w:rPr>
                          <w:rFonts w:ascii="Consolas" w:hAnsi="Consolas"/>
                          <w:color w:val="95A5A6"/>
                          <w:sz w:val="21"/>
                          <w:szCs w:val="21"/>
                        </w:rPr>
                        <w:t xml:space="preserve"> value</w:t>
                      </w:r>
                    </w:p>
                    <w:p w14:paraId="669C2649" w14:textId="77777777" w:rsidR="00432B70" w:rsidRPr="007C5B83" w:rsidRDefault="00432B70" w:rsidP="00432B70">
                      <w:pPr>
                        <w:shd w:val="clear" w:color="auto" w:fill="FFFFFF"/>
                        <w:spacing w:before="0" w:line="285" w:lineRule="atLeast"/>
                        <w:jc w:val="left"/>
                        <w:rPr>
                          <w:rFonts w:ascii="Consolas" w:hAnsi="Consolas"/>
                          <w:color w:val="4E5B61"/>
                          <w:sz w:val="21"/>
                          <w:szCs w:val="21"/>
                        </w:rPr>
                      </w:pPr>
                      <w:r w:rsidRPr="007C5B83">
                        <w:rPr>
                          <w:rFonts w:ascii="Consolas" w:hAnsi="Consolas"/>
                          <w:color w:val="4E5B61"/>
                          <w:sz w:val="21"/>
                          <w:szCs w:val="21"/>
                        </w:rPr>
                        <w:t xml:space="preserve">        </w:t>
                      </w:r>
                      <w:proofErr w:type="spellStart"/>
                      <w:r w:rsidRPr="007C5B83">
                        <w:rPr>
                          <w:rFonts w:ascii="Consolas" w:hAnsi="Consolas"/>
                          <w:color w:val="4E5B61"/>
                          <w:sz w:val="21"/>
                          <w:szCs w:val="21"/>
                        </w:rPr>
                        <w:t>blueValue</w:t>
                      </w:r>
                      <w:proofErr w:type="spellEnd"/>
                      <w:r w:rsidRPr="007C5B83">
                        <w:rPr>
                          <w:rFonts w:ascii="Consolas" w:hAnsi="Consolas"/>
                          <w:color w:val="4E5B61"/>
                          <w:sz w:val="21"/>
                          <w:szCs w:val="21"/>
                        </w:rPr>
                        <w:t xml:space="preserve"> = </w:t>
                      </w:r>
                      <w:proofErr w:type="spellStart"/>
                      <w:r w:rsidRPr="007C5B83">
                        <w:rPr>
                          <w:rFonts w:ascii="Consolas" w:hAnsi="Consolas"/>
                          <w:color w:val="D35400"/>
                          <w:sz w:val="21"/>
                          <w:szCs w:val="21"/>
                        </w:rPr>
                        <w:t>Wire</w:t>
                      </w:r>
                      <w:r w:rsidRPr="007C5B83">
                        <w:rPr>
                          <w:rFonts w:ascii="Consolas" w:hAnsi="Consolas"/>
                          <w:color w:val="4E5B61"/>
                          <w:sz w:val="21"/>
                          <w:szCs w:val="21"/>
                        </w:rPr>
                        <w:t>.</w:t>
                      </w:r>
                      <w:r w:rsidRPr="007C5B83">
                        <w:rPr>
                          <w:rFonts w:ascii="Consolas" w:hAnsi="Consolas"/>
                          <w:color w:val="D35400"/>
                          <w:sz w:val="21"/>
                          <w:szCs w:val="21"/>
                        </w:rPr>
                        <w:t>read</w:t>
                      </w:r>
                      <w:proofErr w:type="spellEnd"/>
                      <w:r w:rsidRPr="007C5B83">
                        <w:rPr>
                          <w:rFonts w:ascii="Consolas" w:hAnsi="Consolas"/>
                          <w:color w:val="434F54"/>
                          <w:sz w:val="21"/>
                          <w:szCs w:val="21"/>
                        </w:rPr>
                        <w:t>(</w:t>
                      </w:r>
                      <w:proofErr w:type="gramStart"/>
                      <w:r w:rsidRPr="007C5B83">
                        <w:rPr>
                          <w:rFonts w:ascii="Consolas" w:hAnsi="Consolas"/>
                          <w:color w:val="434F54"/>
                          <w:sz w:val="21"/>
                          <w:szCs w:val="21"/>
                        </w:rPr>
                        <w:t>)</w:t>
                      </w:r>
                      <w:r w:rsidRPr="007C5B83">
                        <w:rPr>
                          <w:rFonts w:ascii="Consolas" w:hAnsi="Consolas"/>
                          <w:color w:val="4E5B61"/>
                          <w:sz w:val="21"/>
                          <w:szCs w:val="21"/>
                        </w:rPr>
                        <w:t>;</w:t>
                      </w:r>
                      <w:r w:rsidRPr="007C5B83">
                        <w:rPr>
                          <w:rFonts w:ascii="Consolas" w:hAnsi="Consolas"/>
                          <w:color w:val="95A5A6"/>
                          <w:sz w:val="21"/>
                          <w:szCs w:val="21"/>
                        </w:rPr>
                        <w:t xml:space="preserve">  /</w:t>
                      </w:r>
                      <w:proofErr w:type="gramEnd"/>
                      <w:r w:rsidRPr="007C5B83">
                        <w:rPr>
                          <w:rFonts w:ascii="Consolas" w:hAnsi="Consolas"/>
                          <w:color w:val="95A5A6"/>
                          <w:sz w:val="21"/>
                          <w:szCs w:val="21"/>
                        </w:rPr>
                        <w:t xml:space="preserve">/ Read the blue </w:t>
                      </w:r>
                      <w:proofErr w:type="spellStart"/>
                      <w:r w:rsidRPr="007C5B83">
                        <w:rPr>
                          <w:rFonts w:ascii="Consolas" w:hAnsi="Consolas"/>
                          <w:color w:val="95A5A6"/>
                          <w:sz w:val="21"/>
                          <w:szCs w:val="21"/>
                        </w:rPr>
                        <w:t>color</w:t>
                      </w:r>
                      <w:proofErr w:type="spellEnd"/>
                      <w:r w:rsidRPr="007C5B83">
                        <w:rPr>
                          <w:rFonts w:ascii="Consolas" w:hAnsi="Consolas"/>
                          <w:color w:val="95A5A6"/>
                          <w:sz w:val="21"/>
                          <w:szCs w:val="21"/>
                        </w:rPr>
                        <w:t xml:space="preserve"> value</w:t>
                      </w:r>
                    </w:p>
                    <w:p w14:paraId="0F75A39A" w14:textId="77777777" w:rsidR="00432B70" w:rsidRPr="007C5B83" w:rsidRDefault="00432B70" w:rsidP="00432B70">
                      <w:pPr>
                        <w:shd w:val="clear" w:color="auto" w:fill="FFFFFF"/>
                        <w:spacing w:before="0" w:line="285" w:lineRule="atLeast"/>
                        <w:jc w:val="left"/>
                        <w:rPr>
                          <w:rFonts w:ascii="Consolas" w:hAnsi="Consolas"/>
                          <w:color w:val="4E5B61"/>
                          <w:sz w:val="21"/>
                          <w:szCs w:val="21"/>
                        </w:rPr>
                      </w:pPr>
                    </w:p>
                    <w:p w14:paraId="2F11FFB2" w14:textId="77777777" w:rsidR="00432B70" w:rsidRPr="007C5B83" w:rsidRDefault="00432B70" w:rsidP="00432B70">
                      <w:pPr>
                        <w:shd w:val="clear" w:color="auto" w:fill="FFFFFF"/>
                        <w:spacing w:before="0" w:line="285" w:lineRule="atLeast"/>
                        <w:jc w:val="left"/>
                        <w:rPr>
                          <w:rFonts w:ascii="Consolas" w:hAnsi="Consolas"/>
                          <w:color w:val="4E5B61"/>
                          <w:sz w:val="21"/>
                          <w:szCs w:val="21"/>
                        </w:rPr>
                      </w:pPr>
                      <w:r w:rsidRPr="007C5B83">
                        <w:rPr>
                          <w:rFonts w:ascii="Consolas" w:hAnsi="Consolas"/>
                          <w:color w:val="4E5B61"/>
                          <w:sz w:val="21"/>
                          <w:szCs w:val="21"/>
                        </w:rPr>
                        <w:t xml:space="preserve">        </w:t>
                      </w:r>
                      <w:proofErr w:type="spellStart"/>
                      <w:r w:rsidRPr="007C5B83">
                        <w:rPr>
                          <w:rFonts w:ascii="Consolas" w:hAnsi="Consolas"/>
                          <w:color w:val="D35400"/>
                          <w:sz w:val="21"/>
                          <w:szCs w:val="21"/>
                        </w:rPr>
                        <w:t>buzzer_</w:t>
                      </w:r>
                      <w:proofErr w:type="gramStart"/>
                      <w:r w:rsidRPr="007C5B83">
                        <w:rPr>
                          <w:rFonts w:ascii="Consolas" w:hAnsi="Consolas"/>
                          <w:color w:val="D35400"/>
                          <w:sz w:val="21"/>
                          <w:szCs w:val="21"/>
                        </w:rPr>
                        <w:t>on</w:t>
                      </w:r>
                      <w:proofErr w:type="spellEnd"/>
                      <w:r w:rsidRPr="007C5B83">
                        <w:rPr>
                          <w:rFonts w:ascii="Consolas" w:hAnsi="Consolas"/>
                          <w:color w:val="434F54"/>
                          <w:sz w:val="21"/>
                          <w:szCs w:val="21"/>
                        </w:rPr>
                        <w:t>(</w:t>
                      </w:r>
                      <w:proofErr w:type="gramEnd"/>
                      <w:r w:rsidRPr="007C5B83">
                        <w:rPr>
                          <w:rFonts w:ascii="Consolas" w:hAnsi="Consolas"/>
                          <w:color w:val="434F54"/>
                          <w:sz w:val="21"/>
                          <w:szCs w:val="21"/>
                        </w:rPr>
                        <w:t>)</w:t>
                      </w:r>
                      <w:r w:rsidRPr="007C5B83">
                        <w:rPr>
                          <w:rFonts w:ascii="Consolas" w:hAnsi="Consolas"/>
                          <w:color w:val="4E5B61"/>
                          <w:sz w:val="21"/>
                          <w:szCs w:val="21"/>
                        </w:rPr>
                        <w:t>;</w:t>
                      </w:r>
                      <w:r w:rsidRPr="007C5B83">
                        <w:rPr>
                          <w:rFonts w:ascii="Consolas" w:hAnsi="Consolas"/>
                          <w:color w:val="95A5A6"/>
                          <w:sz w:val="21"/>
                          <w:szCs w:val="21"/>
                        </w:rPr>
                        <w:t xml:space="preserve">  // Turn on the buzzer</w:t>
                      </w:r>
                    </w:p>
                    <w:p w14:paraId="608B24B5" w14:textId="77777777" w:rsidR="00432B70" w:rsidRPr="007C5B83" w:rsidRDefault="00432B70" w:rsidP="00432B70">
                      <w:pPr>
                        <w:shd w:val="clear" w:color="auto" w:fill="FFFFFF"/>
                        <w:spacing w:before="0" w:line="285" w:lineRule="atLeast"/>
                        <w:jc w:val="left"/>
                        <w:rPr>
                          <w:rFonts w:ascii="Consolas" w:hAnsi="Consolas"/>
                          <w:color w:val="4E5B61"/>
                          <w:sz w:val="21"/>
                          <w:szCs w:val="21"/>
                        </w:rPr>
                      </w:pPr>
                      <w:r w:rsidRPr="007C5B83">
                        <w:rPr>
                          <w:rFonts w:ascii="Consolas" w:hAnsi="Consolas"/>
                          <w:color w:val="4E5B61"/>
                          <w:sz w:val="21"/>
                          <w:szCs w:val="21"/>
                        </w:rPr>
                        <w:t xml:space="preserve">        </w:t>
                      </w:r>
                      <w:proofErr w:type="gramStart"/>
                      <w:r w:rsidRPr="007C5B83">
                        <w:rPr>
                          <w:rFonts w:ascii="Consolas" w:hAnsi="Consolas"/>
                          <w:color w:val="D35400"/>
                          <w:sz w:val="21"/>
                          <w:szCs w:val="21"/>
                        </w:rPr>
                        <w:t>delay</w:t>
                      </w:r>
                      <w:r w:rsidRPr="007C5B83">
                        <w:rPr>
                          <w:rFonts w:ascii="Consolas" w:hAnsi="Consolas"/>
                          <w:color w:val="434F54"/>
                          <w:sz w:val="21"/>
                          <w:szCs w:val="21"/>
                        </w:rPr>
                        <w:t>(</w:t>
                      </w:r>
                      <w:proofErr w:type="gramEnd"/>
                      <w:r w:rsidRPr="007C5B83">
                        <w:rPr>
                          <w:rFonts w:ascii="Consolas" w:hAnsi="Consolas"/>
                          <w:color w:val="005C5F"/>
                          <w:sz w:val="21"/>
                          <w:szCs w:val="21"/>
                        </w:rPr>
                        <w:t>100</w:t>
                      </w:r>
                      <w:r w:rsidRPr="007C5B83">
                        <w:rPr>
                          <w:rFonts w:ascii="Consolas" w:hAnsi="Consolas"/>
                          <w:color w:val="434F54"/>
                          <w:sz w:val="21"/>
                          <w:szCs w:val="21"/>
                        </w:rPr>
                        <w:t>)</w:t>
                      </w:r>
                      <w:r w:rsidRPr="007C5B83">
                        <w:rPr>
                          <w:rFonts w:ascii="Consolas" w:hAnsi="Consolas"/>
                          <w:color w:val="4E5B61"/>
                          <w:sz w:val="21"/>
                          <w:szCs w:val="21"/>
                        </w:rPr>
                        <w:t>;</w:t>
                      </w:r>
                      <w:r w:rsidRPr="007C5B83">
                        <w:rPr>
                          <w:rFonts w:ascii="Consolas" w:hAnsi="Consolas"/>
                          <w:color w:val="95A5A6"/>
                          <w:sz w:val="21"/>
                          <w:szCs w:val="21"/>
                        </w:rPr>
                        <w:t xml:space="preserve">   // Keep the buzzer on for 100 </w:t>
                      </w:r>
                      <w:proofErr w:type="spellStart"/>
                      <w:r w:rsidRPr="007C5B83">
                        <w:rPr>
                          <w:rFonts w:ascii="Consolas" w:hAnsi="Consolas"/>
                          <w:color w:val="95A5A6"/>
                          <w:sz w:val="21"/>
                          <w:szCs w:val="21"/>
                        </w:rPr>
                        <w:t>ms</w:t>
                      </w:r>
                      <w:proofErr w:type="spellEnd"/>
                    </w:p>
                    <w:p w14:paraId="550C13D0" w14:textId="77777777" w:rsidR="00432B70" w:rsidRPr="007C5B83" w:rsidRDefault="00432B70" w:rsidP="00432B70">
                      <w:pPr>
                        <w:shd w:val="clear" w:color="auto" w:fill="FFFFFF"/>
                        <w:spacing w:before="0" w:line="285" w:lineRule="atLeast"/>
                        <w:jc w:val="left"/>
                        <w:rPr>
                          <w:rFonts w:ascii="Consolas" w:hAnsi="Consolas"/>
                          <w:color w:val="4E5B61"/>
                          <w:sz w:val="21"/>
                          <w:szCs w:val="21"/>
                        </w:rPr>
                      </w:pPr>
                      <w:r w:rsidRPr="007C5B83">
                        <w:rPr>
                          <w:rFonts w:ascii="Consolas" w:hAnsi="Consolas"/>
                          <w:color w:val="4E5B61"/>
                          <w:sz w:val="21"/>
                          <w:szCs w:val="21"/>
                        </w:rPr>
                        <w:t xml:space="preserve">        </w:t>
                      </w:r>
                      <w:proofErr w:type="spellStart"/>
                      <w:r w:rsidRPr="007C5B83">
                        <w:rPr>
                          <w:rFonts w:ascii="Consolas" w:hAnsi="Consolas"/>
                          <w:color w:val="D35400"/>
                          <w:sz w:val="21"/>
                          <w:szCs w:val="21"/>
                        </w:rPr>
                        <w:t>buzzer_</w:t>
                      </w:r>
                      <w:proofErr w:type="gramStart"/>
                      <w:r w:rsidRPr="007C5B83">
                        <w:rPr>
                          <w:rFonts w:ascii="Consolas" w:hAnsi="Consolas"/>
                          <w:color w:val="D35400"/>
                          <w:sz w:val="21"/>
                          <w:szCs w:val="21"/>
                        </w:rPr>
                        <w:t>off</w:t>
                      </w:r>
                      <w:proofErr w:type="spellEnd"/>
                      <w:r w:rsidRPr="007C5B83">
                        <w:rPr>
                          <w:rFonts w:ascii="Consolas" w:hAnsi="Consolas"/>
                          <w:color w:val="434F54"/>
                          <w:sz w:val="21"/>
                          <w:szCs w:val="21"/>
                        </w:rPr>
                        <w:t>(</w:t>
                      </w:r>
                      <w:proofErr w:type="gramEnd"/>
                      <w:r w:rsidRPr="007C5B83">
                        <w:rPr>
                          <w:rFonts w:ascii="Consolas" w:hAnsi="Consolas"/>
                          <w:color w:val="434F54"/>
                          <w:sz w:val="21"/>
                          <w:szCs w:val="21"/>
                        </w:rPr>
                        <w:t>)</w:t>
                      </w:r>
                      <w:r w:rsidRPr="007C5B83">
                        <w:rPr>
                          <w:rFonts w:ascii="Consolas" w:hAnsi="Consolas"/>
                          <w:color w:val="4E5B61"/>
                          <w:sz w:val="21"/>
                          <w:szCs w:val="21"/>
                        </w:rPr>
                        <w:t>;</w:t>
                      </w:r>
                      <w:r w:rsidRPr="007C5B83">
                        <w:rPr>
                          <w:rFonts w:ascii="Consolas" w:hAnsi="Consolas"/>
                          <w:color w:val="95A5A6"/>
                          <w:sz w:val="21"/>
                          <w:szCs w:val="21"/>
                        </w:rPr>
                        <w:t xml:space="preserve"> // Turn off the buzzer</w:t>
                      </w:r>
                    </w:p>
                    <w:p w14:paraId="4B60E728" w14:textId="77777777" w:rsidR="00432B70" w:rsidRPr="007C5B83" w:rsidRDefault="00432B70" w:rsidP="00432B70">
                      <w:pPr>
                        <w:shd w:val="clear" w:color="auto" w:fill="FFFFFF"/>
                        <w:spacing w:before="0" w:line="285" w:lineRule="atLeast"/>
                        <w:jc w:val="left"/>
                        <w:rPr>
                          <w:rFonts w:ascii="Consolas" w:hAnsi="Consolas"/>
                          <w:color w:val="4E5B61"/>
                          <w:sz w:val="21"/>
                          <w:szCs w:val="21"/>
                        </w:rPr>
                      </w:pPr>
                    </w:p>
                    <w:p w14:paraId="5F90C624" w14:textId="77777777" w:rsidR="00432B70" w:rsidRPr="001069BB" w:rsidRDefault="00432B70" w:rsidP="00432B70">
                      <w:pPr>
                        <w:shd w:val="clear" w:color="auto" w:fill="FFFFFF"/>
                        <w:spacing w:before="0" w:line="285" w:lineRule="atLeast"/>
                        <w:jc w:val="left"/>
                        <w:rPr>
                          <w:rFonts w:ascii="Consolas" w:hAnsi="Consolas"/>
                          <w:color w:val="4E5B61"/>
                          <w:sz w:val="21"/>
                          <w:szCs w:val="21"/>
                          <w:lang w:val="es-ES"/>
                        </w:rPr>
                      </w:pPr>
                      <w:r w:rsidRPr="007C5B83">
                        <w:rPr>
                          <w:rFonts w:ascii="Consolas" w:hAnsi="Consolas"/>
                          <w:color w:val="4E5B61"/>
                          <w:sz w:val="21"/>
                          <w:szCs w:val="21"/>
                        </w:rPr>
                        <w:t xml:space="preserve">        </w:t>
                      </w:r>
                      <w:proofErr w:type="spellStart"/>
                      <w:r w:rsidRPr="001069BB">
                        <w:rPr>
                          <w:rFonts w:ascii="Consolas" w:hAnsi="Consolas"/>
                          <w:color w:val="D35400"/>
                          <w:sz w:val="21"/>
                          <w:szCs w:val="21"/>
                          <w:lang w:val="es-ES"/>
                        </w:rPr>
                        <w:t>actualizar_matriz_desde_</w:t>
                      </w:r>
                      <w:proofErr w:type="gramStart"/>
                      <w:r w:rsidRPr="001069BB">
                        <w:rPr>
                          <w:rFonts w:ascii="Consolas" w:hAnsi="Consolas"/>
                          <w:color w:val="D35400"/>
                          <w:sz w:val="21"/>
                          <w:szCs w:val="21"/>
                          <w:lang w:val="es-ES"/>
                        </w:rPr>
                        <w:t>datos</w:t>
                      </w:r>
                      <w:proofErr w:type="spellEnd"/>
                      <w:r w:rsidRPr="001069BB">
                        <w:rPr>
                          <w:rFonts w:ascii="Consolas" w:hAnsi="Consolas"/>
                          <w:color w:val="434F54"/>
                          <w:sz w:val="21"/>
                          <w:szCs w:val="21"/>
                          <w:lang w:val="es-ES"/>
                        </w:rPr>
                        <w:t>(</w:t>
                      </w:r>
                      <w:proofErr w:type="gramEnd"/>
                      <w:r w:rsidRPr="001069BB">
                        <w:rPr>
                          <w:rFonts w:ascii="Consolas" w:hAnsi="Consolas"/>
                          <w:color w:val="434F54"/>
                          <w:sz w:val="21"/>
                          <w:szCs w:val="21"/>
                          <w:lang w:val="es-ES"/>
                        </w:rPr>
                        <w:t>)</w:t>
                      </w:r>
                      <w:r w:rsidRPr="001069BB">
                        <w:rPr>
                          <w:rFonts w:ascii="Consolas" w:hAnsi="Consolas"/>
                          <w:color w:val="4E5B61"/>
                          <w:sz w:val="21"/>
                          <w:szCs w:val="21"/>
                          <w:lang w:val="es-ES"/>
                        </w:rPr>
                        <w:t>;</w:t>
                      </w:r>
                      <w:r w:rsidRPr="001069BB">
                        <w:rPr>
                          <w:rFonts w:ascii="Consolas" w:hAnsi="Consolas"/>
                          <w:color w:val="95A5A6"/>
                          <w:sz w:val="21"/>
                          <w:szCs w:val="21"/>
                          <w:lang w:val="es-ES"/>
                        </w:rPr>
                        <w:t xml:space="preserve">  // </w:t>
                      </w:r>
                      <w:proofErr w:type="spellStart"/>
                      <w:r w:rsidRPr="001069BB">
                        <w:rPr>
                          <w:rFonts w:ascii="Consolas" w:hAnsi="Consolas"/>
                          <w:color w:val="95A5A6"/>
                          <w:sz w:val="21"/>
                          <w:szCs w:val="21"/>
                          <w:lang w:val="es-ES"/>
                        </w:rPr>
                        <w:t>Update</w:t>
                      </w:r>
                      <w:proofErr w:type="spellEnd"/>
                      <w:r w:rsidRPr="001069BB">
                        <w:rPr>
                          <w:rFonts w:ascii="Consolas" w:hAnsi="Consolas"/>
                          <w:color w:val="95A5A6"/>
                          <w:sz w:val="21"/>
                          <w:szCs w:val="21"/>
                          <w:lang w:val="es-ES"/>
                        </w:rPr>
                        <w:t xml:space="preserve"> </w:t>
                      </w:r>
                      <w:proofErr w:type="spellStart"/>
                      <w:r w:rsidRPr="001069BB">
                        <w:rPr>
                          <w:rFonts w:ascii="Consolas" w:hAnsi="Consolas"/>
                          <w:color w:val="95A5A6"/>
                          <w:sz w:val="21"/>
                          <w:szCs w:val="21"/>
                          <w:lang w:val="es-ES"/>
                        </w:rPr>
                        <w:t>the</w:t>
                      </w:r>
                      <w:proofErr w:type="spellEnd"/>
                      <w:r w:rsidRPr="001069BB">
                        <w:rPr>
                          <w:rFonts w:ascii="Consolas" w:hAnsi="Consolas"/>
                          <w:color w:val="95A5A6"/>
                          <w:sz w:val="21"/>
                          <w:szCs w:val="21"/>
                          <w:lang w:val="es-ES"/>
                        </w:rPr>
                        <w:t xml:space="preserve"> LED </w:t>
                      </w:r>
                      <w:proofErr w:type="spellStart"/>
                      <w:r w:rsidRPr="001069BB">
                        <w:rPr>
                          <w:rFonts w:ascii="Consolas" w:hAnsi="Consolas"/>
                          <w:color w:val="95A5A6"/>
                          <w:sz w:val="21"/>
                          <w:szCs w:val="21"/>
                          <w:lang w:val="es-ES"/>
                        </w:rPr>
                        <w:t>matrix</w:t>
                      </w:r>
                      <w:proofErr w:type="spellEnd"/>
                    </w:p>
                    <w:p w14:paraId="500E4066" w14:textId="77777777" w:rsidR="00432B70" w:rsidRPr="007C5B83" w:rsidRDefault="00432B70" w:rsidP="00432B70">
                      <w:pPr>
                        <w:shd w:val="clear" w:color="auto" w:fill="FFFFFF"/>
                        <w:spacing w:before="0" w:line="285" w:lineRule="atLeast"/>
                        <w:jc w:val="left"/>
                        <w:rPr>
                          <w:rFonts w:ascii="Consolas" w:hAnsi="Consolas"/>
                          <w:color w:val="4E5B61"/>
                          <w:sz w:val="21"/>
                          <w:szCs w:val="21"/>
                        </w:rPr>
                      </w:pPr>
                      <w:r w:rsidRPr="001069BB">
                        <w:rPr>
                          <w:rFonts w:ascii="Consolas" w:hAnsi="Consolas"/>
                          <w:color w:val="4E5B61"/>
                          <w:sz w:val="21"/>
                          <w:szCs w:val="21"/>
                          <w:lang w:val="es-ES"/>
                        </w:rPr>
                        <w:t xml:space="preserve">        </w:t>
                      </w:r>
                      <w:proofErr w:type="spellStart"/>
                      <w:r w:rsidRPr="007C5B83">
                        <w:rPr>
                          <w:rFonts w:ascii="Consolas" w:hAnsi="Consolas"/>
                          <w:color w:val="D35400"/>
                          <w:sz w:val="21"/>
                          <w:szCs w:val="21"/>
                        </w:rPr>
                        <w:t>actualizar_led_</w:t>
                      </w:r>
                      <w:proofErr w:type="gramStart"/>
                      <w:r w:rsidRPr="007C5B83">
                        <w:rPr>
                          <w:rFonts w:ascii="Consolas" w:hAnsi="Consolas"/>
                          <w:color w:val="D35400"/>
                          <w:sz w:val="21"/>
                          <w:szCs w:val="21"/>
                        </w:rPr>
                        <w:t>rgb</w:t>
                      </w:r>
                      <w:proofErr w:type="spellEnd"/>
                      <w:r w:rsidRPr="007C5B83">
                        <w:rPr>
                          <w:rFonts w:ascii="Consolas" w:hAnsi="Consolas"/>
                          <w:color w:val="434F54"/>
                          <w:sz w:val="21"/>
                          <w:szCs w:val="21"/>
                        </w:rPr>
                        <w:t>(</w:t>
                      </w:r>
                      <w:proofErr w:type="gramEnd"/>
                      <w:r w:rsidRPr="007C5B83">
                        <w:rPr>
                          <w:rFonts w:ascii="Consolas" w:hAnsi="Consolas"/>
                          <w:color w:val="434F54"/>
                          <w:sz w:val="21"/>
                          <w:szCs w:val="21"/>
                        </w:rPr>
                        <w:t>)</w:t>
                      </w:r>
                      <w:r w:rsidRPr="007C5B83">
                        <w:rPr>
                          <w:rFonts w:ascii="Consolas" w:hAnsi="Consolas"/>
                          <w:color w:val="4E5B61"/>
                          <w:sz w:val="21"/>
                          <w:szCs w:val="21"/>
                        </w:rPr>
                        <w:t>;</w:t>
                      </w:r>
                      <w:r w:rsidRPr="007C5B83">
                        <w:rPr>
                          <w:rFonts w:ascii="Consolas" w:hAnsi="Consolas"/>
                          <w:color w:val="95A5A6"/>
                          <w:sz w:val="21"/>
                          <w:szCs w:val="21"/>
                        </w:rPr>
                        <w:t xml:space="preserve">  // Immediately update the RGB LED values</w:t>
                      </w:r>
                    </w:p>
                    <w:p w14:paraId="4DC9636B" w14:textId="77777777" w:rsidR="00432B70" w:rsidRPr="007C5B83" w:rsidRDefault="00432B70" w:rsidP="00432B70">
                      <w:pPr>
                        <w:shd w:val="clear" w:color="auto" w:fill="FFFFFF"/>
                        <w:spacing w:before="0" w:line="285" w:lineRule="atLeast"/>
                        <w:jc w:val="left"/>
                        <w:rPr>
                          <w:rFonts w:ascii="Consolas" w:hAnsi="Consolas"/>
                          <w:color w:val="4E5B61"/>
                          <w:sz w:val="21"/>
                          <w:szCs w:val="21"/>
                        </w:rPr>
                      </w:pPr>
                    </w:p>
                    <w:p w14:paraId="41F7DBF5" w14:textId="77777777" w:rsidR="00432B70" w:rsidRPr="007C5B83" w:rsidRDefault="00432B70" w:rsidP="00432B70">
                      <w:pPr>
                        <w:shd w:val="clear" w:color="auto" w:fill="FFFFFF"/>
                        <w:spacing w:before="0" w:line="285" w:lineRule="atLeast"/>
                        <w:jc w:val="left"/>
                        <w:rPr>
                          <w:rFonts w:ascii="Consolas" w:hAnsi="Consolas"/>
                          <w:color w:val="4E5B61"/>
                          <w:sz w:val="21"/>
                          <w:szCs w:val="21"/>
                        </w:rPr>
                      </w:pPr>
                      <w:r w:rsidRPr="007C5B83">
                        <w:rPr>
                          <w:rFonts w:ascii="Consolas" w:hAnsi="Consolas"/>
                          <w:color w:val="4E5B61"/>
                          <w:sz w:val="21"/>
                          <w:szCs w:val="21"/>
                        </w:rPr>
                        <w:t xml:space="preserve">        </w:t>
                      </w:r>
                      <w:proofErr w:type="spellStart"/>
                      <w:r w:rsidRPr="007C5B83">
                        <w:rPr>
                          <w:rFonts w:ascii="Consolas" w:hAnsi="Consolas"/>
                          <w:color w:val="D35400"/>
                          <w:sz w:val="21"/>
                          <w:szCs w:val="21"/>
                        </w:rPr>
                        <w:t>debug_print_</w:t>
                      </w:r>
                      <w:proofErr w:type="gramStart"/>
                      <w:r w:rsidRPr="007C5B83">
                        <w:rPr>
                          <w:rFonts w:ascii="Consolas" w:hAnsi="Consolas"/>
                          <w:color w:val="D35400"/>
                          <w:sz w:val="21"/>
                          <w:szCs w:val="21"/>
                        </w:rPr>
                        <w:t>data</w:t>
                      </w:r>
                      <w:proofErr w:type="spellEnd"/>
                      <w:r w:rsidRPr="007C5B83">
                        <w:rPr>
                          <w:rFonts w:ascii="Consolas" w:hAnsi="Consolas"/>
                          <w:color w:val="434F54"/>
                          <w:sz w:val="21"/>
                          <w:szCs w:val="21"/>
                        </w:rPr>
                        <w:t>(</w:t>
                      </w:r>
                      <w:proofErr w:type="gramEnd"/>
                      <w:r w:rsidRPr="007C5B83">
                        <w:rPr>
                          <w:rFonts w:ascii="Consolas" w:hAnsi="Consolas"/>
                          <w:color w:val="434F54"/>
                          <w:sz w:val="21"/>
                          <w:szCs w:val="21"/>
                        </w:rPr>
                        <w:t>)</w:t>
                      </w:r>
                      <w:r w:rsidRPr="007C5B83">
                        <w:rPr>
                          <w:rFonts w:ascii="Consolas" w:hAnsi="Consolas"/>
                          <w:color w:val="4E5B61"/>
                          <w:sz w:val="21"/>
                          <w:szCs w:val="21"/>
                        </w:rPr>
                        <w:t>;</w:t>
                      </w:r>
                      <w:r w:rsidRPr="007C5B83">
                        <w:rPr>
                          <w:rFonts w:ascii="Consolas" w:hAnsi="Consolas"/>
                          <w:color w:val="95A5A6"/>
                          <w:sz w:val="21"/>
                          <w:szCs w:val="21"/>
                        </w:rPr>
                        <w:t xml:space="preserve">  // Print the received data for debugging</w:t>
                      </w:r>
                    </w:p>
                    <w:p w14:paraId="5CBE28E8" w14:textId="77777777" w:rsidR="00432B70" w:rsidRPr="007C5B83" w:rsidRDefault="00432B70" w:rsidP="00432B70">
                      <w:pPr>
                        <w:shd w:val="clear" w:color="auto" w:fill="FFFFFF"/>
                        <w:spacing w:before="0" w:line="285" w:lineRule="atLeast"/>
                        <w:jc w:val="left"/>
                        <w:rPr>
                          <w:rFonts w:ascii="Consolas" w:hAnsi="Consolas"/>
                          <w:color w:val="4E5B61"/>
                          <w:sz w:val="21"/>
                          <w:szCs w:val="21"/>
                        </w:rPr>
                      </w:pPr>
                      <w:r w:rsidRPr="007C5B83">
                        <w:rPr>
                          <w:rFonts w:ascii="Consolas" w:hAnsi="Consolas"/>
                          <w:color w:val="4E5B61"/>
                          <w:sz w:val="21"/>
                          <w:szCs w:val="21"/>
                        </w:rPr>
                        <w:t xml:space="preserve">    </w:t>
                      </w:r>
                      <w:r w:rsidRPr="007C5B83">
                        <w:rPr>
                          <w:rFonts w:ascii="Consolas" w:hAnsi="Consolas"/>
                          <w:color w:val="434F54"/>
                          <w:sz w:val="21"/>
                          <w:szCs w:val="21"/>
                        </w:rPr>
                        <w:t>}</w:t>
                      </w:r>
                      <w:r w:rsidRPr="007C5B83">
                        <w:rPr>
                          <w:rFonts w:ascii="Consolas" w:hAnsi="Consolas"/>
                          <w:color w:val="4E5B61"/>
                          <w:sz w:val="21"/>
                          <w:szCs w:val="21"/>
                        </w:rPr>
                        <w:t xml:space="preserve"> </w:t>
                      </w:r>
                      <w:r w:rsidRPr="007C5B83">
                        <w:rPr>
                          <w:rFonts w:ascii="Consolas" w:hAnsi="Consolas"/>
                          <w:color w:val="728E00"/>
                          <w:sz w:val="21"/>
                          <w:szCs w:val="21"/>
                        </w:rPr>
                        <w:t>else</w:t>
                      </w:r>
                      <w:r w:rsidRPr="007C5B83">
                        <w:rPr>
                          <w:rFonts w:ascii="Consolas" w:hAnsi="Consolas"/>
                          <w:color w:val="4E5B61"/>
                          <w:sz w:val="21"/>
                          <w:szCs w:val="21"/>
                        </w:rPr>
                        <w:t xml:space="preserve"> </w:t>
                      </w:r>
                      <w:r w:rsidRPr="007C5B83">
                        <w:rPr>
                          <w:rFonts w:ascii="Consolas" w:hAnsi="Consolas"/>
                          <w:color w:val="434F54"/>
                          <w:sz w:val="21"/>
                          <w:szCs w:val="21"/>
                        </w:rPr>
                        <w:t>{</w:t>
                      </w:r>
                    </w:p>
                    <w:p w14:paraId="0634437F" w14:textId="77777777" w:rsidR="00432B70" w:rsidRPr="007C5B83" w:rsidRDefault="00432B70" w:rsidP="00432B70">
                      <w:pPr>
                        <w:shd w:val="clear" w:color="auto" w:fill="FFFFFF"/>
                        <w:spacing w:before="0" w:line="285" w:lineRule="atLeast"/>
                        <w:jc w:val="left"/>
                        <w:rPr>
                          <w:rFonts w:ascii="Consolas" w:hAnsi="Consolas"/>
                          <w:color w:val="4E5B61"/>
                          <w:sz w:val="21"/>
                          <w:szCs w:val="21"/>
                        </w:rPr>
                      </w:pPr>
                      <w:r w:rsidRPr="007C5B83">
                        <w:rPr>
                          <w:rFonts w:ascii="Consolas" w:hAnsi="Consolas"/>
                          <w:color w:val="4E5B61"/>
                          <w:sz w:val="21"/>
                          <w:szCs w:val="21"/>
                        </w:rPr>
                        <w:t xml:space="preserve">        </w:t>
                      </w:r>
                      <w:proofErr w:type="spellStart"/>
                      <w:r w:rsidRPr="007C5B83">
                        <w:rPr>
                          <w:rFonts w:ascii="Consolas" w:hAnsi="Consolas"/>
                          <w:color w:val="D35400"/>
                          <w:sz w:val="21"/>
                          <w:szCs w:val="21"/>
                        </w:rPr>
                        <w:t>Serial</w:t>
                      </w:r>
                      <w:r w:rsidRPr="007C5B83">
                        <w:rPr>
                          <w:rFonts w:ascii="Consolas" w:hAnsi="Consolas"/>
                          <w:color w:val="4E5B61"/>
                          <w:sz w:val="21"/>
                          <w:szCs w:val="21"/>
                        </w:rPr>
                        <w:t>.</w:t>
                      </w:r>
                      <w:r w:rsidRPr="007C5B83">
                        <w:rPr>
                          <w:rFonts w:ascii="Consolas" w:hAnsi="Consolas"/>
                          <w:color w:val="D35400"/>
                          <w:sz w:val="21"/>
                          <w:szCs w:val="21"/>
                        </w:rPr>
                        <w:t>print</w:t>
                      </w:r>
                      <w:proofErr w:type="spellEnd"/>
                      <w:r w:rsidRPr="007C5B83">
                        <w:rPr>
                          <w:rFonts w:ascii="Consolas" w:hAnsi="Consolas"/>
                          <w:color w:val="434F54"/>
                          <w:sz w:val="21"/>
                          <w:szCs w:val="21"/>
                        </w:rPr>
                        <w:t>(</w:t>
                      </w:r>
                      <w:r w:rsidRPr="007C5B83">
                        <w:rPr>
                          <w:rFonts w:ascii="Consolas" w:hAnsi="Consolas"/>
                          <w:color w:val="005C5F"/>
                          <w:sz w:val="21"/>
                          <w:szCs w:val="21"/>
                        </w:rPr>
                        <w:t>"Unexpected number of bytes received: "</w:t>
                      </w:r>
                      <w:proofErr w:type="gramStart"/>
                      <w:r w:rsidRPr="007C5B83">
                        <w:rPr>
                          <w:rFonts w:ascii="Consolas" w:hAnsi="Consolas"/>
                          <w:color w:val="434F54"/>
                          <w:sz w:val="21"/>
                          <w:szCs w:val="21"/>
                        </w:rPr>
                        <w:t>)</w:t>
                      </w:r>
                      <w:r w:rsidRPr="007C5B83">
                        <w:rPr>
                          <w:rFonts w:ascii="Consolas" w:hAnsi="Consolas"/>
                          <w:color w:val="4E5B61"/>
                          <w:sz w:val="21"/>
                          <w:szCs w:val="21"/>
                        </w:rPr>
                        <w:t>;</w:t>
                      </w:r>
                      <w:proofErr w:type="gramEnd"/>
                    </w:p>
                    <w:p w14:paraId="1E0E123D" w14:textId="77777777" w:rsidR="00432B70" w:rsidRPr="007C5B83" w:rsidRDefault="00432B70" w:rsidP="00432B70">
                      <w:pPr>
                        <w:shd w:val="clear" w:color="auto" w:fill="FFFFFF"/>
                        <w:spacing w:before="0" w:line="285" w:lineRule="atLeast"/>
                        <w:jc w:val="left"/>
                        <w:rPr>
                          <w:rFonts w:ascii="Consolas" w:hAnsi="Consolas"/>
                          <w:color w:val="4E5B61"/>
                          <w:sz w:val="21"/>
                          <w:szCs w:val="21"/>
                        </w:rPr>
                      </w:pPr>
                      <w:r w:rsidRPr="007C5B83">
                        <w:rPr>
                          <w:rFonts w:ascii="Consolas" w:hAnsi="Consolas"/>
                          <w:color w:val="4E5B61"/>
                          <w:sz w:val="21"/>
                          <w:szCs w:val="21"/>
                        </w:rPr>
                        <w:t xml:space="preserve">        </w:t>
                      </w:r>
                      <w:proofErr w:type="spellStart"/>
                      <w:r w:rsidRPr="007C5B83">
                        <w:rPr>
                          <w:rFonts w:ascii="Consolas" w:hAnsi="Consolas"/>
                          <w:color w:val="D35400"/>
                          <w:sz w:val="21"/>
                          <w:szCs w:val="21"/>
                        </w:rPr>
                        <w:t>Serial</w:t>
                      </w:r>
                      <w:r w:rsidRPr="007C5B83">
                        <w:rPr>
                          <w:rFonts w:ascii="Consolas" w:hAnsi="Consolas"/>
                          <w:color w:val="4E5B61"/>
                          <w:sz w:val="21"/>
                          <w:szCs w:val="21"/>
                        </w:rPr>
                        <w:t>.</w:t>
                      </w:r>
                      <w:r w:rsidRPr="007C5B83">
                        <w:rPr>
                          <w:rFonts w:ascii="Consolas" w:hAnsi="Consolas"/>
                          <w:color w:val="D35400"/>
                          <w:sz w:val="21"/>
                          <w:szCs w:val="21"/>
                        </w:rPr>
                        <w:t>println</w:t>
                      </w:r>
                      <w:proofErr w:type="spellEnd"/>
                      <w:r w:rsidRPr="007C5B83">
                        <w:rPr>
                          <w:rFonts w:ascii="Consolas" w:hAnsi="Consolas"/>
                          <w:color w:val="434F54"/>
                          <w:sz w:val="21"/>
                          <w:szCs w:val="21"/>
                        </w:rPr>
                        <w:t>(</w:t>
                      </w:r>
                      <w:proofErr w:type="spellStart"/>
                      <w:r w:rsidRPr="007C5B83">
                        <w:rPr>
                          <w:rFonts w:ascii="Consolas" w:hAnsi="Consolas"/>
                          <w:color w:val="4E5B61"/>
                          <w:sz w:val="21"/>
                          <w:szCs w:val="21"/>
                        </w:rPr>
                        <w:t>howMany</w:t>
                      </w:r>
                      <w:proofErr w:type="spellEnd"/>
                      <w:proofErr w:type="gramStart"/>
                      <w:r w:rsidRPr="007C5B83">
                        <w:rPr>
                          <w:rFonts w:ascii="Consolas" w:hAnsi="Consolas"/>
                          <w:color w:val="434F54"/>
                          <w:sz w:val="21"/>
                          <w:szCs w:val="21"/>
                        </w:rPr>
                        <w:t>)</w:t>
                      </w:r>
                      <w:r w:rsidRPr="007C5B83">
                        <w:rPr>
                          <w:rFonts w:ascii="Consolas" w:hAnsi="Consolas"/>
                          <w:color w:val="4E5B61"/>
                          <w:sz w:val="21"/>
                          <w:szCs w:val="21"/>
                        </w:rPr>
                        <w:t>;</w:t>
                      </w:r>
                      <w:proofErr w:type="gramEnd"/>
                    </w:p>
                    <w:p w14:paraId="1CDE835B" w14:textId="77777777" w:rsidR="00432B70" w:rsidRPr="007C5B83" w:rsidRDefault="00432B70" w:rsidP="00432B70">
                      <w:pPr>
                        <w:shd w:val="clear" w:color="auto" w:fill="FFFFFF"/>
                        <w:spacing w:before="0" w:line="285" w:lineRule="atLeast"/>
                        <w:jc w:val="left"/>
                        <w:rPr>
                          <w:rFonts w:ascii="Consolas" w:hAnsi="Consolas"/>
                          <w:color w:val="4E5B61"/>
                          <w:sz w:val="21"/>
                          <w:szCs w:val="21"/>
                        </w:rPr>
                      </w:pPr>
                      <w:r w:rsidRPr="007C5B83">
                        <w:rPr>
                          <w:rFonts w:ascii="Consolas" w:hAnsi="Consolas"/>
                          <w:color w:val="4E5B61"/>
                          <w:sz w:val="21"/>
                          <w:szCs w:val="21"/>
                        </w:rPr>
                        <w:t xml:space="preserve">        </w:t>
                      </w:r>
                      <w:r w:rsidRPr="007C5B83">
                        <w:rPr>
                          <w:rFonts w:ascii="Consolas" w:hAnsi="Consolas"/>
                          <w:color w:val="728E00"/>
                          <w:sz w:val="21"/>
                          <w:szCs w:val="21"/>
                        </w:rPr>
                        <w:t>while</w:t>
                      </w:r>
                      <w:r w:rsidRPr="007C5B83">
                        <w:rPr>
                          <w:rFonts w:ascii="Consolas" w:hAnsi="Consolas"/>
                          <w:color w:val="4E5B61"/>
                          <w:sz w:val="21"/>
                          <w:szCs w:val="21"/>
                        </w:rPr>
                        <w:t xml:space="preserve"> </w:t>
                      </w:r>
                      <w:r w:rsidRPr="007C5B83">
                        <w:rPr>
                          <w:rFonts w:ascii="Consolas" w:hAnsi="Consolas"/>
                          <w:color w:val="434F54"/>
                          <w:sz w:val="21"/>
                          <w:szCs w:val="21"/>
                        </w:rPr>
                        <w:t>(</w:t>
                      </w:r>
                      <w:proofErr w:type="spellStart"/>
                      <w:r w:rsidRPr="007C5B83">
                        <w:rPr>
                          <w:rFonts w:ascii="Consolas" w:hAnsi="Consolas"/>
                          <w:color w:val="D35400"/>
                          <w:sz w:val="21"/>
                          <w:szCs w:val="21"/>
                        </w:rPr>
                        <w:t>Wire</w:t>
                      </w:r>
                      <w:r w:rsidRPr="007C5B83">
                        <w:rPr>
                          <w:rFonts w:ascii="Consolas" w:hAnsi="Consolas"/>
                          <w:color w:val="4E5B61"/>
                          <w:sz w:val="21"/>
                          <w:szCs w:val="21"/>
                        </w:rPr>
                        <w:t>.</w:t>
                      </w:r>
                      <w:r w:rsidRPr="007C5B83">
                        <w:rPr>
                          <w:rFonts w:ascii="Consolas" w:hAnsi="Consolas"/>
                          <w:color w:val="D35400"/>
                          <w:sz w:val="21"/>
                          <w:szCs w:val="21"/>
                        </w:rPr>
                        <w:t>available</w:t>
                      </w:r>
                      <w:proofErr w:type="spellEnd"/>
                      <w:r w:rsidRPr="007C5B83">
                        <w:rPr>
                          <w:rFonts w:ascii="Consolas" w:hAnsi="Consolas"/>
                          <w:color w:val="434F54"/>
                          <w:sz w:val="21"/>
                          <w:szCs w:val="21"/>
                        </w:rPr>
                        <w:t>())</w:t>
                      </w:r>
                      <w:r w:rsidRPr="007C5B83">
                        <w:rPr>
                          <w:rFonts w:ascii="Consolas" w:hAnsi="Consolas"/>
                          <w:color w:val="4E5B61"/>
                          <w:sz w:val="21"/>
                          <w:szCs w:val="21"/>
                        </w:rPr>
                        <w:t xml:space="preserve"> </w:t>
                      </w:r>
                      <w:r w:rsidRPr="007C5B83">
                        <w:rPr>
                          <w:rFonts w:ascii="Consolas" w:hAnsi="Consolas"/>
                          <w:color w:val="434F54"/>
                          <w:sz w:val="21"/>
                          <w:szCs w:val="21"/>
                        </w:rPr>
                        <w:t>{</w:t>
                      </w:r>
                    </w:p>
                    <w:p w14:paraId="1F6201B1" w14:textId="77777777" w:rsidR="00432B70" w:rsidRPr="007C5B83" w:rsidRDefault="00432B70" w:rsidP="00432B70">
                      <w:pPr>
                        <w:shd w:val="clear" w:color="auto" w:fill="FFFFFF"/>
                        <w:spacing w:before="0" w:line="285" w:lineRule="atLeast"/>
                        <w:jc w:val="left"/>
                        <w:rPr>
                          <w:rFonts w:ascii="Consolas" w:hAnsi="Consolas"/>
                          <w:color w:val="4E5B61"/>
                          <w:sz w:val="21"/>
                          <w:szCs w:val="21"/>
                        </w:rPr>
                      </w:pPr>
                      <w:r w:rsidRPr="007C5B83">
                        <w:rPr>
                          <w:rFonts w:ascii="Consolas" w:hAnsi="Consolas"/>
                          <w:color w:val="4E5B61"/>
                          <w:sz w:val="21"/>
                          <w:szCs w:val="21"/>
                        </w:rPr>
                        <w:t xml:space="preserve">            </w:t>
                      </w:r>
                      <w:proofErr w:type="spellStart"/>
                      <w:r w:rsidRPr="007C5B83">
                        <w:rPr>
                          <w:rFonts w:ascii="Consolas" w:hAnsi="Consolas"/>
                          <w:color w:val="D35400"/>
                          <w:sz w:val="21"/>
                          <w:szCs w:val="21"/>
                        </w:rPr>
                        <w:t>Wire</w:t>
                      </w:r>
                      <w:r w:rsidRPr="007C5B83">
                        <w:rPr>
                          <w:rFonts w:ascii="Consolas" w:hAnsi="Consolas"/>
                          <w:color w:val="4E5B61"/>
                          <w:sz w:val="21"/>
                          <w:szCs w:val="21"/>
                        </w:rPr>
                        <w:t>.</w:t>
                      </w:r>
                      <w:r w:rsidRPr="007C5B83">
                        <w:rPr>
                          <w:rFonts w:ascii="Consolas" w:hAnsi="Consolas"/>
                          <w:color w:val="D35400"/>
                          <w:sz w:val="21"/>
                          <w:szCs w:val="21"/>
                        </w:rPr>
                        <w:t>read</w:t>
                      </w:r>
                      <w:proofErr w:type="spellEnd"/>
                      <w:r w:rsidRPr="007C5B83">
                        <w:rPr>
                          <w:rFonts w:ascii="Consolas" w:hAnsi="Consolas"/>
                          <w:color w:val="434F54"/>
                          <w:sz w:val="21"/>
                          <w:szCs w:val="21"/>
                        </w:rPr>
                        <w:t>(</w:t>
                      </w:r>
                      <w:proofErr w:type="gramStart"/>
                      <w:r w:rsidRPr="007C5B83">
                        <w:rPr>
                          <w:rFonts w:ascii="Consolas" w:hAnsi="Consolas"/>
                          <w:color w:val="434F54"/>
                          <w:sz w:val="21"/>
                          <w:szCs w:val="21"/>
                        </w:rPr>
                        <w:t>)</w:t>
                      </w:r>
                      <w:r w:rsidRPr="007C5B83">
                        <w:rPr>
                          <w:rFonts w:ascii="Consolas" w:hAnsi="Consolas"/>
                          <w:color w:val="4E5B61"/>
                          <w:sz w:val="21"/>
                          <w:szCs w:val="21"/>
                        </w:rPr>
                        <w:t>;</w:t>
                      </w:r>
                      <w:r w:rsidRPr="007C5B83">
                        <w:rPr>
                          <w:rFonts w:ascii="Consolas" w:hAnsi="Consolas"/>
                          <w:color w:val="95A5A6"/>
                          <w:sz w:val="21"/>
                          <w:szCs w:val="21"/>
                        </w:rPr>
                        <w:t xml:space="preserve">  /</w:t>
                      </w:r>
                      <w:proofErr w:type="gramEnd"/>
                      <w:r w:rsidRPr="007C5B83">
                        <w:rPr>
                          <w:rFonts w:ascii="Consolas" w:hAnsi="Consolas"/>
                          <w:color w:val="95A5A6"/>
                          <w:sz w:val="21"/>
                          <w:szCs w:val="21"/>
                        </w:rPr>
                        <w:t>/ Discard the bytes if not exactly 8 are received</w:t>
                      </w:r>
                    </w:p>
                    <w:p w14:paraId="0DE7AFA8" w14:textId="77777777" w:rsidR="00432B70" w:rsidRPr="007C5B83" w:rsidRDefault="00432B70" w:rsidP="00432B70">
                      <w:pPr>
                        <w:shd w:val="clear" w:color="auto" w:fill="FFFFFF"/>
                        <w:spacing w:before="0" w:line="285" w:lineRule="atLeast"/>
                        <w:jc w:val="left"/>
                        <w:rPr>
                          <w:rFonts w:ascii="Consolas" w:hAnsi="Consolas"/>
                          <w:color w:val="4E5B61"/>
                          <w:sz w:val="21"/>
                          <w:szCs w:val="21"/>
                        </w:rPr>
                      </w:pPr>
                      <w:r w:rsidRPr="007C5B83">
                        <w:rPr>
                          <w:rFonts w:ascii="Consolas" w:hAnsi="Consolas"/>
                          <w:color w:val="4E5B61"/>
                          <w:sz w:val="21"/>
                          <w:szCs w:val="21"/>
                        </w:rPr>
                        <w:t xml:space="preserve">        </w:t>
                      </w:r>
                      <w:r w:rsidRPr="007C5B83">
                        <w:rPr>
                          <w:rFonts w:ascii="Consolas" w:hAnsi="Consolas"/>
                          <w:color w:val="434F54"/>
                          <w:sz w:val="21"/>
                          <w:szCs w:val="21"/>
                        </w:rPr>
                        <w:t>}</w:t>
                      </w:r>
                    </w:p>
                    <w:p w14:paraId="0C4A7708" w14:textId="77777777" w:rsidR="00432B70" w:rsidRPr="007C5B83" w:rsidRDefault="00432B70" w:rsidP="00432B70">
                      <w:pPr>
                        <w:shd w:val="clear" w:color="auto" w:fill="FFFFFF"/>
                        <w:spacing w:before="0" w:line="285" w:lineRule="atLeast"/>
                        <w:jc w:val="left"/>
                        <w:rPr>
                          <w:rFonts w:ascii="Consolas" w:hAnsi="Consolas"/>
                          <w:color w:val="4E5B61"/>
                          <w:sz w:val="21"/>
                          <w:szCs w:val="21"/>
                        </w:rPr>
                      </w:pPr>
                      <w:r w:rsidRPr="007C5B83">
                        <w:rPr>
                          <w:rFonts w:ascii="Consolas" w:hAnsi="Consolas"/>
                          <w:color w:val="4E5B61"/>
                          <w:sz w:val="21"/>
                          <w:szCs w:val="21"/>
                        </w:rPr>
                        <w:t xml:space="preserve">    </w:t>
                      </w:r>
                      <w:proofErr w:type="gramStart"/>
                      <w:r w:rsidRPr="007C5B83">
                        <w:rPr>
                          <w:rFonts w:ascii="Consolas" w:hAnsi="Consolas"/>
                          <w:color w:val="D35400"/>
                          <w:sz w:val="21"/>
                          <w:szCs w:val="21"/>
                        </w:rPr>
                        <w:t>delay</w:t>
                      </w:r>
                      <w:r w:rsidRPr="007C5B83">
                        <w:rPr>
                          <w:rFonts w:ascii="Consolas" w:hAnsi="Consolas"/>
                          <w:color w:val="434F54"/>
                          <w:sz w:val="21"/>
                          <w:szCs w:val="21"/>
                        </w:rPr>
                        <w:t>(</w:t>
                      </w:r>
                      <w:proofErr w:type="gramEnd"/>
                      <w:r w:rsidRPr="007C5B83">
                        <w:rPr>
                          <w:rFonts w:ascii="Consolas" w:hAnsi="Consolas"/>
                          <w:color w:val="005C5F"/>
                          <w:sz w:val="21"/>
                          <w:szCs w:val="21"/>
                        </w:rPr>
                        <w:t>10</w:t>
                      </w:r>
                      <w:r w:rsidRPr="007C5B83">
                        <w:rPr>
                          <w:rFonts w:ascii="Consolas" w:hAnsi="Consolas"/>
                          <w:color w:val="434F54"/>
                          <w:sz w:val="21"/>
                          <w:szCs w:val="21"/>
                        </w:rPr>
                        <w:t>)</w:t>
                      </w:r>
                      <w:r w:rsidRPr="007C5B83">
                        <w:rPr>
                          <w:rFonts w:ascii="Consolas" w:hAnsi="Consolas"/>
                          <w:color w:val="4E5B61"/>
                          <w:sz w:val="21"/>
                          <w:szCs w:val="21"/>
                        </w:rPr>
                        <w:t>;</w:t>
                      </w:r>
                    </w:p>
                    <w:p w14:paraId="1FC52DD3" w14:textId="77777777" w:rsidR="00432B70" w:rsidRPr="007C5B83" w:rsidRDefault="00432B70" w:rsidP="00432B70">
                      <w:pPr>
                        <w:shd w:val="clear" w:color="auto" w:fill="FFFFFF"/>
                        <w:spacing w:before="0" w:line="285" w:lineRule="atLeast"/>
                        <w:jc w:val="left"/>
                        <w:rPr>
                          <w:rFonts w:ascii="Consolas" w:hAnsi="Consolas"/>
                          <w:color w:val="4E5B61"/>
                          <w:sz w:val="21"/>
                          <w:szCs w:val="21"/>
                        </w:rPr>
                      </w:pPr>
                      <w:r w:rsidRPr="007C5B83">
                        <w:rPr>
                          <w:rFonts w:ascii="Consolas" w:hAnsi="Consolas"/>
                          <w:color w:val="4E5B61"/>
                          <w:sz w:val="21"/>
                          <w:szCs w:val="21"/>
                        </w:rPr>
                        <w:t xml:space="preserve">    </w:t>
                      </w:r>
                      <w:proofErr w:type="spellStart"/>
                      <w:proofErr w:type="gramStart"/>
                      <w:r w:rsidRPr="007C5B83">
                        <w:rPr>
                          <w:rFonts w:ascii="Consolas" w:hAnsi="Consolas"/>
                          <w:color w:val="D35400"/>
                          <w:sz w:val="21"/>
                          <w:szCs w:val="21"/>
                        </w:rPr>
                        <w:t>digitalWrite</w:t>
                      </w:r>
                      <w:proofErr w:type="spellEnd"/>
                      <w:r w:rsidRPr="007C5B83">
                        <w:rPr>
                          <w:rFonts w:ascii="Consolas" w:hAnsi="Consolas"/>
                          <w:color w:val="434F54"/>
                          <w:sz w:val="21"/>
                          <w:szCs w:val="21"/>
                        </w:rPr>
                        <w:t>(</w:t>
                      </w:r>
                      <w:proofErr w:type="gramEnd"/>
                      <w:r w:rsidRPr="007C5B83">
                        <w:rPr>
                          <w:rFonts w:ascii="Consolas" w:hAnsi="Consolas"/>
                          <w:color w:val="4E5B61"/>
                          <w:sz w:val="21"/>
                          <w:szCs w:val="21"/>
                        </w:rPr>
                        <w:t>GP25_PIN, LOW</w:t>
                      </w:r>
                      <w:r w:rsidRPr="007C5B83">
                        <w:rPr>
                          <w:rFonts w:ascii="Consolas" w:hAnsi="Consolas"/>
                          <w:color w:val="434F54"/>
                          <w:sz w:val="21"/>
                          <w:szCs w:val="21"/>
                        </w:rPr>
                        <w:t>)</w:t>
                      </w:r>
                      <w:r w:rsidRPr="007C5B83">
                        <w:rPr>
                          <w:rFonts w:ascii="Consolas" w:hAnsi="Consolas"/>
                          <w:color w:val="4E5B61"/>
                          <w:sz w:val="21"/>
                          <w:szCs w:val="21"/>
                        </w:rPr>
                        <w:t>;</w:t>
                      </w:r>
                      <w:r w:rsidRPr="007C5B83">
                        <w:rPr>
                          <w:rFonts w:ascii="Consolas" w:hAnsi="Consolas"/>
                          <w:color w:val="95A5A6"/>
                          <w:sz w:val="21"/>
                          <w:szCs w:val="21"/>
                        </w:rPr>
                        <w:t xml:space="preserve">  // Turn off the GP25 pin</w:t>
                      </w:r>
                    </w:p>
                    <w:p w14:paraId="6A7BA8CE" w14:textId="77777777" w:rsidR="00432B70" w:rsidRPr="007C5B83" w:rsidRDefault="00432B70" w:rsidP="00432B70">
                      <w:pPr>
                        <w:shd w:val="clear" w:color="auto" w:fill="FFFFFF"/>
                        <w:spacing w:before="0" w:line="285" w:lineRule="atLeast"/>
                        <w:jc w:val="left"/>
                        <w:rPr>
                          <w:rFonts w:ascii="Consolas" w:hAnsi="Consolas"/>
                          <w:color w:val="4E5B61"/>
                          <w:sz w:val="21"/>
                          <w:szCs w:val="21"/>
                        </w:rPr>
                      </w:pPr>
                      <w:r w:rsidRPr="007C5B83">
                        <w:rPr>
                          <w:rFonts w:ascii="Consolas" w:hAnsi="Consolas"/>
                          <w:color w:val="4E5B61"/>
                          <w:sz w:val="21"/>
                          <w:szCs w:val="21"/>
                        </w:rPr>
                        <w:t xml:space="preserve">    </w:t>
                      </w:r>
                      <w:r w:rsidRPr="007C5B83">
                        <w:rPr>
                          <w:rFonts w:ascii="Consolas" w:hAnsi="Consolas"/>
                          <w:color w:val="434F54"/>
                          <w:sz w:val="21"/>
                          <w:szCs w:val="21"/>
                        </w:rPr>
                        <w:t>}</w:t>
                      </w:r>
                    </w:p>
                    <w:p w14:paraId="66B79CFC" w14:textId="28D55C6E" w:rsidR="00D96B36" w:rsidRPr="007C5B83" w:rsidRDefault="00445014" w:rsidP="00F947AC">
                      <w:pPr>
                        <w:keepNext/>
                        <w:shd w:val="clear" w:color="auto" w:fill="FFFFFF"/>
                        <w:spacing w:before="0" w:line="285" w:lineRule="atLeast"/>
                        <w:jc w:val="left"/>
                      </w:pPr>
                      <w:r w:rsidRPr="007C5B83">
                        <w:rPr>
                          <w:rFonts w:ascii="Consolas" w:hAnsi="Consolas"/>
                          <w:color w:val="434F54"/>
                          <w:sz w:val="21"/>
                          <w:szCs w:val="21"/>
                        </w:rPr>
                        <w:t>}</w:t>
                      </w:r>
                    </w:p>
                  </w:txbxContent>
                </v:textbox>
                <w10:wrap type="square"/>
              </v:shape>
            </w:pict>
          </mc:Fallback>
        </mc:AlternateContent>
      </w:r>
      <w:r w:rsidR="00A93F14" w:rsidRPr="007C5B83">
        <w:rPr>
          <w:szCs w:val="28"/>
        </w:rPr>
        <w:t>T</w:t>
      </w:r>
      <w:r w:rsidR="00782AF2" w:rsidRPr="007C5B83">
        <w:rPr>
          <w:szCs w:val="28"/>
        </w:rPr>
        <w:t>he code below</w:t>
      </w:r>
      <w:r w:rsidR="006A1205" w:rsidRPr="007C5B83">
        <w:rPr>
          <w:szCs w:val="28"/>
        </w:rPr>
        <w:t xml:space="preserve"> is extracted from the main.c of the Pico</w:t>
      </w:r>
      <w:r w:rsidR="00B5063B" w:rsidRPr="007C5B83">
        <w:rPr>
          <w:szCs w:val="28"/>
        </w:rPr>
        <w:t xml:space="preserve"> in the GitHub repository </w:t>
      </w:r>
      <w:sdt>
        <w:sdtPr>
          <w:rPr>
            <w:szCs w:val="28"/>
          </w:rPr>
          <w:id w:val="1627665264"/>
          <w:citation/>
        </w:sdtPr>
        <w:sdtContent>
          <w:r w:rsidR="00B5063B" w:rsidRPr="007C5B83">
            <w:rPr>
              <w:szCs w:val="28"/>
            </w:rPr>
            <w:fldChar w:fldCharType="begin"/>
          </w:r>
          <w:r w:rsidR="00B5063B" w:rsidRPr="007C5B83">
            <w:rPr>
              <w:szCs w:val="28"/>
            </w:rPr>
            <w:instrText xml:space="preserve"> CITATION Una \l 3082 </w:instrText>
          </w:r>
          <w:r w:rsidR="00B5063B" w:rsidRPr="007C5B83">
            <w:rPr>
              <w:szCs w:val="28"/>
            </w:rPr>
            <w:fldChar w:fldCharType="separate"/>
          </w:r>
          <w:r w:rsidR="00B5063B" w:rsidRPr="007C5B83">
            <w:rPr>
              <w:szCs w:val="28"/>
            </w:rPr>
            <w:t>[37]</w:t>
          </w:r>
          <w:r w:rsidR="00B5063B" w:rsidRPr="007C5B83">
            <w:rPr>
              <w:szCs w:val="28"/>
            </w:rPr>
            <w:fldChar w:fldCharType="end"/>
          </w:r>
        </w:sdtContent>
      </w:sdt>
      <w:r w:rsidR="00B5063B" w:rsidRPr="007C5B83">
        <w:rPr>
          <w:szCs w:val="28"/>
        </w:rPr>
        <w:t xml:space="preserve">. </w:t>
      </w:r>
      <w:r w:rsidR="007734DD" w:rsidRPr="007C5B83">
        <w:rPr>
          <w:szCs w:val="28"/>
        </w:rPr>
        <w:t xml:space="preserve">The function reads the 8 </w:t>
      </w:r>
      <w:r w:rsidR="00D064B2" w:rsidRPr="007C5B83">
        <w:rPr>
          <w:szCs w:val="28"/>
        </w:rPr>
        <w:t>received</w:t>
      </w:r>
      <w:r w:rsidR="007734DD" w:rsidRPr="007C5B83">
        <w:rPr>
          <w:szCs w:val="28"/>
        </w:rPr>
        <w:t xml:space="preserve"> bytes, </w:t>
      </w:r>
      <w:r w:rsidR="007F245C" w:rsidRPr="007C5B83">
        <w:rPr>
          <w:szCs w:val="28"/>
        </w:rPr>
        <w:t xml:space="preserve">and if the address coincides the data is stored for </w:t>
      </w:r>
      <w:r w:rsidR="00FC07E2" w:rsidRPr="007C5B83">
        <w:rPr>
          <w:szCs w:val="28"/>
        </w:rPr>
        <w:t>updating the LED matrix and RGB LED.</w:t>
      </w:r>
    </w:p>
    <w:p w14:paraId="5DC78ABD" w14:textId="5FBA4BED" w:rsidR="00F27CAB" w:rsidRPr="007C5B83" w:rsidRDefault="00CB75EB" w:rsidP="00E56AEC">
      <w:pPr>
        <w:rPr>
          <w:szCs w:val="28"/>
        </w:rPr>
      </w:pPr>
      <w:r w:rsidRPr="007C5B83">
        <w:rPr>
          <w:szCs w:val="28"/>
        </w:rPr>
        <w:t>Other relevant function of the code</w:t>
      </w:r>
      <w:r w:rsidR="007F483F" w:rsidRPr="007C5B83">
        <w:rPr>
          <w:szCs w:val="28"/>
        </w:rPr>
        <w:t xml:space="preserve"> for the correct working is how the led matrix is updated. </w:t>
      </w:r>
      <w:r w:rsidR="00052443" w:rsidRPr="007C5B83">
        <w:rPr>
          <w:szCs w:val="28"/>
        </w:rPr>
        <w:br/>
        <w:t xml:space="preserve">The function, extracted from the source code </w:t>
      </w:r>
      <w:sdt>
        <w:sdtPr>
          <w:rPr>
            <w:szCs w:val="28"/>
          </w:rPr>
          <w:id w:val="1250567"/>
          <w:citation/>
        </w:sdtPr>
        <w:sdtContent>
          <w:r w:rsidR="00052443" w:rsidRPr="007C5B83">
            <w:rPr>
              <w:szCs w:val="28"/>
            </w:rPr>
            <w:fldChar w:fldCharType="begin"/>
          </w:r>
          <w:r w:rsidR="00052443" w:rsidRPr="007C5B83">
            <w:rPr>
              <w:szCs w:val="28"/>
            </w:rPr>
            <w:instrText xml:space="preserve"> CITATION Una \l 3082 </w:instrText>
          </w:r>
          <w:r w:rsidR="00052443" w:rsidRPr="007C5B83">
            <w:rPr>
              <w:szCs w:val="28"/>
            </w:rPr>
            <w:fldChar w:fldCharType="separate"/>
          </w:r>
          <w:r w:rsidR="00052443" w:rsidRPr="007C5B83">
            <w:rPr>
              <w:szCs w:val="28"/>
            </w:rPr>
            <w:t>[37]</w:t>
          </w:r>
          <w:r w:rsidR="00052443" w:rsidRPr="007C5B83">
            <w:rPr>
              <w:szCs w:val="28"/>
            </w:rPr>
            <w:fldChar w:fldCharType="end"/>
          </w:r>
        </w:sdtContent>
      </w:sdt>
      <w:r w:rsidR="00052443" w:rsidRPr="007C5B83">
        <w:rPr>
          <w:szCs w:val="28"/>
        </w:rPr>
        <w:t xml:space="preserve">, describes the following: </w:t>
      </w:r>
    </w:p>
    <w:p w14:paraId="543F71D0" w14:textId="1B6F7D86" w:rsidR="00052443" w:rsidRPr="007C5B83" w:rsidRDefault="000D30DA" w:rsidP="00E56AEC">
      <w:pPr>
        <w:rPr>
          <w:szCs w:val="28"/>
        </w:rPr>
      </w:pPr>
      <w:r>
        <w:rPr>
          <w:noProof/>
        </w:rPr>
        <mc:AlternateContent>
          <mc:Choice Requires="wps">
            <w:drawing>
              <wp:anchor distT="0" distB="0" distL="114300" distR="114300" simplePos="0" relativeHeight="251698176" behindDoc="0" locked="0" layoutInCell="1" allowOverlap="1" wp14:anchorId="0AD7D652" wp14:editId="7C887EA5">
                <wp:simplePos x="0" y="0"/>
                <wp:positionH relativeFrom="column">
                  <wp:posOffset>269875</wp:posOffset>
                </wp:positionH>
                <wp:positionV relativeFrom="paragraph">
                  <wp:posOffset>2274570</wp:posOffset>
                </wp:positionV>
                <wp:extent cx="5220335" cy="266700"/>
                <wp:effectExtent l="0" t="0" r="0" b="0"/>
                <wp:wrapSquare wrapText="bothSides"/>
                <wp:docPr id="607490197" name="Cuadro de texto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335" cy="266700"/>
                        </a:xfrm>
                        <a:prstGeom prst="rect">
                          <a:avLst/>
                        </a:prstGeom>
                        <a:solidFill>
                          <a:srgbClr val="FFFFFF"/>
                        </a:solidFill>
                        <a:ln>
                          <a:noFill/>
                        </a:ln>
                      </wps:spPr>
                      <wps:txbx>
                        <w:txbxContent>
                          <w:p w14:paraId="436E8C14" w14:textId="7173C3D5" w:rsidR="00F947AC" w:rsidRPr="007C5B83" w:rsidRDefault="00F947AC" w:rsidP="00F947AC">
                            <w:pPr>
                              <w:pStyle w:val="Descripcin"/>
                              <w:rPr>
                                <w:szCs w:val="20"/>
                              </w:rPr>
                            </w:pPr>
                            <w:bookmarkStart w:id="621" w:name="_Toc169374474"/>
                            <w:r w:rsidRPr="007C5B83">
                              <w:t xml:space="preserve">List </w:t>
                            </w:r>
                            <w:r w:rsidR="00A110F7">
                              <w:fldChar w:fldCharType="begin"/>
                            </w:r>
                            <w:r w:rsidR="00A110F7">
                              <w:instrText xml:space="preserve"> STYLEREF 1 \s </w:instrText>
                            </w:r>
                            <w:r w:rsidR="00A110F7">
                              <w:fldChar w:fldCharType="separate"/>
                            </w:r>
                            <w:r w:rsidR="00A110F7">
                              <w:rPr>
                                <w:noProof/>
                              </w:rPr>
                              <w:t>5</w:t>
                            </w:r>
                            <w:r w:rsidR="00A110F7">
                              <w:fldChar w:fldCharType="end"/>
                            </w:r>
                            <w:r w:rsidR="00A110F7">
                              <w:t>.</w:t>
                            </w:r>
                            <w:r w:rsidR="00A110F7">
                              <w:fldChar w:fldCharType="begin"/>
                            </w:r>
                            <w:r w:rsidR="00A110F7">
                              <w:instrText xml:space="preserve"> SEQ List \* ARABIC \s 1 </w:instrText>
                            </w:r>
                            <w:r w:rsidR="00A110F7">
                              <w:fldChar w:fldCharType="separate"/>
                            </w:r>
                            <w:r w:rsidR="00A110F7">
                              <w:rPr>
                                <w:noProof/>
                              </w:rPr>
                              <w:t>9</w:t>
                            </w:r>
                            <w:r w:rsidR="00A110F7">
                              <w:fldChar w:fldCharType="end"/>
                            </w:r>
                            <w:r w:rsidRPr="007C5B83">
                              <w:t>: Matrix Update Function</w:t>
                            </w:r>
                            <w:bookmarkEnd w:id="621"/>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0AD7D652" id="Cuadro de texto 20" o:spid="_x0000_s1083" type="#_x0000_t202" style="position:absolute;left:0;text-align:left;margin-left:21.25pt;margin-top:179.1pt;width:411.05pt;height:21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" stroked="f">
                <v:textbox style="mso-fit-shape-to-text:t" inset="0,0,0,0">
                  <w:txbxContent>
                    <w:p w14:paraId="436E8C14" w14:textId="7173C3D5" w:rsidR="00F947AC" w:rsidRPr="007C5B83" w:rsidRDefault="00F947AC" w:rsidP="00F947AC">
                      <w:pPr>
                        <w:pStyle w:val="Descripcin"/>
                        <w:rPr>
                          <w:szCs w:val="20"/>
                        </w:rPr>
                      </w:pPr>
                      <w:bookmarkStart w:id="622" w:name="_Toc169374474"/>
                      <w:r w:rsidRPr="007C5B83">
                        <w:t xml:space="preserve">List </w:t>
                      </w:r>
                      <w:r w:rsidR="00A110F7">
                        <w:fldChar w:fldCharType="begin"/>
                      </w:r>
                      <w:r w:rsidR="00A110F7">
                        <w:instrText xml:space="preserve"> STYLEREF 1 \s </w:instrText>
                      </w:r>
                      <w:r w:rsidR="00A110F7">
                        <w:fldChar w:fldCharType="separate"/>
                      </w:r>
                      <w:r w:rsidR="00A110F7">
                        <w:rPr>
                          <w:noProof/>
                        </w:rPr>
                        <w:t>5</w:t>
                      </w:r>
                      <w:r w:rsidR="00A110F7">
                        <w:fldChar w:fldCharType="end"/>
                      </w:r>
                      <w:r w:rsidR="00A110F7">
                        <w:t>.</w:t>
                      </w:r>
                      <w:r w:rsidR="00A110F7">
                        <w:fldChar w:fldCharType="begin"/>
                      </w:r>
                      <w:r w:rsidR="00A110F7">
                        <w:instrText xml:space="preserve"> SEQ List \* ARABIC \s 1 </w:instrText>
                      </w:r>
                      <w:r w:rsidR="00A110F7">
                        <w:fldChar w:fldCharType="separate"/>
                      </w:r>
                      <w:r w:rsidR="00A110F7">
                        <w:rPr>
                          <w:noProof/>
                        </w:rPr>
                        <w:t>9</w:t>
                      </w:r>
                      <w:r w:rsidR="00A110F7">
                        <w:fldChar w:fldCharType="end"/>
                      </w:r>
                      <w:r w:rsidRPr="007C5B83">
                        <w:t>: Matrix Update Function</w:t>
                      </w:r>
                      <w:bookmarkEnd w:id="622"/>
                    </w:p>
                  </w:txbxContent>
                </v:textbox>
                <w10:wrap type="square"/>
              </v:shape>
            </w:pict>
          </mc:Fallback>
        </mc:AlternateContent>
      </w:r>
      <w:r>
        <w:rPr>
          <w:noProof/>
        </w:rPr>
        <mc:AlternateContent>
          <mc:Choice Requires="wps">
            <w:drawing>
              <wp:anchor distT="45720" distB="45720" distL="114300" distR="114300" simplePos="0" relativeHeight="251694080" behindDoc="0" locked="0" layoutInCell="1" allowOverlap="1" wp14:anchorId="28A224CD" wp14:editId="1D00B5E0">
                <wp:simplePos x="0" y="0"/>
                <wp:positionH relativeFrom="column">
                  <wp:align>center</wp:align>
                </wp:positionH>
                <wp:positionV relativeFrom="paragraph">
                  <wp:posOffset>-12700</wp:posOffset>
                </wp:positionV>
                <wp:extent cx="5220335" cy="2218055"/>
                <wp:effectExtent l="0" t="0" r="0" b="0"/>
                <wp:wrapSquare wrapText="bothSides"/>
                <wp:docPr id="1853073915" name="Cuadro de texto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335" cy="2218055"/>
                        </a:xfrm>
                        <a:prstGeom prst="rect">
                          <a:avLst/>
                        </a:prstGeom>
                        <a:solidFill>
                          <a:srgbClr val="FFFFFF"/>
                        </a:solidFill>
                        <a:ln w="9525">
                          <a:solidFill>
                            <a:srgbClr val="000000"/>
                          </a:solidFill>
                          <a:miter lim="800000"/>
                          <a:headEnd/>
                          <a:tailEnd/>
                        </a:ln>
                      </wps:spPr>
                      <wps:txbx>
                        <w:txbxContent>
                          <w:p w14:paraId="0D7A3DD5" w14:textId="77777777" w:rsidR="008C1800" w:rsidRPr="001069BB" w:rsidRDefault="008C1800" w:rsidP="008C1800">
                            <w:pPr>
                              <w:shd w:val="clear" w:color="auto" w:fill="FFFFFF"/>
                              <w:spacing w:before="0" w:line="285" w:lineRule="atLeast"/>
                              <w:jc w:val="left"/>
                              <w:rPr>
                                <w:rFonts w:ascii="Consolas" w:hAnsi="Consolas"/>
                                <w:color w:val="4E5B61"/>
                                <w:sz w:val="21"/>
                                <w:szCs w:val="21"/>
                                <w:lang w:val="es-ES"/>
                              </w:rPr>
                            </w:pPr>
                            <w:proofErr w:type="spellStart"/>
                            <w:r w:rsidRPr="001069BB">
                              <w:rPr>
                                <w:rFonts w:ascii="Consolas" w:hAnsi="Consolas"/>
                                <w:color w:val="00979D"/>
                                <w:sz w:val="21"/>
                                <w:szCs w:val="21"/>
                                <w:lang w:val="es-ES"/>
                              </w:rPr>
                              <w:t>void</w:t>
                            </w:r>
                            <w:proofErr w:type="spellEnd"/>
                            <w:r w:rsidRPr="001069BB">
                              <w:rPr>
                                <w:rFonts w:ascii="Consolas" w:hAnsi="Consolas"/>
                                <w:color w:val="4E5B61"/>
                                <w:sz w:val="21"/>
                                <w:szCs w:val="21"/>
                                <w:lang w:val="es-ES"/>
                              </w:rPr>
                              <w:t xml:space="preserve"> </w:t>
                            </w:r>
                            <w:proofErr w:type="spellStart"/>
                            <w:r w:rsidRPr="001069BB">
                              <w:rPr>
                                <w:rFonts w:ascii="Consolas" w:hAnsi="Consolas"/>
                                <w:color w:val="D35400"/>
                                <w:sz w:val="21"/>
                                <w:szCs w:val="21"/>
                                <w:lang w:val="es-ES"/>
                              </w:rPr>
                              <w:t>actualizar_matriz_desde_</w:t>
                            </w:r>
                            <w:proofErr w:type="gramStart"/>
                            <w:r w:rsidRPr="001069BB">
                              <w:rPr>
                                <w:rFonts w:ascii="Consolas" w:hAnsi="Consolas"/>
                                <w:color w:val="D35400"/>
                                <w:sz w:val="21"/>
                                <w:szCs w:val="21"/>
                                <w:lang w:val="es-ES"/>
                              </w:rPr>
                              <w:t>datos</w:t>
                            </w:r>
                            <w:proofErr w:type="spellEnd"/>
                            <w:r w:rsidRPr="001069BB">
                              <w:rPr>
                                <w:rFonts w:ascii="Consolas" w:hAnsi="Consolas"/>
                                <w:color w:val="434F54"/>
                                <w:sz w:val="21"/>
                                <w:szCs w:val="21"/>
                                <w:lang w:val="es-ES"/>
                              </w:rPr>
                              <w:t>(</w:t>
                            </w:r>
                            <w:proofErr w:type="gramEnd"/>
                            <w:r w:rsidRPr="001069BB">
                              <w:rPr>
                                <w:rFonts w:ascii="Consolas" w:hAnsi="Consolas"/>
                                <w:color w:val="434F54"/>
                                <w:sz w:val="21"/>
                                <w:szCs w:val="21"/>
                                <w:lang w:val="es-ES"/>
                              </w:rPr>
                              <w:t>)</w:t>
                            </w:r>
                            <w:r w:rsidRPr="001069BB">
                              <w:rPr>
                                <w:rFonts w:ascii="Consolas" w:hAnsi="Consolas"/>
                                <w:color w:val="4E5B61"/>
                                <w:sz w:val="21"/>
                                <w:szCs w:val="21"/>
                                <w:lang w:val="es-ES"/>
                              </w:rPr>
                              <w:t xml:space="preserve"> </w:t>
                            </w:r>
                            <w:r w:rsidRPr="001069BB">
                              <w:rPr>
                                <w:rFonts w:ascii="Consolas" w:hAnsi="Consolas"/>
                                <w:color w:val="434F54"/>
                                <w:sz w:val="21"/>
                                <w:szCs w:val="21"/>
                                <w:lang w:val="es-ES"/>
                              </w:rPr>
                              <w:t>{</w:t>
                            </w:r>
                          </w:p>
                          <w:p w14:paraId="25A2DB0A" w14:textId="77777777" w:rsidR="008C1800" w:rsidRPr="007C5B83" w:rsidRDefault="008C1800" w:rsidP="008C1800">
                            <w:pPr>
                              <w:shd w:val="clear" w:color="auto" w:fill="FFFFFF"/>
                              <w:spacing w:before="0" w:line="285" w:lineRule="atLeast"/>
                              <w:jc w:val="left"/>
                              <w:rPr>
                                <w:rFonts w:ascii="Consolas" w:hAnsi="Consolas"/>
                                <w:color w:val="4E5B61"/>
                                <w:sz w:val="21"/>
                                <w:szCs w:val="21"/>
                              </w:rPr>
                            </w:pPr>
                            <w:r w:rsidRPr="001069BB">
                              <w:rPr>
                                <w:rFonts w:ascii="Consolas" w:hAnsi="Consolas"/>
                                <w:color w:val="4E5B61"/>
                                <w:sz w:val="21"/>
                                <w:szCs w:val="21"/>
                                <w:lang w:val="es-ES"/>
                              </w:rPr>
                              <w:t xml:space="preserve">    </w:t>
                            </w:r>
                            <w:proofErr w:type="spellStart"/>
                            <w:r w:rsidRPr="007C5B83">
                              <w:rPr>
                                <w:rFonts w:ascii="Consolas" w:hAnsi="Consolas"/>
                                <w:color w:val="D35400"/>
                                <w:sz w:val="21"/>
                                <w:szCs w:val="21"/>
                              </w:rPr>
                              <w:t>apagar_</w:t>
                            </w:r>
                            <w:proofErr w:type="gramStart"/>
                            <w:r w:rsidRPr="007C5B83">
                              <w:rPr>
                                <w:rFonts w:ascii="Consolas" w:hAnsi="Consolas"/>
                                <w:color w:val="D35400"/>
                                <w:sz w:val="21"/>
                                <w:szCs w:val="21"/>
                              </w:rPr>
                              <w:t>matriz</w:t>
                            </w:r>
                            <w:proofErr w:type="spellEnd"/>
                            <w:r w:rsidRPr="007C5B83">
                              <w:rPr>
                                <w:rFonts w:ascii="Consolas" w:hAnsi="Consolas"/>
                                <w:color w:val="434F54"/>
                                <w:sz w:val="21"/>
                                <w:szCs w:val="21"/>
                              </w:rPr>
                              <w:t>(</w:t>
                            </w:r>
                            <w:proofErr w:type="gramEnd"/>
                            <w:r w:rsidRPr="007C5B83">
                              <w:rPr>
                                <w:rFonts w:ascii="Consolas" w:hAnsi="Consolas"/>
                                <w:color w:val="434F54"/>
                                <w:sz w:val="21"/>
                                <w:szCs w:val="21"/>
                              </w:rPr>
                              <w:t>)</w:t>
                            </w:r>
                            <w:r w:rsidRPr="007C5B83">
                              <w:rPr>
                                <w:rFonts w:ascii="Consolas" w:hAnsi="Consolas"/>
                                <w:color w:val="4E5B61"/>
                                <w:sz w:val="21"/>
                                <w:szCs w:val="21"/>
                              </w:rPr>
                              <w:t>;</w:t>
                            </w:r>
                          </w:p>
                          <w:p w14:paraId="73B9CD1F" w14:textId="77777777" w:rsidR="008C1800" w:rsidRPr="007C5B83" w:rsidRDefault="008C1800" w:rsidP="008C1800">
                            <w:pPr>
                              <w:shd w:val="clear" w:color="auto" w:fill="FFFFFF"/>
                              <w:spacing w:before="0" w:line="285" w:lineRule="atLeast"/>
                              <w:jc w:val="left"/>
                              <w:rPr>
                                <w:rFonts w:ascii="Consolas" w:hAnsi="Consolas"/>
                                <w:color w:val="4E5B61"/>
                                <w:sz w:val="21"/>
                                <w:szCs w:val="21"/>
                              </w:rPr>
                            </w:pPr>
                            <w:r w:rsidRPr="007C5B83">
                              <w:rPr>
                                <w:rFonts w:ascii="Consolas" w:hAnsi="Consolas"/>
                                <w:color w:val="4E5B61"/>
                                <w:sz w:val="21"/>
                                <w:szCs w:val="21"/>
                              </w:rPr>
                              <w:t xml:space="preserve">    </w:t>
                            </w:r>
                            <w:r w:rsidRPr="007C5B83">
                              <w:rPr>
                                <w:rFonts w:ascii="Consolas" w:hAnsi="Consolas"/>
                                <w:color w:val="728E00"/>
                                <w:sz w:val="21"/>
                                <w:szCs w:val="21"/>
                              </w:rPr>
                              <w:t>for</w:t>
                            </w:r>
                            <w:r w:rsidRPr="007C5B83">
                              <w:rPr>
                                <w:rFonts w:ascii="Consolas" w:hAnsi="Consolas"/>
                                <w:color w:val="4E5B61"/>
                                <w:sz w:val="21"/>
                                <w:szCs w:val="21"/>
                              </w:rPr>
                              <w:t xml:space="preserve"> </w:t>
                            </w:r>
                            <w:r w:rsidRPr="007C5B83">
                              <w:rPr>
                                <w:rFonts w:ascii="Consolas" w:hAnsi="Consolas"/>
                                <w:color w:val="434F54"/>
                                <w:sz w:val="21"/>
                                <w:szCs w:val="21"/>
                              </w:rPr>
                              <w:t>(</w:t>
                            </w:r>
                            <w:r w:rsidRPr="007C5B83">
                              <w:rPr>
                                <w:rFonts w:ascii="Consolas" w:hAnsi="Consolas"/>
                                <w:color w:val="00979D"/>
                                <w:sz w:val="21"/>
                                <w:szCs w:val="21"/>
                              </w:rPr>
                              <w:t>int</w:t>
                            </w:r>
                            <w:r w:rsidRPr="007C5B83">
                              <w:rPr>
                                <w:rFonts w:ascii="Consolas" w:hAnsi="Consolas"/>
                                <w:color w:val="4E5B61"/>
                                <w:sz w:val="21"/>
                                <w:szCs w:val="21"/>
                              </w:rPr>
                              <w:t xml:space="preserve"> row = </w:t>
                            </w:r>
                            <w:r w:rsidRPr="007C5B83">
                              <w:rPr>
                                <w:rFonts w:ascii="Consolas" w:hAnsi="Consolas"/>
                                <w:color w:val="005C5F"/>
                                <w:sz w:val="21"/>
                                <w:szCs w:val="21"/>
                              </w:rPr>
                              <w:t>0</w:t>
                            </w:r>
                            <w:r w:rsidRPr="007C5B83">
                              <w:rPr>
                                <w:rFonts w:ascii="Consolas" w:hAnsi="Consolas"/>
                                <w:color w:val="4E5B61"/>
                                <w:sz w:val="21"/>
                                <w:szCs w:val="21"/>
                              </w:rPr>
                              <w:t xml:space="preserve">; row &lt; </w:t>
                            </w:r>
                            <w:r w:rsidRPr="007C5B83">
                              <w:rPr>
                                <w:rFonts w:ascii="Consolas" w:hAnsi="Consolas"/>
                                <w:color w:val="005C5F"/>
                                <w:sz w:val="21"/>
                                <w:szCs w:val="21"/>
                              </w:rPr>
                              <w:t>5</w:t>
                            </w:r>
                            <w:r w:rsidRPr="007C5B83">
                              <w:rPr>
                                <w:rFonts w:ascii="Consolas" w:hAnsi="Consolas"/>
                                <w:color w:val="4E5B61"/>
                                <w:sz w:val="21"/>
                                <w:szCs w:val="21"/>
                              </w:rPr>
                              <w:t>; row++</w:t>
                            </w:r>
                            <w:r w:rsidRPr="007C5B83">
                              <w:rPr>
                                <w:rFonts w:ascii="Consolas" w:hAnsi="Consolas"/>
                                <w:color w:val="434F54"/>
                                <w:sz w:val="21"/>
                                <w:szCs w:val="21"/>
                              </w:rPr>
                              <w:t>)</w:t>
                            </w:r>
                            <w:r w:rsidRPr="007C5B83">
                              <w:rPr>
                                <w:rFonts w:ascii="Consolas" w:hAnsi="Consolas"/>
                                <w:color w:val="4E5B61"/>
                                <w:sz w:val="21"/>
                                <w:szCs w:val="21"/>
                              </w:rPr>
                              <w:t xml:space="preserve"> </w:t>
                            </w:r>
                            <w:r w:rsidRPr="007C5B83">
                              <w:rPr>
                                <w:rFonts w:ascii="Consolas" w:hAnsi="Consolas"/>
                                <w:color w:val="434F54"/>
                                <w:sz w:val="21"/>
                                <w:szCs w:val="21"/>
                              </w:rPr>
                              <w:t>{</w:t>
                            </w:r>
                          </w:p>
                          <w:p w14:paraId="39FF0AD5" w14:textId="77777777" w:rsidR="008C1800" w:rsidRPr="007C5B83" w:rsidRDefault="008C1800" w:rsidP="008C1800">
                            <w:pPr>
                              <w:shd w:val="clear" w:color="auto" w:fill="FFFFFF"/>
                              <w:spacing w:before="0" w:line="285" w:lineRule="atLeast"/>
                              <w:jc w:val="left"/>
                              <w:rPr>
                                <w:rFonts w:ascii="Consolas" w:hAnsi="Consolas"/>
                                <w:color w:val="4E5B61"/>
                                <w:sz w:val="21"/>
                                <w:szCs w:val="21"/>
                              </w:rPr>
                            </w:pPr>
                            <w:r w:rsidRPr="007C5B83">
                              <w:rPr>
                                <w:rFonts w:ascii="Consolas" w:hAnsi="Consolas"/>
                                <w:color w:val="4E5B61"/>
                                <w:sz w:val="21"/>
                                <w:szCs w:val="21"/>
                              </w:rPr>
                              <w:t xml:space="preserve">        </w:t>
                            </w:r>
                            <w:proofErr w:type="spellStart"/>
                            <w:r w:rsidRPr="007C5B83">
                              <w:rPr>
                                <w:rFonts w:ascii="Consolas" w:hAnsi="Consolas"/>
                                <w:color w:val="D35400"/>
                                <w:sz w:val="21"/>
                                <w:szCs w:val="21"/>
                              </w:rPr>
                              <w:t>digitalWrite</w:t>
                            </w:r>
                            <w:proofErr w:type="spellEnd"/>
                            <w:r w:rsidRPr="007C5B83">
                              <w:rPr>
                                <w:rFonts w:ascii="Consolas" w:hAnsi="Consolas"/>
                                <w:color w:val="434F54"/>
                                <w:sz w:val="21"/>
                                <w:szCs w:val="21"/>
                              </w:rPr>
                              <w:t>(</w:t>
                            </w:r>
                            <w:proofErr w:type="spellStart"/>
                            <w:r w:rsidRPr="007C5B83">
                              <w:rPr>
                                <w:rFonts w:ascii="Consolas" w:hAnsi="Consolas"/>
                                <w:color w:val="D35400"/>
                                <w:sz w:val="21"/>
                                <w:szCs w:val="21"/>
                              </w:rPr>
                              <w:t>rowPins</w:t>
                            </w:r>
                            <w:proofErr w:type="spellEnd"/>
                            <w:r w:rsidRPr="007C5B83">
                              <w:rPr>
                                <w:rFonts w:ascii="Consolas" w:hAnsi="Consolas"/>
                                <w:color w:val="4E5B61"/>
                                <w:sz w:val="21"/>
                                <w:szCs w:val="21"/>
                              </w:rPr>
                              <w:t>[row], LOW</w:t>
                            </w:r>
                            <w:proofErr w:type="gramStart"/>
                            <w:r w:rsidRPr="007C5B83">
                              <w:rPr>
                                <w:rFonts w:ascii="Consolas" w:hAnsi="Consolas"/>
                                <w:color w:val="434F54"/>
                                <w:sz w:val="21"/>
                                <w:szCs w:val="21"/>
                              </w:rPr>
                              <w:t>)</w:t>
                            </w:r>
                            <w:r w:rsidRPr="007C5B83">
                              <w:rPr>
                                <w:rFonts w:ascii="Consolas" w:hAnsi="Consolas"/>
                                <w:color w:val="4E5B61"/>
                                <w:sz w:val="21"/>
                                <w:szCs w:val="21"/>
                              </w:rPr>
                              <w:t>;</w:t>
                            </w:r>
                            <w:proofErr w:type="gramEnd"/>
                          </w:p>
                          <w:p w14:paraId="084F6EDD" w14:textId="77777777" w:rsidR="008C1800" w:rsidRPr="007C5B83" w:rsidRDefault="008C1800" w:rsidP="008C1800">
                            <w:pPr>
                              <w:shd w:val="clear" w:color="auto" w:fill="FFFFFF"/>
                              <w:spacing w:before="0" w:line="285" w:lineRule="atLeast"/>
                              <w:jc w:val="left"/>
                              <w:rPr>
                                <w:rFonts w:ascii="Consolas" w:hAnsi="Consolas"/>
                                <w:color w:val="4E5B61"/>
                                <w:sz w:val="21"/>
                                <w:szCs w:val="21"/>
                              </w:rPr>
                            </w:pPr>
                            <w:r w:rsidRPr="007C5B83">
                              <w:rPr>
                                <w:rFonts w:ascii="Consolas" w:hAnsi="Consolas"/>
                                <w:color w:val="4E5B61"/>
                                <w:sz w:val="21"/>
                                <w:szCs w:val="21"/>
                              </w:rPr>
                              <w:t xml:space="preserve">        </w:t>
                            </w:r>
                            <w:r w:rsidRPr="007C5B83">
                              <w:rPr>
                                <w:rFonts w:ascii="Consolas" w:hAnsi="Consolas"/>
                                <w:color w:val="728E00"/>
                                <w:sz w:val="21"/>
                                <w:szCs w:val="21"/>
                              </w:rPr>
                              <w:t>for</w:t>
                            </w:r>
                            <w:r w:rsidRPr="007C5B83">
                              <w:rPr>
                                <w:rFonts w:ascii="Consolas" w:hAnsi="Consolas"/>
                                <w:color w:val="4E5B61"/>
                                <w:sz w:val="21"/>
                                <w:szCs w:val="21"/>
                              </w:rPr>
                              <w:t xml:space="preserve"> </w:t>
                            </w:r>
                            <w:r w:rsidRPr="007C5B83">
                              <w:rPr>
                                <w:rFonts w:ascii="Consolas" w:hAnsi="Consolas"/>
                                <w:color w:val="434F54"/>
                                <w:sz w:val="21"/>
                                <w:szCs w:val="21"/>
                              </w:rPr>
                              <w:t>(</w:t>
                            </w:r>
                            <w:r w:rsidRPr="007C5B83">
                              <w:rPr>
                                <w:rFonts w:ascii="Consolas" w:hAnsi="Consolas"/>
                                <w:color w:val="00979D"/>
                                <w:sz w:val="21"/>
                                <w:szCs w:val="21"/>
                              </w:rPr>
                              <w:t>int</w:t>
                            </w:r>
                            <w:r w:rsidRPr="007C5B83">
                              <w:rPr>
                                <w:rFonts w:ascii="Consolas" w:hAnsi="Consolas"/>
                                <w:color w:val="4E5B61"/>
                                <w:sz w:val="21"/>
                                <w:szCs w:val="21"/>
                              </w:rPr>
                              <w:t xml:space="preserve"> col = </w:t>
                            </w:r>
                            <w:r w:rsidRPr="007C5B83">
                              <w:rPr>
                                <w:rFonts w:ascii="Consolas" w:hAnsi="Consolas"/>
                                <w:color w:val="005C5F"/>
                                <w:sz w:val="21"/>
                                <w:szCs w:val="21"/>
                              </w:rPr>
                              <w:t>0</w:t>
                            </w:r>
                            <w:r w:rsidRPr="007C5B83">
                              <w:rPr>
                                <w:rFonts w:ascii="Consolas" w:hAnsi="Consolas"/>
                                <w:color w:val="4E5B61"/>
                                <w:sz w:val="21"/>
                                <w:szCs w:val="21"/>
                              </w:rPr>
                              <w:t xml:space="preserve">; col &lt; </w:t>
                            </w:r>
                            <w:r w:rsidRPr="007C5B83">
                              <w:rPr>
                                <w:rFonts w:ascii="Consolas" w:hAnsi="Consolas"/>
                                <w:color w:val="005C5F"/>
                                <w:sz w:val="21"/>
                                <w:szCs w:val="21"/>
                              </w:rPr>
                              <w:t>5</w:t>
                            </w:r>
                            <w:r w:rsidRPr="007C5B83">
                              <w:rPr>
                                <w:rFonts w:ascii="Consolas" w:hAnsi="Consolas"/>
                                <w:color w:val="4E5B61"/>
                                <w:sz w:val="21"/>
                                <w:szCs w:val="21"/>
                              </w:rPr>
                              <w:t>; col++</w:t>
                            </w:r>
                            <w:r w:rsidRPr="007C5B83">
                              <w:rPr>
                                <w:rFonts w:ascii="Consolas" w:hAnsi="Consolas"/>
                                <w:color w:val="434F54"/>
                                <w:sz w:val="21"/>
                                <w:szCs w:val="21"/>
                              </w:rPr>
                              <w:t>)</w:t>
                            </w:r>
                            <w:r w:rsidRPr="007C5B83">
                              <w:rPr>
                                <w:rFonts w:ascii="Consolas" w:hAnsi="Consolas"/>
                                <w:color w:val="4E5B61"/>
                                <w:sz w:val="21"/>
                                <w:szCs w:val="21"/>
                              </w:rPr>
                              <w:t xml:space="preserve"> </w:t>
                            </w:r>
                            <w:r w:rsidRPr="007C5B83">
                              <w:rPr>
                                <w:rFonts w:ascii="Consolas" w:hAnsi="Consolas"/>
                                <w:color w:val="434F54"/>
                                <w:sz w:val="21"/>
                                <w:szCs w:val="21"/>
                              </w:rPr>
                              <w:t>{</w:t>
                            </w:r>
                          </w:p>
                          <w:p w14:paraId="6A5CD3D2" w14:textId="77777777" w:rsidR="008C1800" w:rsidRPr="007C5B83" w:rsidRDefault="008C1800" w:rsidP="008C1800">
                            <w:pPr>
                              <w:shd w:val="clear" w:color="auto" w:fill="FFFFFF"/>
                              <w:spacing w:before="0" w:line="285" w:lineRule="atLeast"/>
                              <w:jc w:val="left"/>
                              <w:rPr>
                                <w:rFonts w:ascii="Consolas" w:hAnsi="Consolas"/>
                                <w:color w:val="4E5B61"/>
                                <w:sz w:val="21"/>
                                <w:szCs w:val="21"/>
                              </w:rPr>
                            </w:pPr>
                            <w:r w:rsidRPr="007C5B83">
                              <w:rPr>
                                <w:rFonts w:ascii="Consolas" w:hAnsi="Consolas"/>
                                <w:color w:val="4E5B61"/>
                                <w:sz w:val="21"/>
                                <w:szCs w:val="21"/>
                              </w:rPr>
                              <w:t xml:space="preserve">            </w:t>
                            </w:r>
                            <w:r w:rsidRPr="007C5B83">
                              <w:rPr>
                                <w:rFonts w:ascii="Consolas" w:hAnsi="Consolas"/>
                                <w:color w:val="00979D"/>
                                <w:sz w:val="21"/>
                                <w:szCs w:val="21"/>
                              </w:rPr>
                              <w:t>int</w:t>
                            </w:r>
                            <w:r w:rsidRPr="007C5B83">
                              <w:rPr>
                                <w:rFonts w:ascii="Consolas" w:hAnsi="Consolas"/>
                                <w:color w:val="4E5B61"/>
                                <w:sz w:val="21"/>
                                <w:szCs w:val="21"/>
                              </w:rPr>
                              <w:t xml:space="preserve"> </w:t>
                            </w:r>
                            <w:proofErr w:type="spellStart"/>
                            <w:r w:rsidRPr="007C5B83">
                              <w:rPr>
                                <w:rFonts w:ascii="Consolas" w:hAnsi="Consolas"/>
                                <w:color w:val="4E5B61"/>
                                <w:sz w:val="21"/>
                                <w:szCs w:val="21"/>
                              </w:rPr>
                              <w:t>bitIndex</w:t>
                            </w:r>
                            <w:proofErr w:type="spellEnd"/>
                            <w:r w:rsidRPr="007C5B83">
                              <w:rPr>
                                <w:rFonts w:ascii="Consolas" w:hAnsi="Consolas"/>
                                <w:color w:val="4E5B61"/>
                                <w:sz w:val="21"/>
                                <w:szCs w:val="21"/>
                              </w:rPr>
                              <w:t xml:space="preserve"> = row * </w:t>
                            </w:r>
                            <w:r w:rsidRPr="007C5B83">
                              <w:rPr>
                                <w:rFonts w:ascii="Consolas" w:hAnsi="Consolas"/>
                                <w:color w:val="005C5F"/>
                                <w:sz w:val="21"/>
                                <w:szCs w:val="21"/>
                              </w:rPr>
                              <w:t>5</w:t>
                            </w:r>
                            <w:r w:rsidRPr="007C5B83">
                              <w:rPr>
                                <w:rFonts w:ascii="Consolas" w:hAnsi="Consolas"/>
                                <w:color w:val="4E5B61"/>
                                <w:sz w:val="21"/>
                                <w:szCs w:val="21"/>
                              </w:rPr>
                              <w:t xml:space="preserve"> + </w:t>
                            </w:r>
                            <w:proofErr w:type="gramStart"/>
                            <w:r w:rsidRPr="007C5B83">
                              <w:rPr>
                                <w:rFonts w:ascii="Consolas" w:hAnsi="Consolas"/>
                                <w:color w:val="4E5B61"/>
                                <w:sz w:val="21"/>
                                <w:szCs w:val="21"/>
                              </w:rPr>
                              <w:t>col;</w:t>
                            </w:r>
                            <w:proofErr w:type="gramEnd"/>
                          </w:p>
                          <w:p w14:paraId="063720B2" w14:textId="77777777" w:rsidR="008C1800" w:rsidRPr="007C5B83" w:rsidRDefault="008C1800" w:rsidP="008C1800">
                            <w:pPr>
                              <w:shd w:val="clear" w:color="auto" w:fill="FFFFFF"/>
                              <w:spacing w:before="0" w:line="285" w:lineRule="atLeast"/>
                              <w:jc w:val="left"/>
                              <w:rPr>
                                <w:rFonts w:ascii="Consolas" w:hAnsi="Consolas"/>
                                <w:color w:val="4E5B61"/>
                                <w:sz w:val="21"/>
                                <w:szCs w:val="21"/>
                              </w:rPr>
                            </w:pPr>
                            <w:r w:rsidRPr="007C5B83">
                              <w:rPr>
                                <w:rFonts w:ascii="Consolas" w:hAnsi="Consolas"/>
                                <w:color w:val="4E5B61"/>
                                <w:sz w:val="21"/>
                                <w:szCs w:val="21"/>
                              </w:rPr>
                              <w:t xml:space="preserve">            </w:t>
                            </w:r>
                            <w:r w:rsidRPr="007C5B83">
                              <w:rPr>
                                <w:rFonts w:ascii="Consolas" w:hAnsi="Consolas"/>
                                <w:color w:val="00979D"/>
                                <w:sz w:val="21"/>
                                <w:szCs w:val="21"/>
                              </w:rPr>
                              <w:t>int</w:t>
                            </w:r>
                            <w:r w:rsidRPr="007C5B83">
                              <w:rPr>
                                <w:rFonts w:ascii="Consolas" w:hAnsi="Consolas"/>
                                <w:color w:val="4E5B61"/>
                                <w:sz w:val="21"/>
                                <w:szCs w:val="21"/>
                              </w:rPr>
                              <w:t xml:space="preserve"> </w:t>
                            </w:r>
                            <w:proofErr w:type="spellStart"/>
                            <w:r w:rsidRPr="007C5B83">
                              <w:rPr>
                                <w:rFonts w:ascii="Consolas" w:hAnsi="Consolas"/>
                                <w:color w:val="4E5B61"/>
                                <w:sz w:val="21"/>
                                <w:szCs w:val="21"/>
                              </w:rPr>
                              <w:t>bitValue</w:t>
                            </w:r>
                            <w:proofErr w:type="spellEnd"/>
                            <w:r w:rsidRPr="007C5B83">
                              <w:rPr>
                                <w:rFonts w:ascii="Consolas" w:hAnsi="Consolas"/>
                                <w:color w:val="4E5B61"/>
                                <w:sz w:val="21"/>
                                <w:szCs w:val="21"/>
                              </w:rPr>
                              <w:t xml:space="preserve"> = </w:t>
                            </w:r>
                            <w:r w:rsidRPr="007C5B83">
                              <w:rPr>
                                <w:rFonts w:ascii="Consolas" w:hAnsi="Consolas"/>
                                <w:color w:val="434F54"/>
                                <w:sz w:val="21"/>
                                <w:szCs w:val="21"/>
                              </w:rPr>
                              <w:t>(</w:t>
                            </w:r>
                            <w:proofErr w:type="spellStart"/>
                            <w:r w:rsidRPr="007C5B83">
                              <w:rPr>
                                <w:rFonts w:ascii="Consolas" w:hAnsi="Consolas"/>
                                <w:color w:val="4E5B61"/>
                                <w:sz w:val="21"/>
                                <w:szCs w:val="21"/>
                              </w:rPr>
                              <w:t>matrizData</w:t>
                            </w:r>
                            <w:proofErr w:type="spellEnd"/>
                            <w:r w:rsidRPr="007C5B83">
                              <w:rPr>
                                <w:rFonts w:ascii="Consolas" w:hAnsi="Consolas"/>
                                <w:color w:val="4E5B61"/>
                                <w:sz w:val="21"/>
                                <w:szCs w:val="21"/>
                              </w:rPr>
                              <w:t xml:space="preserve"> &gt;&gt; </w:t>
                            </w:r>
                            <w:proofErr w:type="spellStart"/>
                            <w:r w:rsidRPr="007C5B83">
                              <w:rPr>
                                <w:rFonts w:ascii="Consolas" w:hAnsi="Consolas"/>
                                <w:color w:val="4E5B61"/>
                                <w:sz w:val="21"/>
                                <w:szCs w:val="21"/>
                              </w:rPr>
                              <w:t>bitIndex</w:t>
                            </w:r>
                            <w:proofErr w:type="spellEnd"/>
                            <w:r w:rsidRPr="007C5B83">
                              <w:rPr>
                                <w:rFonts w:ascii="Consolas" w:hAnsi="Consolas"/>
                                <w:color w:val="434F54"/>
                                <w:sz w:val="21"/>
                                <w:szCs w:val="21"/>
                              </w:rPr>
                              <w:t>)</w:t>
                            </w:r>
                            <w:r w:rsidRPr="007C5B83">
                              <w:rPr>
                                <w:rFonts w:ascii="Consolas" w:hAnsi="Consolas"/>
                                <w:color w:val="4E5B61"/>
                                <w:sz w:val="21"/>
                                <w:szCs w:val="21"/>
                              </w:rPr>
                              <w:t xml:space="preserve"> &amp; </w:t>
                            </w:r>
                            <w:proofErr w:type="gramStart"/>
                            <w:r w:rsidRPr="007C5B83">
                              <w:rPr>
                                <w:rFonts w:ascii="Consolas" w:hAnsi="Consolas"/>
                                <w:color w:val="005C5F"/>
                                <w:sz w:val="21"/>
                                <w:szCs w:val="21"/>
                              </w:rPr>
                              <w:t>1</w:t>
                            </w:r>
                            <w:r w:rsidRPr="007C5B83">
                              <w:rPr>
                                <w:rFonts w:ascii="Consolas" w:hAnsi="Consolas"/>
                                <w:color w:val="4E5B61"/>
                                <w:sz w:val="21"/>
                                <w:szCs w:val="21"/>
                              </w:rPr>
                              <w:t>;</w:t>
                            </w:r>
                            <w:proofErr w:type="gramEnd"/>
                          </w:p>
                          <w:p w14:paraId="0BEDF461" w14:textId="77777777" w:rsidR="008C1800" w:rsidRPr="007C5B83" w:rsidRDefault="008C1800" w:rsidP="008C1800">
                            <w:pPr>
                              <w:shd w:val="clear" w:color="auto" w:fill="FFFFFF"/>
                              <w:spacing w:before="0" w:line="285" w:lineRule="atLeast"/>
                              <w:jc w:val="left"/>
                              <w:rPr>
                                <w:rFonts w:ascii="Consolas" w:hAnsi="Consolas"/>
                                <w:color w:val="4E5B61"/>
                                <w:sz w:val="21"/>
                                <w:szCs w:val="21"/>
                              </w:rPr>
                            </w:pPr>
                            <w:r w:rsidRPr="007C5B83">
                              <w:rPr>
                                <w:rFonts w:ascii="Consolas" w:hAnsi="Consolas"/>
                                <w:color w:val="4E5B61"/>
                                <w:sz w:val="21"/>
                                <w:szCs w:val="21"/>
                              </w:rPr>
                              <w:t xml:space="preserve">            </w:t>
                            </w:r>
                            <w:proofErr w:type="spellStart"/>
                            <w:r w:rsidRPr="007C5B83">
                              <w:rPr>
                                <w:rFonts w:ascii="Consolas" w:hAnsi="Consolas"/>
                                <w:color w:val="D35400"/>
                                <w:sz w:val="21"/>
                                <w:szCs w:val="21"/>
                              </w:rPr>
                              <w:t>digitalWrite</w:t>
                            </w:r>
                            <w:proofErr w:type="spellEnd"/>
                            <w:r w:rsidRPr="007C5B83">
                              <w:rPr>
                                <w:rFonts w:ascii="Consolas" w:hAnsi="Consolas"/>
                                <w:color w:val="434F54"/>
                                <w:sz w:val="21"/>
                                <w:szCs w:val="21"/>
                              </w:rPr>
                              <w:t>(</w:t>
                            </w:r>
                            <w:proofErr w:type="spellStart"/>
                            <w:r w:rsidRPr="007C5B83">
                              <w:rPr>
                                <w:rFonts w:ascii="Consolas" w:hAnsi="Consolas"/>
                                <w:color w:val="D35400"/>
                                <w:sz w:val="21"/>
                                <w:szCs w:val="21"/>
                              </w:rPr>
                              <w:t>columnPins</w:t>
                            </w:r>
                            <w:proofErr w:type="spellEnd"/>
                            <w:r w:rsidRPr="007C5B83">
                              <w:rPr>
                                <w:rFonts w:ascii="Consolas" w:hAnsi="Consolas"/>
                                <w:color w:val="4E5B61"/>
                                <w:sz w:val="21"/>
                                <w:szCs w:val="21"/>
                              </w:rPr>
                              <w:t xml:space="preserve">[col], </w:t>
                            </w:r>
                            <w:proofErr w:type="spellStart"/>
                            <w:r w:rsidRPr="007C5B83">
                              <w:rPr>
                                <w:rFonts w:ascii="Consolas" w:hAnsi="Consolas"/>
                                <w:color w:val="4E5B61"/>
                                <w:sz w:val="21"/>
                                <w:szCs w:val="21"/>
                              </w:rPr>
                              <w:t>bitValue</w:t>
                            </w:r>
                            <w:proofErr w:type="spellEnd"/>
                            <w:proofErr w:type="gramStart"/>
                            <w:r w:rsidRPr="007C5B83">
                              <w:rPr>
                                <w:rFonts w:ascii="Consolas" w:hAnsi="Consolas"/>
                                <w:color w:val="434F54"/>
                                <w:sz w:val="21"/>
                                <w:szCs w:val="21"/>
                              </w:rPr>
                              <w:t>)</w:t>
                            </w:r>
                            <w:r w:rsidRPr="007C5B83">
                              <w:rPr>
                                <w:rFonts w:ascii="Consolas" w:hAnsi="Consolas"/>
                                <w:color w:val="4E5B61"/>
                                <w:sz w:val="21"/>
                                <w:szCs w:val="21"/>
                              </w:rPr>
                              <w:t>;</w:t>
                            </w:r>
                            <w:proofErr w:type="gramEnd"/>
                          </w:p>
                          <w:p w14:paraId="42C4EB0E" w14:textId="77777777" w:rsidR="008C1800" w:rsidRPr="007C5B83" w:rsidRDefault="008C1800" w:rsidP="008C1800">
                            <w:pPr>
                              <w:shd w:val="clear" w:color="auto" w:fill="FFFFFF"/>
                              <w:spacing w:before="0" w:line="285" w:lineRule="atLeast"/>
                              <w:jc w:val="left"/>
                              <w:rPr>
                                <w:rFonts w:ascii="Consolas" w:hAnsi="Consolas"/>
                                <w:color w:val="4E5B61"/>
                                <w:sz w:val="21"/>
                                <w:szCs w:val="21"/>
                              </w:rPr>
                            </w:pPr>
                            <w:r w:rsidRPr="007C5B83">
                              <w:rPr>
                                <w:rFonts w:ascii="Consolas" w:hAnsi="Consolas"/>
                                <w:color w:val="4E5B61"/>
                                <w:sz w:val="21"/>
                                <w:szCs w:val="21"/>
                              </w:rPr>
                              <w:t xml:space="preserve">        </w:t>
                            </w:r>
                            <w:r w:rsidRPr="007C5B83">
                              <w:rPr>
                                <w:rFonts w:ascii="Consolas" w:hAnsi="Consolas"/>
                                <w:color w:val="434F54"/>
                                <w:sz w:val="21"/>
                                <w:szCs w:val="21"/>
                              </w:rPr>
                              <w:t>}</w:t>
                            </w:r>
                          </w:p>
                          <w:p w14:paraId="177A4C4F" w14:textId="77777777" w:rsidR="008C1800" w:rsidRPr="007C5B83" w:rsidRDefault="008C1800" w:rsidP="008C1800">
                            <w:pPr>
                              <w:keepNext/>
                              <w:shd w:val="clear" w:color="auto" w:fill="FFFFFF"/>
                              <w:spacing w:before="0" w:line="285" w:lineRule="atLeast"/>
                              <w:jc w:val="left"/>
                              <w:rPr>
                                <w:rFonts w:ascii="Consolas" w:hAnsi="Consolas"/>
                                <w:color w:val="4E5B61"/>
                                <w:sz w:val="21"/>
                                <w:szCs w:val="21"/>
                              </w:rPr>
                            </w:pPr>
                            <w:r w:rsidRPr="007C5B83">
                              <w:rPr>
                                <w:rFonts w:ascii="Consolas" w:hAnsi="Consolas"/>
                                <w:color w:val="4E5B61"/>
                                <w:sz w:val="21"/>
                                <w:szCs w:val="21"/>
                              </w:rPr>
                              <w:t xml:space="preserve">        </w:t>
                            </w:r>
                            <w:proofErr w:type="gramStart"/>
                            <w:r w:rsidRPr="007C5B83">
                              <w:rPr>
                                <w:rFonts w:ascii="Consolas" w:hAnsi="Consolas"/>
                                <w:color w:val="D35400"/>
                                <w:sz w:val="21"/>
                                <w:szCs w:val="21"/>
                              </w:rPr>
                              <w:t>delay</w:t>
                            </w:r>
                            <w:r w:rsidRPr="007C5B83">
                              <w:rPr>
                                <w:rFonts w:ascii="Consolas" w:hAnsi="Consolas"/>
                                <w:color w:val="434F54"/>
                                <w:sz w:val="21"/>
                                <w:szCs w:val="21"/>
                              </w:rPr>
                              <w:t>(</w:t>
                            </w:r>
                            <w:proofErr w:type="gramEnd"/>
                            <w:r w:rsidRPr="007C5B83">
                              <w:rPr>
                                <w:rFonts w:ascii="Consolas" w:hAnsi="Consolas"/>
                                <w:color w:val="005C5F"/>
                                <w:sz w:val="21"/>
                                <w:szCs w:val="21"/>
                              </w:rPr>
                              <w:t>2</w:t>
                            </w:r>
                            <w:r w:rsidRPr="007C5B83">
                              <w:rPr>
                                <w:rFonts w:ascii="Consolas" w:hAnsi="Consolas"/>
                                <w:color w:val="434F54"/>
                                <w:sz w:val="21"/>
                                <w:szCs w:val="21"/>
                              </w:rPr>
                              <w:t>)</w:t>
                            </w:r>
                            <w:r w:rsidRPr="007C5B83">
                              <w:rPr>
                                <w:rFonts w:ascii="Consolas" w:hAnsi="Consolas"/>
                                <w:color w:val="4E5B61"/>
                                <w:sz w:val="21"/>
                                <w:szCs w:val="21"/>
                              </w:rPr>
                              <w:t>;</w:t>
                            </w:r>
                          </w:p>
                          <w:p w14:paraId="058CD329" w14:textId="0737DBF6" w:rsidR="008C1800" w:rsidRPr="007C5B83" w:rsidRDefault="008C1800" w:rsidP="008C1800">
                            <w:pPr>
                              <w:shd w:val="clear" w:color="auto" w:fill="FFFFFF"/>
                              <w:spacing w:before="0" w:line="285" w:lineRule="atLeast"/>
                              <w:jc w:val="left"/>
                              <w:rPr>
                                <w:rFonts w:ascii="Consolas" w:hAnsi="Consolas"/>
                                <w:color w:val="4E5B61"/>
                                <w:sz w:val="21"/>
                                <w:szCs w:val="21"/>
                              </w:rPr>
                            </w:pPr>
                            <w:r w:rsidRPr="007C5B83">
                              <w:rPr>
                                <w:rFonts w:ascii="Consolas" w:hAnsi="Consolas"/>
                                <w:color w:val="4E5B61"/>
                                <w:sz w:val="21"/>
                                <w:szCs w:val="21"/>
                              </w:rPr>
                              <w:t xml:space="preserve">        </w:t>
                            </w:r>
                            <w:proofErr w:type="spellStart"/>
                            <w:r w:rsidRPr="007C5B83">
                              <w:rPr>
                                <w:rFonts w:ascii="Consolas" w:hAnsi="Consolas"/>
                                <w:color w:val="D35400"/>
                                <w:sz w:val="21"/>
                                <w:szCs w:val="21"/>
                              </w:rPr>
                              <w:t>apagar_</w:t>
                            </w:r>
                            <w:proofErr w:type="gramStart"/>
                            <w:r w:rsidRPr="007C5B83">
                              <w:rPr>
                                <w:rFonts w:ascii="Consolas" w:hAnsi="Consolas"/>
                                <w:color w:val="D35400"/>
                                <w:sz w:val="21"/>
                                <w:szCs w:val="21"/>
                              </w:rPr>
                              <w:t>matriz</w:t>
                            </w:r>
                            <w:proofErr w:type="spellEnd"/>
                            <w:r w:rsidRPr="007C5B83">
                              <w:rPr>
                                <w:rFonts w:ascii="Consolas" w:hAnsi="Consolas"/>
                                <w:color w:val="434F54"/>
                                <w:sz w:val="21"/>
                                <w:szCs w:val="21"/>
                              </w:rPr>
                              <w:t>(</w:t>
                            </w:r>
                            <w:proofErr w:type="gramEnd"/>
                            <w:r w:rsidRPr="007C5B83">
                              <w:rPr>
                                <w:rFonts w:ascii="Consolas" w:hAnsi="Consolas"/>
                                <w:color w:val="434F54"/>
                                <w:sz w:val="21"/>
                                <w:szCs w:val="21"/>
                              </w:rPr>
                              <w:t>)</w:t>
                            </w:r>
                            <w:r w:rsidRPr="007C5B83">
                              <w:rPr>
                                <w:rFonts w:ascii="Consolas" w:hAnsi="Consolas"/>
                                <w:color w:val="4E5B61"/>
                                <w:sz w:val="21"/>
                                <w:szCs w:val="21"/>
                              </w:rPr>
                              <w:t>;</w:t>
                            </w:r>
                          </w:p>
                          <w:p w14:paraId="21A00F98" w14:textId="77777777" w:rsidR="00F947AC" w:rsidRPr="007C5B83" w:rsidRDefault="00F947AC" w:rsidP="008C1800">
                            <w:pPr>
                              <w:shd w:val="clear" w:color="auto" w:fill="FFFFFF"/>
                              <w:spacing w:before="0" w:line="285" w:lineRule="atLeast"/>
                              <w:jc w:val="left"/>
                              <w:rPr>
                                <w:rFonts w:ascii="Consolas" w:hAnsi="Consolas"/>
                                <w:color w:val="4E5B61"/>
                                <w:sz w:val="21"/>
                                <w:szCs w:val="21"/>
                              </w:rPr>
                            </w:pPr>
                          </w:p>
                          <w:p w14:paraId="068D7E07" w14:textId="77777777" w:rsidR="008C1800" w:rsidRPr="007C5B83" w:rsidRDefault="008C1800" w:rsidP="008C1800">
                            <w:pPr>
                              <w:shd w:val="clear" w:color="auto" w:fill="FFFFFF"/>
                              <w:spacing w:before="0" w:line="285" w:lineRule="atLeast"/>
                              <w:jc w:val="left"/>
                              <w:rPr>
                                <w:rFonts w:ascii="Consolas" w:hAnsi="Consolas"/>
                                <w:color w:val="4E5B61"/>
                                <w:sz w:val="21"/>
                                <w:szCs w:val="21"/>
                              </w:rPr>
                            </w:pPr>
                            <w:r w:rsidRPr="007C5B83">
                              <w:rPr>
                                <w:rFonts w:ascii="Consolas" w:hAnsi="Consolas"/>
                                <w:color w:val="434F54"/>
                                <w:sz w:val="21"/>
                                <w:szCs w:val="21"/>
                              </w:rPr>
                              <w:t>}</w:t>
                            </w:r>
                          </w:p>
                          <w:p w14:paraId="5443940B" w14:textId="54EF353A" w:rsidR="00052443" w:rsidRPr="007C5B83" w:rsidRDefault="00052443"/>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8A224CD" id="Cuadro de texto 19" o:spid="_x0000_s1084" type="#_x0000_t202" style="position:absolute;left:0;text-align:left;margin-left:0;margin-top:-1pt;width:411.05pt;height:174.65pt;z-index:251694080;visibility:visible;mso-wrap-style:square;mso-width-percent:0;mso-height-percent:0;mso-wrap-distance-left:9pt;mso-wrap-distance-top:3.6pt;mso-wrap-distance-right:9pt;mso-wrap-distance-bottom:3.6pt;mso-position-horizontal:center;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">
                <v:textbox>
                  <w:txbxContent>
                    <w:p w14:paraId="0D7A3DD5" w14:textId="77777777" w:rsidR="008C1800" w:rsidRPr="001069BB" w:rsidRDefault="008C1800" w:rsidP="008C1800">
                      <w:pPr>
                        <w:shd w:val="clear" w:color="auto" w:fill="FFFFFF"/>
                        <w:spacing w:before="0" w:line="285" w:lineRule="atLeast"/>
                        <w:jc w:val="left"/>
                        <w:rPr>
                          <w:rFonts w:ascii="Consolas" w:hAnsi="Consolas"/>
                          <w:color w:val="4E5B61"/>
                          <w:sz w:val="21"/>
                          <w:szCs w:val="21"/>
                          <w:lang w:val="es-ES"/>
                        </w:rPr>
                      </w:pPr>
                      <w:proofErr w:type="spellStart"/>
                      <w:r w:rsidRPr="001069BB">
                        <w:rPr>
                          <w:rFonts w:ascii="Consolas" w:hAnsi="Consolas"/>
                          <w:color w:val="00979D"/>
                          <w:sz w:val="21"/>
                          <w:szCs w:val="21"/>
                          <w:lang w:val="es-ES"/>
                        </w:rPr>
                        <w:t>void</w:t>
                      </w:r>
                      <w:proofErr w:type="spellEnd"/>
                      <w:r w:rsidRPr="001069BB">
                        <w:rPr>
                          <w:rFonts w:ascii="Consolas" w:hAnsi="Consolas"/>
                          <w:color w:val="4E5B61"/>
                          <w:sz w:val="21"/>
                          <w:szCs w:val="21"/>
                          <w:lang w:val="es-ES"/>
                        </w:rPr>
                        <w:t xml:space="preserve"> </w:t>
                      </w:r>
                      <w:proofErr w:type="spellStart"/>
                      <w:r w:rsidRPr="001069BB">
                        <w:rPr>
                          <w:rFonts w:ascii="Consolas" w:hAnsi="Consolas"/>
                          <w:color w:val="D35400"/>
                          <w:sz w:val="21"/>
                          <w:szCs w:val="21"/>
                          <w:lang w:val="es-ES"/>
                        </w:rPr>
                        <w:t>actualizar_matriz_desde_</w:t>
                      </w:r>
                      <w:proofErr w:type="gramStart"/>
                      <w:r w:rsidRPr="001069BB">
                        <w:rPr>
                          <w:rFonts w:ascii="Consolas" w:hAnsi="Consolas"/>
                          <w:color w:val="D35400"/>
                          <w:sz w:val="21"/>
                          <w:szCs w:val="21"/>
                          <w:lang w:val="es-ES"/>
                        </w:rPr>
                        <w:t>datos</w:t>
                      </w:r>
                      <w:proofErr w:type="spellEnd"/>
                      <w:r w:rsidRPr="001069BB">
                        <w:rPr>
                          <w:rFonts w:ascii="Consolas" w:hAnsi="Consolas"/>
                          <w:color w:val="434F54"/>
                          <w:sz w:val="21"/>
                          <w:szCs w:val="21"/>
                          <w:lang w:val="es-ES"/>
                        </w:rPr>
                        <w:t>(</w:t>
                      </w:r>
                      <w:proofErr w:type="gramEnd"/>
                      <w:r w:rsidRPr="001069BB">
                        <w:rPr>
                          <w:rFonts w:ascii="Consolas" w:hAnsi="Consolas"/>
                          <w:color w:val="434F54"/>
                          <w:sz w:val="21"/>
                          <w:szCs w:val="21"/>
                          <w:lang w:val="es-ES"/>
                        </w:rPr>
                        <w:t>)</w:t>
                      </w:r>
                      <w:r w:rsidRPr="001069BB">
                        <w:rPr>
                          <w:rFonts w:ascii="Consolas" w:hAnsi="Consolas"/>
                          <w:color w:val="4E5B61"/>
                          <w:sz w:val="21"/>
                          <w:szCs w:val="21"/>
                          <w:lang w:val="es-ES"/>
                        </w:rPr>
                        <w:t xml:space="preserve"> </w:t>
                      </w:r>
                      <w:r w:rsidRPr="001069BB">
                        <w:rPr>
                          <w:rFonts w:ascii="Consolas" w:hAnsi="Consolas"/>
                          <w:color w:val="434F54"/>
                          <w:sz w:val="21"/>
                          <w:szCs w:val="21"/>
                          <w:lang w:val="es-ES"/>
                        </w:rPr>
                        <w:t>{</w:t>
                      </w:r>
                    </w:p>
                    <w:p w14:paraId="25A2DB0A" w14:textId="77777777" w:rsidR="008C1800" w:rsidRPr="007C5B83" w:rsidRDefault="008C1800" w:rsidP="008C1800">
                      <w:pPr>
                        <w:shd w:val="clear" w:color="auto" w:fill="FFFFFF"/>
                        <w:spacing w:before="0" w:line="285" w:lineRule="atLeast"/>
                        <w:jc w:val="left"/>
                        <w:rPr>
                          <w:rFonts w:ascii="Consolas" w:hAnsi="Consolas"/>
                          <w:color w:val="4E5B61"/>
                          <w:sz w:val="21"/>
                          <w:szCs w:val="21"/>
                        </w:rPr>
                      </w:pPr>
                      <w:r w:rsidRPr="001069BB">
                        <w:rPr>
                          <w:rFonts w:ascii="Consolas" w:hAnsi="Consolas"/>
                          <w:color w:val="4E5B61"/>
                          <w:sz w:val="21"/>
                          <w:szCs w:val="21"/>
                          <w:lang w:val="es-ES"/>
                        </w:rPr>
                        <w:t xml:space="preserve">    </w:t>
                      </w:r>
                      <w:proofErr w:type="spellStart"/>
                      <w:r w:rsidRPr="007C5B83">
                        <w:rPr>
                          <w:rFonts w:ascii="Consolas" w:hAnsi="Consolas"/>
                          <w:color w:val="D35400"/>
                          <w:sz w:val="21"/>
                          <w:szCs w:val="21"/>
                        </w:rPr>
                        <w:t>apagar_</w:t>
                      </w:r>
                      <w:proofErr w:type="gramStart"/>
                      <w:r w:rsidRPr="007C5B83">
                        <w:rPr>
                          <w:rFonts w:ascii="Consolas" w:hAnsi="Consolas"/>
                          <w:color w:val="D35400"/>
                          <w:sz w:val="21"/>
                          <w:szCs w:val="21"/>
                        </w:rPr>
                        <w:t>matriz</w:t>
                      </w:r>
                      <w:proofErr w:type="spellEnd"/>
                      <w:r w:rsidRPr="007C5B83">
                        <w:rPr>
                          <w:rFonts w:ascii="Consolas" w:hAnsi="Consolas"/>
                          <w:color w:val="434F54"/>
                          <w:sz w:val="21"/>
                          <w:szCs w:val="21"/>
                        </w:rPr>
                        <w:t>(</w:t>
                      </w:r>
                      <w:proofErr w:type="gramEnd"/>
                      <w:r w:rsidRPr="007C5B83">
                        <w:rPr>
                          <w:rFonts w:ascii="Consolas" w:hAnsi="Consolas"/>
                          <w:color w:val="434F54"/>
                          <w:sz w:val="21"/>
                          <w:szCs w:val="21"/>
                        </w:rPr>
                        <w:t>)</w:t>
                      </w:r>
                      <w:r w:rsidRPr="007C5B83">
                        <w:rPr>
                          <w:rFonts w:ascii="Consolas" w:hAnsi="Consolas"/>
                          <w:color w:val="4E5B61"/>
                          <w:sz w:val="21"/>
                          <w:szCs w:val="21"/>
                        </w:rPr>
                        <w:t>;</w:t>
                      </w:r>
                    </w:p>
                    <w:p w14:paraId="73B9CD1F" w14:textId="77777777" w:rsidR="008C1800" w:rsidRPr="007C5B83" w:rsidRDefault="008C1800" w:rsidP="008C1800">
                      <w:pPr>
                        <w:shd w:val="clear" w:color="auto" w:fill="FFFFFF"/>
                        <w:spacing w:before="0" w:line="285" w:lineRule="atLeast"/>
                        <w:jc w:val="left"/>
                        <w:rPr>
                          <w:rFonts w:ascii="Consolas" w:hAnsi="Consolas"/>
                          <w:color w:val="4E5B61"/>
                          <w:sz w:val="21"/>
                          <w:szCs w:val="21"/>
                        </w:rPr>
                      </w:pPr>
                      <w:r w:rsidRPr="007C5B83">
                        <w:rPr>
                          <w:rFonts w:ascii="Consolas" w:hAnsi="Consolas"/>
                          <w:color w:val="4E5B61"/>
                          <w:sz w:val="21"/>
                          <w:szCs w:val="21"/>
                        </w:rPr>
                        <w:t xml:space="preserve">    </w:t>
                      </w:r>
                      <w:r w:rsidRPr="007C5B83">
                        <w:rPr>
                          <w:rFonts w:ascii="Consolas" w:hAnsi="Consolas"/>
                          <w:color w:val="728E00"/>
                          <w:sz w:val="21"/>
                          <w:szCs w:val="21"/>
                        </w:rPr>
                        <w:t>for</w:t>
                      </w:r>
                      <w:r w:rsidRPr="007C5B83">
                        <w:rPr>
                          <w:rFonts w:ascii="Consolas" w:hAnsi="Consolas"/>
                          <w:color w:val="4E5B61"/>
                          <w:sz w:val="21"/>
                          <w:szCs w:val="21"/>
                        </w:rPr>
                        <w:t xml:space="preserve"> </w:t>
                      </w:r>
                      <w:r w:rsidRPr="007C5B83">
                        <w:rPr>
                          <w:rFonts w:ascii="Consolas" w:hAnsi="Consolas"/>
                          <w:color w:val="434F54"/>
                          <w:sz w:val="21"/>
                          <w:szCs w:val="21"/>
                        </w:rPr>
                        <w:t>(</w:t>
                      </w:r>
                      <w:r w:rsidRPr="007C5B83">
                        <w:rPr>
                          <w:rFonts w:ascii="Consolas" w:hAnsi="Consolas"/>
                          <w:color w:val="00979D"/>
                          <w:sz w:val="21"/>
                          <w:szCs w:val="21"/>
                        </w:rPr>
                        <w:t>int</w:t>
                      </w:r>
                      <w:r w:rsidRPr="007C5B83">
                        <w:rPr>
                          <w:rFonts w:ascii="Consolas" w:hAnsi="Consolas"/>
                          <w:color w:val="4E5B61"/>
                          <w:sz w:val="21"/>
                          <w:szCs w:val="21"/>
                        </w:rPr>
                        <w:t xml:space="preserve"> row = </w:t>
                      </w:r>
                      <w:r w:rsidRPr="007C5B83">
                        <w:rPr>
                          <w:rFonts w:ascii="Consolas" w:hAnsi="Consolas"/>
                          <w:color w:val="005C5F"/>
                          <w:sz w:val="21"/>
                          <w:szCs w:val="21"/>
                        </w:rPr>
                        <w:t>0</w:t>
                      </w:r>
                      <w:r w:rsidRPr="007C5B83">
                        <w:rPr>
                          <w:rFonts w:ascii="Consolas" w:hAnsi="Consolas"/>
                          <w:color w:val="4E5B61"/>
                          <w:sz w:val="21"/>
                          <w:szCs w:val="21"/>
                        </w:rPr>
                        <w:t xml:space="preserve">; row &lt; </w:t>
                      </w:r>
                      <w:r w:rsidRPr="007C5B83">
                        <w:rPr>
                          <w:rFonts w:ascii="Consolas" w:hAnsi="Consolas"/>
                          <w:color w:val="005C5F"/>
                          <w:sz w:val="21"/>
                          <w:szCs w:val="21"/>
                        </w:rPr>
                        <w:t>5</w:t>
                      </w:r>
                      <w:r w:rsidRPr="007C5B83">
                        <w:rPr>
                          <w:rFonts w:ascii="Consolas" w:hAnsi="Consolas"/>
                          <w:color w:val="4E5B61"/>
                          <w:sz w:val="21"/>
                          <w:szCs w:val="21"/>
                        </w:rPr>
                        <w:t>; row++</w:t>
                      </w:r>
                      <w:r w:rsidRPr="007C5B83">
                        <w:rPr>
                          <w:rFonts w:ascii="Consolas" w:hAnsi="Consolas"/>
                          <w:color w:val="434F54"/>
                          <w:sz w:val="21"/>
                          <w:szCs w:val="21"/>
                        </w:rPr>
                        <w:t>)</w:t>
                      </w:r>
                      <w:r w:rsidRPr="007C5B83">
                        <w:rPr>
                          <w:rFonts w:ascii="Consolas" w:hAnsi="Consolas"/>
                          <w:color w:val="4E5B61"/>
                          <w:sz w:val="21"/>
                          <w:szCs w:val="21"/>
                        </w:rPr>
                        <w:t xml:space="preserve"> </w:t>
                      </w:r>
                      <w:r w:rsidRPr="007C5B83">
                        <w:rPr>
                          <w:rFonts w:ascii="Consolas" w:hAnsi="Consolas"/>
                          <w:color w:val="434F54"/>
                          <w:sz w:val="21"/>
                          <w:szCs w:val="21"/>
                        </w:rPr>
                        <w:t>{</w:t>
                      </w:r>
                    </w:p>
                    <w:p w14:paraId="39FF0AD5" w14:textId="77777777" w:rsidR="008C1800" w:rsidRPr="007C5B83" w:rsidRDefault="008C1800" w:rsidP="008C1800">
                      <w:pPr>
                        <w:shd w:val="clear" w:color="auto" w:fill="FFFFFF"/>
                        <w:spacing w:before="0" w:line="285" w:lineRule="atLeast"/>
                        <w:jc w:val="left"/>
                        <w:rPr>
                          <w:rFonts w:ascii="Consolas" w:hAnsi="Consolas"/>
                          <w:color w:val="4E5B61"/>
                          <w:sz w:val="21"/>
                          <w:szCs w:val="21"/>
                        </w:rPr>
                      </w:pPr>
                      <w:r w:rsidRPr="007C5B83">
                        <w:rPr>
                          <w:rFonts w:ascii="Consolas" w:hAnsi="Consolas"/>
                          <w:color w:val="4E5B61"/>
                          <w:sz w:val="21"/>
                          <w:szCs w:val="21"/>
                        </w:rPr>
                        <w:t xml:space="preserve">        </w:t>
                      </w:r>
                      <w:proofErr w:type="spellStart"/>
                      <w:r w:rsidRPr="007C5B83">
                        <w:rPr>
                          <w:rFonts w:ascii="Consolas" w:hAnsi="Consolas"/>
                          <w:color w:val="D35400"/>
                          <w:sz w:val="21"/>
                          <w:szCs w:val="21"/>
                        </w:rPr>
                        <w:t>digitalWrite</w:t>
                      </w:r>
                      <w:proofErr w:type="spellEnd"/>
                      <w:r w:rsidRPr="007C5B83">
                        <w:rPr>
                          <w:rFonts w:ascii="Consolas" w:hAnsi="Consolas"/>
                          <w:color w:val="434F54"/>
                          <w:sz w:val="21"/>
                          <w:szCs w:val="21"/>
                        </w:rPr>
                        <w:t>(</w:t>
                      </w:r>
                      <w:proofErr w:type="spellStart"/>
                      <w:r w:rsidRPr="007C5B83">
                        <w:rPr>
                          <w:rFonts w:ascii="Consolas" w:hAnsi="Consolas"/>
                          <w:color w:val="D35400"/>
                          <w:sz w:val="21"/>
                          <w:szCs w:val="21"/>
                        </w:rPr>
                        <w:t>rowPins</w:t>
                      </w:r>
                      <w:proofErr w:type="spellEnd"/>
                      <w:r w:rsidRPr="007C5B83">
                        <w:rPr>
                          <w:rFonts w:ascii="Consolas" w:hAnsi="Consolas"/>
                          <w:color w:val="4E5B61"/>
                          <w:sz w:val="21"/>
                          <w:szCs w:val="21"/>
                        </w:rPr>
                        <w:t>[row], LOW</w:t>
                      </w:r>
                      <w:proofErr w:type="gramStart"/>
                      <w:r w:rsidRPr="007C5B83">
                        <w:rPr>
                          <w:rFonts w:ascii="Consolas" w:hAnsi="Consolas"/>
                          <w:color w:val="434F54"/>
                          <w:sz w:val="21"/>
                          <w:szCs w:val="21"/>
                        </w:rPr>
                        <w:t>)</w:t>
                      </w:r>
                      <w:r w:rsidRPr="007C5B83">
                        <w:rPr>
                          <w:rFonts w:ascii="Consolas" w:hAnsi="Consolas"/>
                          <w:color w:val="4E5B61"/>
                          <w:sz w:val="21"/>
                          <w:szCs w:val="21"/>
                        </w:rPr>
                        <w:t>;</w:t>
                      </w:r>
                      <w:proofErr w:type="gramEnd"/>
                    </w:p>
                    <w:p w14:paraId="084F6EDD" w14:textId="77777777" w:rsidR="008C1800" w:rsidRPr="007C5B83" w:rsidRDefault="008C1800" w:rsidP="008C1800">
                      <w:pPr>
                        <w:shd w:val="clear" w:color="auto" w:fill="FFFFFF"/>
                        <w:spacing w:before="0" w:line="285" w:lineRule="atLeast"/>
                        <w:jc w:val="left"/>
                        <w:rPr>
                          <w:rFonts w:ascii="Consolas" w:hAnsi="Consolas"/>
                          <w:color w:val="4E5B61"/>
                          <w:sz w:val="21"/>
                          <w:szCs w:val="21"/>
                        </w:rPr>
                      </w:pPr>
                      <w:r w:rsidRPr="007C5B83">
                        <w:rPr>
                          <w:rFonts w:ascii="Consolas" w:hAnsi="Consolas"/>
                          <w:color w:val="4E5B61"/>
                          <w:sz w:val="21"/>
                          <w:szCs w:val="21"/>
                        </w:rPr>
                        <w:t xml:space="preserve">        </w:t>
                      </w:r>
                      <w:r w:rsidRPr="007C5B83">
                        <w:rPr>
                          <w:rFonts w:ascii="Consolas" w:hAnsi="Consolas"/>
                          <w:color w:val="728E00"/>
                          <w:sz w:val="21"/>
                          <w:szCs w:val="21"/>
                        </w:rPr>
                        <w:t>for</w:t>
                      </w:r>
                      <w:r w:rsidRPr="007C5B83">
                        <w:rPr>
                          <w:rFonts w:ascii="Consolas" w:hAnsi="Consolas"/>
                          <w:color w:val="4E5B61"/>
                          <w:sz w:val="21"/>
                          <w:szCs w:val="21"/>
                        </w:rPr>
                        <w:t xml:space="preserve"> </w:t>
                      </w:r>
                      <w:r w:rsidRPr="007C5B83">
                        <w:rPr>
                          <w:rFonts w:ascii="Consolas" w:hAnsi="Consolas"/>
                          <w:color w:val="434F54"/>
                          <w:sz w:val="21"/>
                          <w:szCs w:val="21"/>
                        </w:rPr>
                        <w:t>(</w:t>
                      </w:r>
                      <w:r w:rsidRPr="007C5B83">
                        <w:rPr>
                          <w:rFonts w:ascii="Consolas" w:hAnsi="Consolas"/>
                          <w:color w:val="00979D"/>
                          <w:sz w:val="21"/>
                          <w:szCs w:val="21"/>
                        </w:rPr>
                        <w:t>int</w:t>
                      </w:r>
                      <w:r w:rsidRPr="007C5B83">
                        <w:rPr>
                          <w:rFonts w:ascii="Consolas" w:hAnsi="Consolas"/>
                          <w:color w:val="4E5B61"/>
                          <w:sz w:val="21"/>
                          <w:szCs w:val="21"/>
                        </w:rPr>
                        <w:t xml:space="preserve"> col = </w:t>
                      </w:r>
                      <w:r w:rsidRPr="007C5B83">
                        <w:rPr>
                          <w:rFonts w:ascii="Consolas" w:hAnsi="Consolas"/>
                          <w:color w:val="005C5F"/>
                          <w:sz w:val="21"/>
                          <w:szCs w:val="21"/>
                        </w:rPr>
                        <w:t>0</w:t>
                      </w:r>
                      <w:r w:rsidRPr="007C5B83">
                        <w:rPr>
                          <w:rFonts w:ascii="Consolas" w:hAnsi="Consolas"/>
                          <w:color w:val="4E5B61"/>
                          <w:sz w:val="21"/>
                          <w:szCs w:val="21"/>
                        </w:rPr>
                        <w:t xml:space="preserve">; col &lt; </w:t>
                      </w:r>
                      <w:r w:rsidRPr="007C5B83">
                        <w:rPr>
                          <w:rFonts w:ascii="Consolas" w:hAnsi="Consolas"/>
                          <w:color w:val="005C5F"/>
                          <w:sz w:val="21"/>
                          <w:szCs w:val="21"/>
                        </w:rPr>
                        <w:t>5</w:t>
                      </w:r>
                      <w:r w:rsidRPr="007C5B83">
                        <w:rPr>
                          <w:rFonts w:ascii="Consolas" w:hAnsi="Consolas"/>
                          <w:color w:val="4E5B61"/>
                          <w:sz w:val="21"/>
                          <w:szCs w:val="21"/>
                        </w:rPr>
                        <w:t>; col++</w:t>
                      </w:r>
                      <w:r w:rsidRPr="007C5B83">
                        <w:rPr>
                          <w:rFonts w:ascii="Consolas" w:hAnsi="Consolas"/>
                          <w:color w:val="434F54"/>
                          <w:sz w:val="21"/>
                          <w:szCs w:val="21"/>
                        </w:rPr>
                        <w:t>)</w:t>
                      </w:r>
                      <w:r w:rsidRPr="007C5B83">
                        <w:rPr>
                          <w:rFonts w:ascii="Consolas" w:hAnsi="Consolas"/>
                          <w:color w:val="4E5B61"/>
                          <w:sz w:val="21"/>
                          <w:szCs w:val="21"/>
                        </w:rPr>
                        <w:t xml:space="preserve"> </w:t>
                      </w:r>
                      <w:r w:rsidRPr="007C5B83">
                        <w:rPr>
                          <w:rFonts w:ascii="Consolas" w:hAnsi="Consolas"/>
                          <w:color w:val="434F54"/>
                          <w:sz w:val="21"/>
                          <w:szCs w:val="21"/>
                        </w:rPr>
                        <w:t>{</w:t>
                      </w:r>
                    </w:p>
                    <w:p w14:paraId="6A5CD3D2" w14:textId="77777777" w:rsidR="008C1800" w:rsidRPr="007C5B83" w:rsidRDefault="008C1800" w:rsidP="008C1800">
                      <w:pPr>
                        <w:shd w:val="clear" w:color="auto" w:fill="FFFFFF"/>
                        <w:spacing w:before="0" w:line="285" w:lineRule="atLeast"/>
                        <w:jc w:val="left"/>
                        <w:rPr>
                          <w:rFonts w:ascii="Consolas" w:hAnsi="Consolas"/>
                          <w:color w:val="4E5B61"/>
                          <w:sz w:val="21"/>
                          <w:szCs w:val="21"/>
                        </w:rPr>
                      </w:pPr>
                      <w:r w:rsidRPr="007C5B83">
                        <w:rPr>
                          <w:rFonts w:ascii="Consolas" w:hAnsi="Consolas"/>
                          <w:color w:val="4E5B61"/>
                          <w:sz w:val="21"/>
                          <w:szCs w:val="21"/>
                        </w:rPr>
                        <w:t xml:space="preserve">            </w:t>
                      </w:r>
                      <w:r w:rsidRPr="007C5B83">
                        <w:rPr>
                          <w:rFonts w:ascii="Consolas" w:hAnsi="Consolas"/>
                          <w:color w:val="00979D"/>
                          <w:sz w:val="21"/>
                          <w:szCs w:val="21"/>
                        </w:rPr>
                        <w:t>int</w:t>
                      </w:r>
                      <w:r w:rsidRPr="007C5B83">
                        <w:rPr>
                          <w:rFonts w:ascii="Consolas" w:hAnsi="Consolas"/>
                          <w:color w:val="4E5B61"/>
                          <w:sz w:val="21"/>
                          <w:szCs w:val="21"/>
                        </w:rPr>
                        <w:t xml:space="preserve"> </w:t>
                      </w:r>
                      <w:proofErr w:type="spellStart"/>
                      <w:r w:rsidRPr="007C5B83">
                        <w:rPr>
                          <w:rFonts w:ascii="Consolas" w:hAnsi="Consolas"/>
                          <w:color w:val="4E5B61"/>
                          <w:sz w:val="21"/>
                          <w:szCs w:val="21"/>
                        </w:rPr>
                        <w:t>bitIndex</w:t>
                      </w:r>
                      <w:proofErr w:type="spellEnd"/>
                      <w:r w:rsidRPr="007C5B83">
                        <w:rPr>
                          <w:rFonts w:ascii="Consolas" w:hAnsi="Consolas"/>
                          <w:color w:val="4E5B61"/>
                          <w:sz w:val="21"/>
                          <w:szCs w:val="21"/>
                        </w:rPr>
                        <w:t xml:space="preserve"> = row * </w:t>
                      </w:r>
                      <w:r w:rsidRPr="007C5B83">
                        <w:rPr>
                          <w:rFonts w:ascii="Consolas" w:hAnsi="Consolas"/>
                          <w:color w:val="005C5F"/>
                          <w:sz w:val="21"/>
                          <w:szCs w:val="21"/>
                        </w:rPr>
                        <w:t>5</w:t>
                      </w:r>
                      <w:r w:rsidRPr="007C5B83">
                        <w:rPr>
                          <w:rFonts w:ascii="Consolas" w:hAnsi="Consolas"/>
                          <w:color w:val="4E5B61"/>
                          <w:sz w:val="21"/>
                          <w:szCs w:val="21"/>
                        </w:rPr>
                        <w:t xml:space="preserve"> + </w:t>
                      </w:r>
                      <w:proofErr w:type="gramStart"/>
                      <w:r w:rsidRPr="007C5B83">
                        <w:rPr>
                          <w:rFonts w:ascii="Consolas" w:hAnsi="Consolas"/>
                          <w:color w:val="4E5B61"/>
                          <w:sz w:val="21"/>
                          <w:szCs w:val="21"/>
                        </w:rPr>
                        <w:t>col;</w:t>
                      </w:r>
                      <w:proofErr w:type="gramEnd"/>
                    </w:p>
                    <w:p w14:paraId="063720B2" w14:textId="77777777" w:rsidR="008C1800" w:rsidRPr="007C5B83" w:rsidRDefault="008C1800" w:rsidP="008C1800">
                      <w:pPr>
                        <w:shd w:val="clear" w:color="auto" w:fill="FFFFFF"/>
                        <w:spacing w:before="0" w:line="285" w:lineRule="atLeast"/>
                        <w:jc w:val="left"/>
                        <w:rPr>
                          <w:rFonts w:ascii="Consolas" w:hAnsi="Consolas"/>
                          <w:color w:val="4E5B61"/>
                          <w:sz w:val="21"/>
                          <w:szCs w:val="21"/>
                        </w:rPr>
                      </w:pPr>
                      <w:r w:rsidRPr="007C5B83">
                        <w:rPr>
                          <w:rFonts w:ascii="Consolas" w:hAnsi="Consolas"/>
                          <w:color w:val="4E5B61"/>
                          <w:sz w:val="21"/>
                          <w:szCs w:val="21"/>
                        </w:rPr>
                        <w:t xml:space="preserve">            </w:t>
                      </w:r>
                      <w:r w:rsidRPr="007C5B83">
                        <w:rPr>
                          <w:rFonts w:ascii="Consolas" w:hAnsi="Consolas"/>
                          <w:color w:val="00979D"/>
                          <w:sz w:val="21"/>
                          <w:szCs w:val="21"/>
                        </w:rPr>
                        <w:t>int</w:t>
                      </w:r>
                      <w:r w:rsidRPr="007C5B83">
                        <w:rPr>
                          <w:rFonts w:ascii="Consolas" w:hAnsi="Consolas"/>
                          <w:color w:val="4E5B61"/>
                          <w:sz w:val="21"/>
                          <w:szCs w:val="21"/>
                        </w:rPr>
                        <w:t xml:space="preserve"> </w:t>
                      </w:r>
                      <w:proofErr w:type="spellStart"/>
                      <w:r w:rsidRPr="007C5B83">
                        <w:rPr>
                          <w:rFonts w:ascii="Consolas" w:hAnsi="Consolas"/>
                          <w:color w:val="4E5B61"/>
                          <w:sz w:val="21"/>
                          <w:szCs w:val="21"/>
                        </w:rPr>
                        <w:t>bitValue</w:t>
                      </w:r>
                      <w:proofErr w:type="spellEnd"/>
                      <w:r w:rsidRPr="007C5B83">
                        <w:rPr>
                          <w:rFonts w:ascii="Consolas" w:hAnsi="Consolas"/>
                          <w:color w:val="4E5B61"/>
                          <w:sz w:val="21"/>
                          <w:szCs w:val="21"/>
                        </w:rPr>
                        <w:t xml:space="preserve"> = </w:t>
                      </w:r>
                      <w:r w:rsidRPr="007C5B83">
                        <w:rPr>
                          <w:rFonts w:ascii="Consolas" w:hAnsi="Consolas"/>
                          <w:color w:val="434F54"/>
                          <w:sz w:val="21"/>
                          <w:szCs w:val="21"/>
                        </w:rPr>
                        <w:t>(</w:t>
                      </w:r>
                      <w:proofErr w:type="spellStart"/>
                      <w:r w:rsidRPr="007C5B83">
                        <w:rPr>
                          <w:rFonts w:ascii="Consolas" w:hAnsi="Consolas"/>
                          <w:color w:val="4E5B61"/>
                          <w:sz w:val="21"/>
                          <w:szCs w:val="21"/>
                        </w:rPr>
                        <w:t>matrizData</w:t>
                      </w:r>
                      <w:proofErr w:type="spellEnd"/>
                      <w:r w:rsidRPr="007C5B83">
                        <w:rPr>
                          <w:rFonts w:ascii="Consolas" w:hAnsi="Consolas"/>
                          <w:color w:val="4E5B61"/>
                          <w:sz w:val="21"/>
                          <w:szCs w:val="21"/>
                        </w:rPr>
                        <w:t xml:space="preserve"> &gt;&gt; </w:t>
                      </w:r>
                      <w:proofErr w:type="spellStart"/>
                      <w:r w:rsidRPr="007C5B83">
                        <w:rPr>
                          <w:rFonts w:ascii="Consolas" w:hAnsi="Consolas"/>
                          <w:color w:val="4E5B61"/>
                          <w:sz w:val="21"/>
                          <w:szCs w:val="21"/>
                        </w:rPr>
                        <w:t>bitIndex</w:t>
                      </w:r>
                      <w:proofErr w:type="spellEnd"/>
                      <w:r w:rsidRPr="007C5B83">
                        <w:rPr>
                          <w:rFonts w:ascii="Consolas" w:hAnsi="Consolas"/>
                          <w:color w:val="434F54"/>
                          <w:sz w:val="21"/>
                          <w:szCs w:val="21"/>
                        </w:rPr>
                        <w:t>)</w:t>
                      </w:r>
                      <w:r w:rsidRPr="007C5B83">
                        <w:rPr>
                          <w:rFonts w:ascii="Consolas" w:hAnsi="Consolas"/>
                          <w:color w:val="4E5B61"/>
                          <w:sz w:val="21"/>
                          <w:szCs w:val="21"/>
                        </w:rPr>
                        <w:t xml:space="preserve"> &amp; </w:t>
                      </w:r>
                      <w:proofErr w:type="gramStart"/>
                      <w:r w:rsidRPr="007C5B83">
                        <w:rPr>
                          <w:rFonts w:ascii="Consolas" w:hAnsi="Consolas"/>
                          <w:color w:val="005C5F"/>
                          <w:sz w:val="21"/>
                          <w:szCs w:val="21"/>
                        </w:rPr>
                        <w:t>1</w:t>
                      </w:r>
                      <w:r w:rsidRPr="007C5B83">
                        <w:rPr>
                          <w:rFonts w:ascii="Consolas" w:hAnsi="Consolas"/>
                          <w:color w:val="4E5B61"/>
                          <w:sz w:val="21"/>
                          <w:szCs w:val="21"/>
                        </w:rPr>
                        <w:t>;</w:t>
                      </w:r>
                      <w:proofErr w:type="gramEnd"/>
                    </w:p>
                    <w:p w14:paraId="0BEDF461" w14:textId="77777777" w:rsidR="008C1800" w:rsidRPr="007C5B83" w:rsidRDefault="008C1800" w:rsidP="008C1800">
                      <w:pPr>
                        <w:shd w:val="clear" w:color="auto" w:fill="FFFFFF"/>
                        <w:spacing w:before="0" w:line="285" w:lineRule="atLeast"/>
                        <w:jc w:val="left"/>
                        <w:rPr>
                          <w:rFonts w:ascii="Consolas" w:hAnsi="Consolas"/>
                          <w:color w:val="4E5B61"/>
                          <w:sz w:val="21"/>
                          <w:szCs w:val="21"/>
                        </w:rPr>
                      </w:pPr>
                      <w:r w:rsidRPr="007C5B83">
                        <w:rPr>
                          <w:rFonts w:ascii="Consolas" w:hAnsi="Consolas"/>
                          <w:color w:val="4E5B61"/>
                          <w:sz w:val="21"/>
                          <w:szCs w:val="21"/>
                        </w:rPr>
                        <w:t xml:space="preserve">            </w:t>
                      </w:r>
                      <w:proofErr w:type="spellStart"/>
                      <w:r w:rsidRPr="007C5B83">
                        <w:rPr>
                          <w:rFonts w:ascii="Consolas" w:hAnsi="Consolas"/>
                          <w:color w:val="D35400"/>
                          <w:sz w:val="21"/>
                          <w:szCs w:val="21"/>
                        </w:rPr>
                        <w:t>digitalWrite</w:t>
                      </w:r>
                      <w:proofErr w:type="spellEnd"/>
                      <w:r w:rsidRPr="007C5B83">
                        <w:rPr>
                          <w:rFonts w:ascii="Consolas" w:hAnsi="Consolas"/>
                          <w:color w:val="434F54"/>
                          <w:sz w:val="21"/>
                          <w:szCs w:val="21"/>
                        </w:rPr>
                        <w:t>(</w:t>
                      </w:r>
                      <w:proofErr w:type="spellStart"/>
                      <w:r w:rsidRPr="007C5B83">
                        <w:rPr>
                          <w:rFonts w:ascii="Consolas" w:hAnsi="Consolas"/>
                          <w:color w:val="D35400"/>
                          <w:sz w:val="21"/>
                          <w:szCs w:val="21"/>
                        </w:rPr>
                        <w:t>columnPins</w:t>
                      </w:r>
                      <w:proofErr w:type="spellEnd"/>
                      <w:r w:rsidRPr="007C5B83">
                        <w:rPr>
                          <w:rFonts w:ascii="Consolas" w:hAnsi="Consolas"/>
                          <w:color w:val="4E5B61"/>
                          <w:sz w:val="21"/>
                          <w:szCs w:val="21"/>
                        </w:rPr>
                        <w:t xml:space="preserve">[col], </w:t>
                      </w:r>
                      <w:proofErr w:type="spellStart"/>
                      <w:r w:rsidRPr="007C5B83">
                        <w:rPr>
                          <w:rFonts w:ascii="Consolas" w:hAnsi="Consolas"/>
                          <w:color w:val="4E5B61"/>
                          <w:sz w:val="21"/>
                          <w:szCs w:val="21"/>
                        </w:rPr>
                        <w:t>bitValue</w:t>
                      </w:r>
                      <w:proofErr w:type="spellEnd"/>
                      <w:proofErr w:type="gramStart"/>
                      <w:r w:rsidRPr="007C5B83">
                        <w:rPr>
                          <w:rFonts w:ascii="Consolas" w:hAnsi="Consolas"/>
                          <w:color w:val="434F54"/>
                          <w:sz w:val="21"/>
                          <w:szCs w:val="21"/>
                        </w:rPr>
                        <w:t>)</w:t>
                      </w:r>
                      <w:r w:rsidRPr="007C5B83">
                        <w:rPr>
                          <w:rFonts w:ascii="Consolas" w:hAnsi="Consolas"/>
                          <w:color w:val="4E5B61"/>
                          <w:sz w:val="21"/>
                          <w:szCs w:val="21"/>
                        </w:rPr>
                        <w:t>;</w:t>
                      </w:r>
                      <w:proofErr w:type="gramEnd"/>
                    </w:p>
                    <w:p w14:paraId="42C4EB0E" w14:textId="77777777" w:rsidR="008C1800" w:rsidRPr="007C5B83" w:rsidRDefault="008C1800" w:rsidP="008C1800">
                      <w:pPr>
                        <w:shd w:val="clear" w:color="auto" w:fill="FFFFFF"/>
                        <w:spacing w:before="0" w:line="285" w:lineRule="atLeast"/>
                        <w:jc w:val="left"/>
                        <w:rPr>
                          <w:rFonts w:ascii="Consolas" w:hAnsi="Consolas"/>
                          <w:color w:val="4E5B61"/>
                          <w:sz w:val="21"/>
                          <w:szCs w:val="21"/>
                        </w:rPr>
                      </w:pPr>
                      <w:r w:rsidRPr="007C5B83">
                        <w:rPr>
                          <w:rFonts w:ascii="Consolas" w:hAnsi="Consolas"/>
                          <w:color w:val="4E5B61"/>
                          <w:sz w:val="21"/>
                          <w:szCs w:val="21"/>
                        </w:rPr>
                        <w:t xml:space="preserve">        </w:t>
                      </w:r>
                      <w:r w:rsidRPr="007C5B83">
                        <w:rPr>
                          <w:rFonts w:ascii="Consolas" w:hAnsi="Consolas"/>
                          <w:color w:val="434F54"/>
                          <w:sz w:val="21"/>
                          <w:szCs w:val="21"/>
                        </w:rPr>
                        <w:t>}</w:t>
                      </w:r>
                    </w:p>
                    <w:p w14:paraId="177A4C4F" w14:textId="77777777" w:rsidR="008C1800" w:rsidRPr="007C5B83" w:rsidRDefault="008C1800" w:rsidP="008C1800">
                      <w:pPr>
                        <w:keepNext/>
                        <w:shd w:val="clear" w:color="auto" w:fill="FFFFFF"/>
                        <w:spacing w:before="0" w:line="285" w:lineRule="atLeast"/>
                        <w:jc w:val="left"/>
                        <w:rPr>
                          <w:rFonts w:ascii="Consolas" w:hAnsi="Consolas"/>
                          <w:color w:val="4E5B61"/>
                          <w:sz w:val="21"/>
                          <w:szCs w:val="21"/>
                        </w:rPr>
                      </w:pPr>
                      <w:r w:rsidRPr="007C5B83">
                        <w:rPr>
                          <w:rFonts w:ascii="Consolas" w:hAnsi="Consolas"/>
                          <w:color w:val="4E5B61"/>
                          <w:sz w:val="21"/>
                          <w:szCs w:val="21"/>
                        </w:rPr>
                        <w:t xml:space="preserve">        </w:t>
                      </w:r>
                      <w:proofErr w:type="gramStart"/>
                      <w:r w:rsidRPr="007C5B83">
                        <w:rPr>
                          <w:rFonts w:ascii="Consolas" w:hAnsi="Consolas"/>
                          <w:color w:val="D35400"/>
                          <w:sz w:val="21"/>
                          <w:szCs w:val="21"/>
                        </w:rPr>
                        <w:t>delay</w:t>
                      </w:r>
                      <w:r w:rsidRPr="007C5B83">
                        <w:rPr>
                          <w:rFonts w:ascii="Consolas" w:hAnsi="Consolas"/>
                          <w:color w:val="434F54"/>
                          <w:sz w:val="21"/>
                          <w:szCs w:val="21"/>
                        </w:rPr>
                        <w:t>(</w:t>
                      </w:r>
                      <w:proofErr w:type="gramEnd"/>
                      <w:r w:rsidRPr="007C5B83">
                        <w:rPr>
                          <w:rFonts w:ascii="Consolas" w:hAnsi="Consolas"/>
                          <w:color w:val="005C5F"/>
                          <w:sz w:val="21"/>
                          <w:szCs w:val="21"/>
                        </w:rPr>
                        <w:t>2</w:t>
                      </w:r>
                      <w:r w:rsidRPr="007C5B83">
                        <w:rPr>
                          <w:rFonts w:ascii="Consolas" w:hAnsi="Consolas"/>
                          <w:color w:val="434F54"/>
                          <w:sz w:val="21"/>
                          <w:szCs w:val="21"/>
                        </w:rPr>
                        <w:t>)</w:t>
                      </w:r>
                      <w:r w:rsidRPr="007C5B83">
                        <w:rPr>
                          <w:rFonts w:ascii="Consolas" w:hAnsi="Consolas"/>
                          <w:color w:val="4E5B61"/>
                          <w:sz w:val="21"/>
                          <w:szCs w:val="21"/>
                        </w:rPr>
                        <w:t>;</w:t>
                      </w:r>
                    </w:p>
                    <w:p w14:paraId="058CD329" w14:textId="0737DBF6" w:rsidR="008C1800" w:rsidRPr="007C5B83" w:rsidRDefault="008C1800" w:rsidP="008C1800">
                      <w:pPr>
                        <w:shd w:val="clear" w:color="auto" w:fill="FFFFFF"/>
                        <w:spacing w:before="0" w:line="285" w:lineRule="atLeast"/>
                        <w:jc w:val="left"/>
                        <w:rPr>
                          <w:rFonts w:ascii="Consolas" w:hAnsi="Consolas"/>
                          <w:color w:val="4E5B61"/>
                          <w:sz w:val="21"/>
                          <w:szCs w:val="21"/>
                        </w:rPr>
                      </w:pPr>
                      <w:r w:rsidRPr="007C5B83">
                        <w:rPr>
                          <w:rFonts w:ascii="Consolas" w:hAnsi="Consolas"/>
                          <w:color w:val="4E5B61"/>
                          <w:sz w:val="21"/>
                          <w:szCs w:val="21"/>
                        </w:rPr>
                        <w:t xml:space="preserve">        </w:t>
                      </w:r>
                      <w:proofErr w:type="spellStart"/>
                      <w:r w:rsidRPr="007C5B83">
                        <w:rPr>
                          <w:rFonts w:ascii="Consolas" w:hAnsi="Consolas"/>
                          <w:color w:val="D35400"/>
                          <w:sz w:val="21"/>
                          <w:szCs w:val="21"/>
                        </w:rPr>
                        <w:t>apagar_</w:t>
                      </w:r>
                      <w:proofErr w:type="gramStart"/>
                      <w:r w:rsidRPr="007C5B83">
                        <w:rPr>
                          <w:rFonts w:ascii="Consolas" w:hAnsi="Consolas"/>
                          <w:color w:val="D35400"/>
                          <w:sz w:val="21"/>
                          <w:szCs w:val="21"/>
                        </w:rPr>
                        <w:t>matriz</w:t>
                      </w:r>
                      <w:proofErr w:type="spellEnd"/>
                      <w:r w:rsidRPr="007C5B83">
                        <w:rPr>
                          <w:rFonts w:ascii="Consolas" w:hAnsi="Consolas"/>
                          <w:color w:val="434F54"/>
                          <w:sz w:val="21"/>
                          <w:szCs w:val="21"/>
                        </w:rPr>
                        <w:t>(</w:t>
                      </w:r>
                      <w:proofErr w:type="gramEnd"/>
                      <w:r w:rsidRPr="007C5B83">
                        <w:rPr>
                          <w:rFonts w:ascii="Consolas" w:hAnsi="Consolas"/>
                          <w:color w:val="434F54"/>
                          <w:sz w:val="21"/>
                          <w:szCs w:val="21"/>
                        </w:rPr>
                        <w:t>)</w:t>
                      </w:r>
                      <w:r w:rsidRPr="007C5B83">
                        <w:rPr>
                          <w:rFonts w:ascii="Consolas" w:hAnsi="Consolas"/>
                          <w:color w:val="4E5B61"/>
                          <w:sz w:val="21"/>
                          <w:szCs w:val="21"/>
                        </w:rPr>
                        <w:t>;</w:t>
                      </w:r>
                    </w:p>
                    <w:p w14:paraId="21A00F98" w14:textId="77777777" w:rsidR="00F947AC" w:rsidRPr="007C5B83" w:rsidRDefault="00F947AC" w:rsidP="008C1800">
                      <w:pPr>
                        <w:shd w:val="clear" w:color="auto" w:fill="FFFFFF"/>
                        <w:spacing w:before="0" w:line="285" w:lineRule="atLeast"/>
                        <w:jc w:val="left"/>
                        <w:rPr>
                          <w:rFonts w:ascii="Consolas" w:hAnsi="Consolas"/>
                          <w:color w:val="4E5B61"/>
                          <w:sz w:val="21"/>
                          <w:szCs w:val="21"/>
                        </w:rPr>
                      </w:pPr>
                    </w:p>
                    <w:p w14:paraId="068D7E07" w14:textId="77777777" w:rsidR="008C1800" w:rsidRPr="007C5B83" w:rsidRDefault="008C1800" w:rsidP="008C1800">
                      <w:pPr>
                        <w:shd w:val="clear" w:color="auto" w:fill="FFFFFF"/>
                        <w:spacing w:before="0" w:line="285" w:lineRule="atLeast"/>
                        <w:jc w:val="left"/>
                        <w:rPr>
                          <w:rFonts w:ascii="Consolas" w:hAnsi="Consolas"/>
                          <w:color w:val="4E5B61"/>
                          <w:sz w:val="21"/>
                          <w:szCs w:val="21"/>
                        </w:rPr>
                      </w:pPr>
                      <w:r w:rsidRPr="007C5B83">
                        <w:rPr>
                          <w:rFonts w:ascii="Consolas" w:hAnsi="Consolas"/>
                          <w:color w:val="434F54"/>
                          <w:sz w:val="21"/>
                          <w:szCs w:val="21"/>
                        </w:rPr>
                        <w:t>}</w:t>
                      </w:r>
                    </w:p>
                    <w:p w14:paraId="5443940B" w14:textId="54EF353A" w:rsidR="00052443" w:rsidRPr="007C5B83" w:rsidRDefault="00052443"/>
                  </w:txbxContent>
                </v:textbox>
                <w10:wrap type="square"/>
              </v:shape>
            </w:pict>
          </mc:Fallback>
        </mc:AlternateContent>
      </w:r>
    </w:p>
    <w:p w14:paraId="02ADE230" w14:textId="1F7179AE" w:rsidR="00F27CAB" w:rsidRPr="007C5B83" w:rsidRDefault="00F27CAB">
      <w:pPr>
        <w:spacing w:before="0" w:line="240" w:lineRule="auto"/>
        <w:jc w:val="left"/>
        <w:rPr>
          <w:szCs w:val="28"/>
        </w:rPr>
      </w:pPr>
      <w:r w:rsidRPr="007C5B83">
        <w:rPr>
          <w:szCs w:val="28"/>
        </w:rPr>
        <w:br w:type="page"/>
      </w:r>
    </w:p>
    <w:p w14:paraId="2DB30B53" w14:textId="041F6587" w:rsidR="00103ADD" w:rsidRPr="007C5B83" w:rsidRDefault="00715DDE" w:rsidP="00AE4107">
      <w:pPr>
        <w:pStyle w:val="Ttulo2"/>
      </w:pPr>
      <w:bookmarkStart w:id="623" w:name="_Toc169374386"/>
      <w:r w:rsidRPr="007C5B83">
        <w:lastRenderedPageBreak/>
        <w:t>Hardware D</w:t>
      </w:r>
      <w:r w:rsidR="00F27CAB" w:rsidRPr="007C5B83">
        <w:t>e</w:t>
      </w:r>
      <w:r w:rsidRPr="007C5B83">
        <w:t>velopment</w:t>
      </w:r>
      <w:bookmarkEnd w:id="623"/>
    </w:p>
    <w:p w14:paraId="36F3F140" w14:textId="2C18B954" w:rsidR="00715DDE" w:rsidRPr="007C5B83" w:rsidRDefault="00715DDE" w:rsidP="00715DDE">
      <w:r w:rsidRPr="007C5B83">
        <w:t>The hardware development includes the design of a Printed Circuit Board (PCB) for the display of information and the design and fabrication of the different components that will be used for mounting all the devices in the bicycle.</w:t>
      </w:r>
    </w:p>
    <w:p w14:paraId="2B7EBB1F" w14:textId="0DD871FB" w:rsidR="00715DDE" w:rsidRPr="007C5B83" w:rsidRDefault="00715DDE" w:rsidP="00715DDE">
      <w:pPr>
        <w:pStyle w:val="Ttulo3"/>
      </w:pPr>
      <w:bookmarkStart w:id="624" w:name="_Toc169374387"/>
      <w:r w:rsidRPr="007C5B83">
        <w:t>PCB Design</w:t>
      </w:r>
      <w:bookmarkEnd w:id="624"/>
    </w:p>
    <w:p w14:paraId="61ECEF5F" w14:textId="6BC6AA4C" w:rsidR="00457620" w:rsidRPr="007C5B83" w:rsidRDefault="00457620" w:rsidP="00715DDE">
      <w:r w:rsidRPr="007C5B83">
        <w:t xml:space="preserve">During the following sections, the design of a PCB will be described and explained. The objective is to facilitate the visualization of obstacles to the user, and as a result avoiding possible accidents. </w:t>
      </w:r>
    </w:p>
    <w:p w14:paraId="552164AB" w14:textId="60FDA7C8" w:rsidR="00D4549C" w:rsidRPr="007C5B83" w:rsidRDefault="00D4549C" w:rsidP="00715DDE">
      <w:r w:rsidRPr="007C5B83">
        <w:t>The development of the PCB will start with the creation of a power supply, followed by the implementation of an LED matrix and control board, and concluding with the addition of the remaining components.</w:t>
      </w:r>
    </w:p>
    <w:p w14:paraId="6FE9D433" w14:textId="5DE2579D" w:rsidR="00715DDE" w:rsidRPr="007C5B83" w:rsidRDefault="00715DDE" w:rsidP="00715DDE">
      <w:r w:rsidRPr="007C5B83">
        <w:t xml:space="preserve">The design of the PCB was </w:t>
      </w:r>
      <w:r w:rsidR="00D4549C" w:rsidRPr="007C5B83">
        <w:t>carried out</w:t>
      </w:r>
      <w:r w:rsidRPr="007C5B83">
        <w:t xml:space="preserve"> using KiCad software, as it provides a wide </w:t>
      </w:r>
      <w:r w:rsidR="00457620" w:rsidRPr="007C5B83">
        <w:t>variety</w:t>
      </w:r>
      <w:r w:rsidRPr="007C5B83">
        <w:t xml:space="preserve"> of components and footprints</w:t>
      </w:r>
      <w:r w:rsidR="00457620" w:rsidRPr="007C5B83">
        <w:t>.</w:t>
      </w:r>
    </w:p>
    <w:p w14:paraId="2BAC5A57" w14:textId="701DD7B9" w:rsidR="005B699D" w:rsidRPr="007C5B83" w:rsidRDefault="00457620" w:rsidP="00457620">
      <w:pPr>
        <w:pStyle w:val="Ttulo4"/>
      </w:pPr>
      <w:r w:rsidRPr="007C5B83">
        <w:t>PCB Power Supply</w:t>
      </w:r>
    </w:p>
    <w:p w14:paraId="011855D2" w14:textId="684E9A04" w:rsidR="00AC1441" w:rsidRPr="007C5B83" w:rsidRDefault="002F1915" w:rsidP="005B699D">
      <w:pPr>
        <w:jc w:val="left"/>
      </w:pPr>
      <w:r w:rsidRPr="007C5B83">
        <w:rPr>
          <w:noProof/>
        </w:rPr>
        <w:drawing>
          <wp:anchor distT="0" distB="0" distL="114300" distR="114300" simplePos="0" relativeHeight="251680768" behindDoc="0" locked="0" layoutInCell="1" allowOverlap="1" wp14:anchorId="155B51B4" wp14:editId="3BB23B96">
            <wp:simplePos x="0" y="0"/>
            <wp:positionH relativeFrom="column">
              <wp:posOffset>1598148</wp:posOffset>
            </wp:positionH>
            <wp:positionV relativeFrom="paragraph">
              <wp:posOffset>898347</wp:posOffset>
            </wp:positionV>
            <wp:extent cx="2572385" cy="2663825"/>
            <wp:effectExtent l="0" t="0" r="0" b="0"/>
            <wp:wrapTopAndBottom/>
            <wp:docPr id="2008583258"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583258" name="Imagen 1" descr="Diagrama, Esquemático&#10;&#10;Descripción generada automáticamente"/>
                    <pic:cNvPicPr/>
                  </pic:nvPicPr>
                  <pic:blipFill>
                    <a:blip r:embed="rId57">
                      <a:extLst>
                        <a:ext uri="{28A0092B-C50C-407E-A947-70E740481C1C}">
                          <a14:useLocalDpi xmlns:a14="http://schemas.microsoft.com/office/drawing/2010/main" val="0"/>
                        </a:ext>
                      </a:extLst>
                    </a:blip>
                    <a:stretch>
                      <a:fillRect/>
                    </a:stretch>
                  </pic:blipFill>
                  <pic:spPr>
                    <a:xfrm>
                      <a:off x="0" y="0"/>
                      <a:ext cx="2572385" cy="2663825"/>
                    </a:xfrm>
                    <a:prstGeom prst="rect">
                      <a:avLst/>
                    </a:prstGeom>
                    <a:effectLst>
                      <a:softEdge rad="38100"/>
                    </a:effectLst>
                  </pic:spPr>
                </pic:pic>
              </a:graphicData>
            </a:graphic>
            <wp14:sizeRelH relativeFrom="margin">
              <wp14:pctWidth>0</wp14:pctWidth>
            </wp14:sizeRelH>
            <wp14:sizeRelV relativeFrom="margin">
              <wp14:pctHeight>0</wp14:pctHeight>
            </wp14:sizeRelV>
          </wp:anchor>
        </w:drawing>
      </w:r>
      <w:r w:rsidR="00457620" w:rsidRPr="007C5B83">
        <w:t>To power the PCB</w:t>
      </w:r>
      <w:r w:rsidR="00D4549C" w:rsidRPr="007C5B83">
        <w:t>,</w:t>
      </w:r>
      <w:r w:rsidR="00457620" w:rsidRPr="007C5B83">
        <w:t xml:space="preserve"> a standard USB-C</w:t>
      </w:r>
      <w:r w:rsidR="00AC1441" w:rsidRPr="007C5B83">
        <w:t xml:space="preserve"> port will be used</w:t>
      </w:r>
      <w:r w:rsidR="00D4549C" w:rsidRPr="007C5B83">
        <w:t>. This port offers the necessary durability to hold the cable securely and the advantage of quick disconnection options, allowing the device to be quickly installed in other light mobility vehicles.</w:t>
      </w:r>
    </w:p>
    <w:p w14:paraId="06A6D3FD" w14:textId="6C3E450A" w:rsidR="002F1915" w:rsidRPr="007C5B83" w:rsidRDefault="000D30DA" w:rsidP="005B699D">
      <w:pPr>
        <w:jc w:val="left"/>
      </w:pPr>
      <w:r>
        <w:rPr>
          <w:noProof/>
        </w:rPr>
        <mc:AlternateContent>
          <mc:Choice Requires="wps">
            <w:drawing>
              <wp:anchor distT="0" distB="0" distL="114300" distR="114300" simplePos="0" relativeHeight="251677696" behindDoc="0" locked="0" layoutInCell="1" allowOverlap="1" wp14:anchorId="7242E292" wp14:editId="6BDBD9C5">
                <wp:simplePos x="0" y="0"/>
                <wp:positionH relativeFrom="column">
                  <wp:posOffset>1918970</wp:posOffset>
                </wp:positionH>
                <wp:positionV relativeFrom="paragraph">
                  <wp:posOffset>2998470</wp:posOffset>
                </wp:positionV>
                <wp:extent cx="2104390" cy="298450"/>
                <wp:effectExtent l="0" t="0" r="0" b="0"/>
                <wp:wrapTopAndBottom/>
                <wp:docPr id="757030938" name="Cuadro de texto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04390" cy="298450"/>
                        </a:xfrm>
                        <a:prstGeom prst="rect">
                          <a:avLst/>
                        </a:prstGeom>
                        <a:solidFill>
                          <a:srgbClr val="FFFFFF"/>
                        </a:solidFill>
                        <a:ln>
                          <a:noFill/>
                        </a:ln>
                      </wps:spPr>
                      <wps:txbx>
                        <w:txbxContent>
                          <w:p w14:paraId="7F095B6E" w14:textId="72DBD582" w:rsidR="00AC1441" w:rsidRPr="007C5B83" w:rsidRDefault="00AC1441" w:rsidP="00AC1441">
                            <w:pPr>
                              <w:pStyle w:val="Descripcin"/>
                              <w:rPr>
                                <w:szCs w:val="20"/>
                              </w:rPr>
                            </w:pPr>
                            <w:bookmarkStart w:id="625" w:name="_Toc169374450"/>
                            <w:r w:rsidRPr="007C5B83">
                              <w:t xml:space="preserve">Figure </w:t>
                            </w:r>
                            <w:r w:rsidR="00F4107D">
                              <w:fldChar w:fldCharType="begin"/>
                            </w:r>
                            <w:r w:rsidR="00F4107D">
                              <w:instrText xml:space="preserve"> STYLEREF 1 \s </w:instrText>
                            </w:r>
                            <w:r w:rsidR="00F4107D">
                              <w:fldChar w:fldCharType="separate"/>
                            </w:r>
                            <w:r w:rsidR="00F4107D">
                              <w:rPr>
                                <w:noProof/>
                              </w:rPr>
                              <w:t>6</w:t>
                            </w:r>
                            <w:r w:rsidR="00F4107D">
                              <w:fldChar w:fldCharType="end"/>
                            </w:r>
                            <w:r w:rsidR="00F4107D">
                              <w:t>.</w:t>
                            </w:r>
                            <w:r w:rsidR="00F4107D">
                              <w:fldChar w:fldCharType="begin"/>
                            </w:r>
                            <w:r w:rsidR="00F4107D">
                              <w:instrText xml:space="preserve"> SEQ Figure \* ARABIC \s 1 </w:instrText>
                            </w:r>
                            <w:r w:rsidR="00F4107D">
                              <w:fldChar w:fldCharType="separate"/>
                            </w:r>
                            <w:r w:rsidR="00F4107D">
                              <w:rPr>
                                <w:noProof/>
                              </w:rPr>
                              <w:t>5</w:t>
                            </w:r>
                            <w:r w:rsidR="00F4107D">
                              <w:fldChar w:fldCharType="end"/>
                            </w:r>
                            <w:r w:rsidRPr="007C5B83">
                              <w:t>: PCB Power Supply Schematic</w:t>
                            </w:r>
                            <w:bookmarkEnd w:id="625"/>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242E292" id="Cuadro de texto 17" o:spid="_x0000_s1085" type="#_x0000_t202" style="position:absolute;margin-left:151.1pt;margin-top:236.1pt;width:165.7pt;height:23.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" stroked="f">
                <v:textbox inset="0,0,0,0">
                  <w:txbxContent>
                    <w:p w14:paraId="7F095B6E" w14:textId="72DBD582" w:rsidR="00AC1441" w:rsidRPr="007C5B83" w:rsidRDefault="00AC1441" w:rsidP="00AC1441">
                      <w:pPr>
                        <w:pStyle w:val="Descripcin"/>
                        <w:rPr>
                          <w:szCs w:val="20"/>
                        </w:rPr>
                      </w:pPr>
                      <w:bookmarkStart w:id="626" w:name="_Toc169374450"/>
                      <w:r w:rsidRPr="007C5B83">
                        <w:t xml:space="preserve">Figure </w:t>
                      </w:r>
                      <w:r w:rsidR="00F4107D">
                        <w:fldChar w:fldCharType="begin"/>
                      </w:r>
                      <w:r w:rsidR="00F4107D">
                        <w:instrText xml:space="preserve"> STYLEREF 1 \s </w:instrText>
                      </w:r>
                      <w:r w:rsidR="00F4107D">
                        <w:fldChar w:fldCharType="separate"/>
                      </w:r>
                      <w:r w:rsidR="00F4107D">
                        <w:rPr>
                          <w:noProof/>
                        </w:rPr>
                        <w:t>6</w:t>
                      </w:r>
                      <w:r w:rsidR="00F4107D">
                        <w:fldChar w:fldCharType="end"/>
                      </w:r>
                      <w:r w:rsidR="00F4107D">
                        <w:t>.</w:t>
                      </w:r>
                      <w:r w:rsidR="00F4107D">
                        <w:fldChar w:fldCharType="begin"/>
                      </w:r>
                      <w:r w:rsidR="00F4107D">
                        <w:instrText xml:space="preserve"> SEQ Figure \* ARABIC \s 1 </w:instrText>
                      </w:r>
                      <w:r w:rsidR="00F4107D">
                        <w:fldChar w:fldCharType="separate"/>
                      </w:r>
                      <w:r w:rsidR="00F4107D">
                        <w:rPr>
                          <w:noProof/>
                        </w:rPr>
                        <w:t>5</w:t>
                      </w:r>
                      <w:r w:rsidR="00F4107D">
                        <w:fldChar w:fldCharType="end"/>
                      </w:r>
                      <w:r w:rsidRPr="007C5B83">
                        <w:t>: PCB Power Supply Schematic</w:t>
                      </w:r>
                      <w:bookmarkEnd w:id="626"/>
                    </w:p>
                  </w:txbxContent>
                </v:textbox>
                <w10:wrap type="topAndBottom"/>
              </v:shape>
            </w:pict>
          </mc:Fallback>
        </mc:AlternateContent>
      </w:r>
    </w:p>
    <w:p w14:paraId="6E7B6508" w14:textId="1F8EE22D" w:rsidR="0004088E" w:rsidRPr="007C5B83" w:rsidRDefault="00AC1441" w:rsidP="00AC1441">
      <w:pPr>
        <w:pStyle w:val="Ttulo4"/>
      </w:pPr>
      <w:r w:rsidRPr="007C5B83">
        <w:lastRenderedPageBreak/>
        <w:t>LED Matrix</w:t>
      </w:r>
    </w:p>
    <w:p w14:paraId="054F993B" w14:textId="4ABDD440" w:rsidR="00AC1441" w:rsidRPr="007C5B83" w:rsidRDefault="00D4549C" w:rsidP="002F1915">
      <w:pPr>
        <w:rPr>
          <w:sz w:val="22"/>
          <w:szCs w:val="18"/>
        </w:rPr>
      </w:pPr>
      <w:r w:rsidRPr="007C5B83">
        <w:t>A</w:t>
      </w:r>
      <w:r w:rsidR="002F1915" w:rsidRPr="007C5B83">
        <w:t>n</w:t>
      </w:r>
      <w:r w:rsidRPr="007C5B83">
        <w:t xml:space="preserve"> LED matrix is an array of LEDs arranged in rows and columns, used to display information </w:t>
      </w:r>
      <w:r w:rsidR="002F1915" w:rsidRPr="007C5B83">
        <w:t>visually</w:t>
      </w:r>
      <w:r w:rsidRPr="007C5B83">
        <w:t xml:space="preserve">. </w:t>
      </w:r>
      <w:r w:rsidR="002F1915" w:rsidRPr="007C5B83">
        <w:t xml:space="preserve">Since each LED can be turned on and off individually, by using </w:t>
      </w:r>
      <w:proofErr w:type="gramStart"/>
      <w:r w:rsidR="002F1915" w:rsidRPr="007C5B83">
        <w:t>high-frequency</w:t>
      </w:r>
      <w:proofErr w:type="gramEnd"/>
      <w:r w:rsidR="002F1915" w:rsidRPr="007C5B83">
        <w:t xml:space="preserve"> switching in combination with the matrix design, images and text can be created.</w:t>
      </w:r>
    </w:p>
    <w:p w14:paraId="68DC0225" w14:textId="5F4A2B61" w:rsidR="002F1915" w:rsidRPr="007C5B83" w:rsidRDefault="002F1915" w:rsidP="00AC1441">
      <w:r w:rsidRPr="007C5B83">
        <w:t xml:space="preserve">This </w:t>
      </w:r>
      <w:proofErr w:type="gramStart"/>
      <w:r w:rsidRPr="007C5B83">
        <w:t>particular matrix</w:t>
      </w:r>
      <w:proofErr w:type="gramEnd"/>
      <w:r w:rsidRPr="007C5B83">
        <w:t xml:space="preserve"> is a 5x5 configuration, meaning it includes 5 rows and 5 columns for a total of 25 LEDs. Each row and column will be controlled by the Raspberry Pi Pico. Instead of controlling each LED individually, this setup allows many LEDs to be manipulated simultaneously. This technique, called multiplexing, uses rapid switching so that to the human eye it appears as though every LED is on at the same time.</w:t>
      </w:r>
    </w:p>
    <w:p w14:paraId="24403EA1" w14:textId="73FFDFD4" w:rsidR="00BF7E6B" w:rsidRPr="007C5B83" w:rsidRDefault="002F1915" w:rsidP="00AC1441">
      <w:r w:rsidRPr="007C5B83">
        <w:t>However, the multiplexing technique means that each pin of the Raspberry Pi Pico must control up to 5 LEDs simultaneously, which can exceed the current capacity that the board can provide. The solution to this problem is to use LED drivers.</w:t>
      </w:r>
    </w:p>
    <w:p w14:paraId="0A654911" w14:textId="7AF5BC09" w:rsidR="00BF7E6B" w:rsidRPr="007C5B83" w:rsidRDefault="00BF7E6B" w:rsidP="00BF7E6B">
      <w:pPr>
        <w:pStyle w:val="Ttulo5"/>
      </w:pPr>
      <w:r w:rsidRPr="007C5B83">
        <w:t>ULN2003A</w:t>
      </w:r>
    </w:p>
    <w:p w14:paraId="0A95BCF1" w14:textId="3C055084" w:rsidR="009C1C05" w:rsidRPr="007C5B83" w:rsidRDefault="002F1915" w:rsidP="00AC1441">
      <w:r w:rsidRPr="007C5B83">
        <w:rPr>
          <w:noProof/>
        </w:rPr>
        <w:drawing>
          <wp:anchor distT="0" distB="0" distL="114300" distR="114300" simplePos="0" relativeHeight="251684864" behindDoc="0" locked="0" layoutInCell="1" allowOverlap="1" wp14:anchorId="33FE615D" wp14:editId="3FA4CFC5">
            <wp:simplePos x="0" y="0"/>
            <wp:positionH relativeFrom="column">
              <wp:posOffset>4373245</wp:posOffset>
            </wp:positionH>
            <wp:positionV relativeFrom="paragraph">
              <wp:posOffset>26035</wp:posOffset>
            </wp:positionV>
            <wp:extent cx="1388745" cy="2413000"/>
            <wp:effectExtent l="0" t="0" r="0" b="0"/>
            <wp:wrapSquare wrapText="bothSides"/>
            <wp:docPr id="1265743492"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743492" name="Imagen 1" descr="Diagrama, Esquemático&#10;&#10;Descripción generada automáticamente"/>
                    <pic:cNvPicPr/>
                  </pic:nvPicPr>
                  <pic:blipFill rotWithShape="1">
                    <a:blip r:embed="rId58"/>
                    <a:srcRect t="-1" b="-15600"/>
                    <a:stretch/>
                  </pic:blipFill>
                  <pic:spPr bwMode="auto">
                    <a:xfrm>
                      <a:off x="0" y="0"/>
                      <a:ext cx="1388745" cy="2413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C5B83">
        <w:t>The ULN2003A is a high-voltage, high-current Darlington transistor array. It is commonly used to drive loads such as relays, lamps, LEDs, and stepping motors. Each ULN2003A contains seven open-collector Darlington pairs, each capable of sinking 500 mA and withstanding up to 50 V.</w:t>
      </w:r>
    </w:p>
    <w:p w14:paraId="580D1FA8" w14:textId="7BCC00E4" w:rsidR="009C1C05" w:rsidRPr="007C5B83" w:rsidRDefault="000D30DA" w:rsidP="00AC1441">
      <w:r>
        <w:rPr>
          <w:noProof/>
        </w:rPr>
        <mc:AlternateContent>
          <mc:Choice Requires="wps">
            <w:drawing>
              <wp:anchor distT="0" distB="0" distL="114300" distR="114300" simplePos="0" relativeHeight="251678720" behindDoc="0" locked="0" layoutInCell="1" allowOverlap="1" wp14:anchorId="1E1E6CDB" wp14:editId="51A32B96">
                <wp:simplePos x="0" y="0"/>
                <wp:positionH relativeFrom="column">
                  <wp:posOffset>4377055</wp:posOffset>
                </wp:positionH>
                <wp:positionV relativeFrom="paragraph">
                  <wp:posOffset>1052195</wp:posOffset>
                </wp:positionV>
                <wp:extent cx="1378585" cy="246380"/>
                <wp:effectExtent l="0" t="0" r="0" b="0"/>
                <wp:wrapTopAndBottom/>
                <wp:docPr id="851876420" name="Cuadro de texto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8585" cy="246380"/>
                        </a:xfrm>
                        <a:prstGeom prst="rect">
                          <a:avLst/>
                        </a:prstGeom>
                        <a:solidFill>
                          <a:srgbClr val="FFFFFF"/>
                        </a:solidFill>
                        <a:ln>
                          <a:noFill/>
                        </a:ln>
                      </wps:spPr>
                      <wps:txbx>
                        <w:txbxContent>
                          <w:p w14:paraId="3FF5E006" w14:textId="4D684E65" w:rsidR="002F1915" w:rsidRPr="007C5B83" w:rsidRDefault="002F1915" w:rsidP="002F1915">
                            <w:pPr>
                              <w:pStyle w:val="Descripcin"/>
                              <w:rPr>
                                <w:szCs w:val="20"/>
                              </w:rPr>
                            </w:pPr>
                            <w:bookmarkStart w:id="627" w:name="_Toc169374451"/>
                            <w:r w:rsidRPr="007C5B83">
                              <w:t xml:space="preserve">Figure </w:t>
                            </w:r>
                            <w:r w:rsidR="00F4107D">
                              <w:fldChar w:fldCharType="begin"/>
                            </w:r>
                            <w:r w:rsidR="00F4107D">
                              <w:instrText xml:space="preserve"> STYLEREF 1 \s </w:instrText>
                            </w:r>
                            <w:r w:rsidR="00F4107D">
                              <w:fldChar w:fldCharType="separate"/>
                            </w:r>
                            <w:r w:rsidR="00F4107D">
                              <w:rPr>
                                <w:noProof/>
                              </w:rPr>
                              <w:t>6</w:t>
                            </w:r>
                            <w:r w:rsidR="00F4107D">
                              <w:fldChar w:fldCharType="end"/>
                            </w:r>
                            <w:r w:rsidR="00F4107D">
                              <w:t>.</w:t>
                            </w:r>
                            <w:r w:rsidR="00F4107D">
                              <w:fldChar w:fldCharType="begin"/>
                            </w:r>
                            <w:r w:rsidR="00F4107D">
                              <w:instrText xml:space="preserve"> SEQ Figure \* ARABIC \s 1 </w:instrText>
                            </w:r>
                            <w:r w:rsidR="00F4107D">
                              <w:fldChar w:fldCharType="separate"/>
                            </w:r>
                            <w:r w:rsidR="00F4107D">
                              <w:rPr>
                                <w:noProof/>
                              </w:rPr>
                              <w:t>6</w:t>
                            </w:r>
                            <w:r w:rsidR="00F4107D">
                              <w:fldChar w:fldCharType="end"/>
                            </w:r>
                            <w:r w:rsidRPr="007C5B83">
                              <w:t>: ULN2003 Darlington Transistor Array</w:t>
                            </w:r>
                            <w:bookmarkEnd w:id="627"/>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E1E6CDB" id="Cuadro de texto 16" o:spid="_x0000_s1086" type="#_x0000_t202" style="position:absolute;left:0;text-align:left;margin-left:344.65pt;margin-top:82.85pt;width:108.55pt;height:19.4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" stroked="f">
                <v:textbox inset="0,0,0,0">
                  <w:txbxContent>
                    <w:p w14:paraId="3FF5E006" w14:textId="4D684E65" w:rsidR="002F1915" w:rsidRPr="007C5B83" w:rsidRDefault="002F1915" w:rsidP="002F1915">
                      <w:pPr>
                        <w:pStyle w:val="Descripcin"/>
                        <w:rPr>
                          <w:szCs w:val="20"/>
                        </w:rPr>
                      </w:pPr>
                      <w:bookmarkStart w:id="628" w:name="_Toc169374451"/>
                      <w:r w:rsidRPr="007C5B83">
                        <w:t xml:space="preserve">Figure </w:t>
                      </w:r>
                      <w:r w:rsidR="00F4107D">
                        <w:fldChar w:fldCharType="begin"/>
                      </w:r>
                      <w:r w:rsidR="00F4107D">
                        <w:instrText xml:space="preserve"> STYLEREF 1 \s </w:instrText>
                      </w:r>
                      <w:r w:rsidR="00F4107D">
                        <w:fldChar w:fldCharType="separate"/>
                      </w:r>
                      <w:r w:rsidR="00F4107D">
                        <w:rPr>
                          <w:noProof/>
                        </w:rPr>
                        <w:t>6</w:t>
                      </w:r>
                      <w:r w:rsidR="00F4107D">
                        <w:fldChar w:fldCharType="end"/>
                      </w:r>
                      <w:r w:rsidR="00F4107D">
                        <w:t>.</w:t>
                      </w:r>
                      <w:r w:rsidR="00F4107D">
                        <w:fldChar w:fldCharType="begin"/>
                      </w:r>
                      <w:r w:rsidR="00F4107D">
                        <w:instrText xml:space="preserve"> SEQ Figure \* ARABIC \s 1 </w:instrText>
                      </w:r>
                      <w:r w:rsidR="00F4107D">
                        <w:fldChar w:fldCharType="separate"/>
                      </w:r>
                      <w:r w:rsidR="00F4107D">
                        <w:rPr>
                          <w:noProof/>
                        </w:rPr>
                        <w:t>6</w:t>
                      </w:r>
                      <w:r w:rsidR="00F4107D">
                        <w:fldChar w:fldCharType="end"/>
                      </w:r>
                      <w:r w:rsidRPr="007C5B83">
                        <w:t>: ULN2003 Darlington Transistor Array</w:t>
                      </w:r>
                      <w:bookmarkEnd w:id="628"/>
                    </w:p>
                  </w:txbxContent>
                </v:textbox>
                <w10:wrap type="topAndBottom"/>
              </v:shape>
            </w:pict>
          </mc:Fallback>
        </mc:AlternateContent>
      </w:r>
      <w:r w:rsidR="002F1915" w:rsidRPr="007C5B83">
        <w:t>In this project, the ULN2003A will be integrated to handle the current demands of the LED matrix. Each output pin of the Raspberry Pi Pico will be connected to the inputs of the ULN2003A, and the corresponding outputs of the ULN2003A will be connected to the rows and columns of the LED matrix. This setup ensures that the LEDs receive adequate current, maintaining the brightness and reliability of the display.</w:t>
      </w:r>
    </w:p>
    <w:p w14:paraId="084E0E2D" w14:textId="1DE8C1D6" w:rsidR="00F21BD1" w:rsidRPr="007C5B83" w:rsidRDefault="00F21BD1" w:rsidP="00F21BD1">
      <w:pPr>
        <w:pStyle w:val="Ttulo5"/>
      </w:pPr>
      <w:r w:rsidRPr="007C5B83">
        <w:t>Resistances</w:t>
      </w:r>
    </w:p>
    <w:p w14:paraId="0F4D1384" w14:textId="1060538D" w:rsidR="00F21BD1" w:rsidRPr="007C5B83" w:rsidRDefault="00F21BD1" w:rsidP="00F21BD1">
      <w:r w:rsidRPr="007C5B83">
        <w:t xml:space="preserve">To control the current flowing through both the </w:t>
      </w:r>
      <w:r w:rsidR="00F11CC7" w:rsidRPr="007C5B83">
        <w:t>input</w:t>
      </w:r>
      <w:r w:rsidRPr="007C5B83">
        <w:t xml:space="preserve"> and output of the Darlington arrays, some resistances will be used. To calculate the value of each resistance, Ohm’s law will be used. Some additional data is needed, like the output current of </w:t>
      </w:r>
      <w:r w:rsidR="00F11CC7" w:rsidRPr="007C5B83">
        <w:t>the RPI</w:t>
      </w:r>
      <w:r w:rsidRPr="007C5B83">
        <w:t xml:space="preserve"> Pico is </w:t>
      </w:r>
      <m:oMath>
        <m:sSub>
          <m:sSubPr>
            <m:ctrlPr>
              <w:rPr>
                <w:rFonts w:ascii="Cambria Math" w:hAnsi="Cambria Math"/>
                <w:i/>
              </w:rPr>
            </m:ctrlPr>
          </m:sSubPr>
          <m:e>
            <m:r>
              <w:rPr>
                <w:rFonts w:ascii="Cambria Math" w:hAnsi="Cambria Math"/>
              </w:rPr>
              <m:t>I</m:t>
            </m:r>
          </m:e>
          <m:sub>
            <m:r>
              <w:rPr>
                <w:rFonts w:ascii="Cambria Math" w:hAnsi="Cambria Math"/>
              </w:rPr>
              <m:t>o</m:t>
            </m:r>
          </m:sub>
        </m:sSub>
        <m:r>
          <w:rPr>
            <w:rFonts w:ascii="Cambria Math" w:hAnsi="Cambria Math"/>
          </w:rPr>
          <m:t>=12mA</m:t>
        </m:r>
      </m:oMath>
      <w:r w:rsidRPr="007C5B83">
        <w:t xml:space="preserve"> and output voltaje </w:t>
      </w:r>
      <m:oMath>
        <m:sSub>
          <m:sSubPr>
            <m:ctrlPr>
              <w:rPr>
                <w:rFonts w:ascii="Cambria Math" w:hAnsi="Cambria Math"/>
                <w:i/>
              </w:rPr>
            </m:ctrlPr>
          </m:sSubPr>
          <m:e>
            <m:r>
              <w:rPr>
                <w:rFonts w:ascii="Cambria Math" w:hAnsi="Cambria Math"/>
              </w:rPr>
              <m:t>V</m:t>
            </m:r>
          </m:e>
          <m:sub>
            <m:r>
              <w:rPr>
                <w:rFonts w:ascii="Cambria Math" w:hAnsi="Cambria Math"/>
              </w:rPr>
              <m:t>o</m:t>
            </m:r>
          </m:sub>
        </m:sSub>
        <m:r>
          <w:rPr>
            <w:rFonts w:ascii="Cambria Math" w:hAnsi="Cambria Math"/>
          </w:rPr>
          <m:t>=3,3V</m:t>
        </m:r>
      </m:oMath>
      <w:r w:rsidRPr="007C5B83">
        <w:t>.  Taking this into account, the resistance for the ULN2003 entry is calculated.</w:t>
      </w:r>
    </w:p>
    <w:p w14:paraId="63CE74E1" w14:textId="6963809A" w:rsidR="00A61530" w:rsidRPr="007C5B83" w:rsidRDefault="001F734F" w:rsidP="00A61530">
      <w:pPr>
        <w:spacing w:line="480" w:lineRule="auto"/>
        <w:rPr>
          <w:sz w:val="30"/>
          <w:szCs w:val="30"/>
        </w:rPr>
      </w:pPr>
      <m:oMathPara>
        <m:oMath>
          <m:sSub>
            <m:sSubPr>
              <m:ctrlPr>
                <w:rPr>
                  <w:rFonts w:ascii="Cambria Math" w:hAnsi="Cambria Math"/>
                  <w:i/>
                  <w:sz w:val="30"/>
                  <w:szCs w:val="30"/>
                </w:rPr>
              </m:ctrlPr>
            </m:sSubPr>
            <m:e>
              <m:r>
                <w:rPr>
                  <w:rFonts w:ascii="Cambria Math" w:hAnsi="Cambria Math"/>
                  <w:sz w:val="30"/>
                  <w:szCs w:val="30"/>
                </w:rPr>
                <m:t>R</m:t>
              </m:r>
            </m:e>
            <m:sub>
              <m:r>
                <w:rPr>
                  <w:rFonts w:ascii="Cambria Math" w:hAnsi="Cambria Math"/>
                  <w:sz w:val="30"/>
                  <w:szCs w:val="30"/>
                </w:rPr>
                <m:t>o</m:t>
              </m:r>
            </m:sub>
          </m:sSub>
          <m:r>
            <w:rPr>
              <w:rFonts w:ascii="Cambria Math" w:hAnsi="Cambria Math"/>
              <w:sz w:val="30"/>
              <w:szCs w:val="30"/>
            </w:rPr>
            <m:t>=</m:t>
          </m:r>
          <m:f>
            <m:fPr>
              <m:ctrlPr>
                <w:rPr>
                  <w:rFonts w:ascii="Cambria Math" w:hAnsi="Cambria Math"/>
                  <w:i/>
                  <w:sz w:val="30"/>
                  <w:szCs w:val="30"/>
                </w:rPr>
              </m:ctrlPr>
            </m:fPr>
            <m:num>
              <m:sSub>
                <m:sSubPr>
                  <m:ctrlPr>
                    <w:rPr>
                      <w:rFonts w:ascii="Cambria Math" w:hAnsi="Cambria Math"/>
                      <w:i/>
                      <w:sz w:val="30"/>
                      <w:szCs w:val="30"/>
                    </w:rPr>
                  </m:ctrlPr>
                </m:sSubPr>
                <m:e>
                  <m:r>
                    <w:rPr>
                      <w:rFonts w:ascii="Cambria Math" w:hAnsi="Cambria Math"/>
                      <w:sz w:val="30"/>
                      <w:szCs w:val="30"/>
                    </w:rPr>
                    <m:t>V</m:t>
                  </m:r>
                </m:e>
                <m:sub>
                  <m:r>
                    <w:rPr>
                      <w:rFonts w:ascii="Cambria Math" w:hAnsi="Cambria Math"/>
                      <w:sz w:val="30"/>
                      <w:szCs w:val="30"/>
                    </w:rPr>
                    <m:t>o</m:t>
                  </m:r>
                </m:sub>
              </m:sSub>
            </m:num>
            <m:den>
              <m:sSub>
                <m:sSubPr>
                  <m:ctrlPr>
                    <w:rPr>
                      <w:rFonts w:ascii="Cambria Math" w:hAnsi="Cambria Math"/>
                      <w:i/>
                      <w:sz w:val="30"/>
                      <w:szCs w:val="30"/>
                    </w:rPr>
                  </m:ctrlPr>
                </m:sSubPr>
                <m:e>
                  <m:r>
                    <w:rPr>
                      <w:rFonts w:ascii="Cambria Math" w:hAnsi="Cambria Math"/>
                      <w:sz w:val="30"/>
                      <w:szCs w:val="30"/>
                    </w:rPr>
                    <m:t>I</m:t>
                  </m:r>
                </m:e>
                <m:sub>
                  <m:r>
                    <w:rPr>
                      <w:rFonts w:ascii="Cambria Math" w:hAnsi="Cambria Math"/>
                      <w:sz w:val="30"/>
                      <w:szCs w:val="30"/>
                    </w:rPr>
                    <m:t>0</m:t>
                  </m:r>
                </m:sub>
              </m:sSub>
            </m:den>
          </m:f>
          <m:r>
            <w:rPr>
              <w:rFonts w:ascii="Cambria Math" w:hAnsi="Cambria Math"/>
              <w:sz w:val="30"/>
              <w:szCs w:val="30"/>
            </w:rPr>
            <m:t>=</m:t>
          </m:r>
          <m:f>
            <m:fPr>
              <m:ctrlPr>
                <w:rPr>
                  <w:rFonts w:ascii="Cambria Math" w:hAnsi="Cambria Math"/>
                  <w:i/>
                  <w:sz w:val="30"/>
                  <w:szCs w:val="30"/>
                </w:rPr>
              </m:ctrlPr>
            </m:fPr>
            <m:num>
              <m:r>
                <w:rPr>
                  <w:rFonts w:ascii="Cambria Math" w:hAnsi="Cambria Math"/>
                  <w:sz w:val="30"/>
                  <w:szCs w:val="30"/>
                </w:rPr>
                <m:t>3,3</m:t>
              </m:r>
            </m:num>
            <m:den>
              <m:r>
                <w:rPr>
                  <w:rFonts w:ascii="Cambria Math" w:hAnsi="Cambria Math"/>
                  <w:sz w:val="30"/>
                  <w:szCs w:val="30"/>
                </w:rPr>
                <m:t>12*10-3</m:t>
              </m:r>
            </m:den>
          </m:f>
          <m:r>
            <w:rPr>
              <w:rFonts w:ascii="Cambria Math" w:hAnsi="Cambria Math"/>
              <w:sz w:val="30"/>
              <w:szCs w:val="30"/>
            </w:rPr>
            <m:t>=275Ω</m:t>
          </m:r>
        </m:oMath>
      </m:oMathPara>
    </w:p>
    <w:p w14:paraId="06EAA5CD" w14:textId="3871B6B5" w:rsidR="00A61530" w:rsidRPr="007C5B83" w:rsidRDefault="00A61530" w:rsidP="00A61530">
      <w:r w:rsidRPr="007C5B83">
        <w:t xml:space="preserve">The resistance required will be 275 Ohms, </w:t>
      </w:r>
      <w:r w:rsidR="001F51CA" w:rsidRPr="007C5B83">
        <w:t xml:space="preserve">but as a resistance with that value does not exist and with the intentions of simplifying the circuit, a resistance with value </w:t>
      </w:r>
      <m:oMath>
        <m:r>
          <w:rPr>
            <w:rFonts w:ascii="Cambria Math" w:hAnsi="Cambria Math"/>
          </w:rPr>
          <m:t>R=220Ω</m:t>
        </m:r>
      </m:oMath>
      <w:r w:rsidR="001F51CA" w:rsidRPr="007C5B83">
        <w:t xml:space="preserve"> will be used.</w:t>
      </w:r>
    </w:p>
    <w:p w14:paraId="2A05673A" w14:textId="6DFC4B81" w:rsidR="00A61530" w:rsidRPr="007C5B83" w:rsidRDefault="00A61530" w:rsidP="00A61530">
      <w:r w:rsidRPr="007C5B83">
        <w:lastRenderedPageBreak/>
        <w:t xml:space="preserve">Now, to calculate the resistances between the ULN2003A and the 5 LED column, the following data is required: </w:t>
      </w:r>
      <m:oMath>
        <m:sSub>
          <m:sSubPr>
            <m:ctrlPr>
              <w:rPr>
                <w:rFonts w:ascii="Cambria Math" w:hAnsi="Cambria Math"/>
                <w:i/>
              </w:rPr>
            </m:ctrlPr>
          </m:sSubPr>
          <m:e>
            <m:r>
              <w:rPr>
                <w:rFonts w:ascii="Cambria Math" w:hAnsi="Cambria Math"/>
              </w:rPr>
              <m:t>V</m:t>
            </m:r>
          </m:e>
          <m:sub>
            <m:r>
              <w:rPr>
                <w:rFonts w:ascii="Cambria Math" w:hAnsi="Cambria Math"/>
              </w:rPr>
              <m:t>F</m:t>
            </m:r>
          </m:sub>
        </m:sSub>
        <m:r>
          <w:rPr>
            <w:rFonts w:ascii="Cambria Math" w:hAnsi="Cambria Math"/>
          </w:rPr>
          <m:t>=3,8V</m:t>
        </m:r>
      </m:oMath>
      <w:r w:rsidRPr="007C5B83">
        <w:t xml:space="preserve"> and </w:t>
      </w:r>
      <m:oMath>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=50mA</m:t>
        </m:r>
      </m:oMath>
      <w:r w:rsidRPr="007C5B83">
        <w:t>. Thanks to this the resistance can be calculated.</w:t>
      </w:r>
    </w:p>
    <w:p w14:paraId="477B48DD" w14:textId="4EDE6820" w:rsidR="00A61530" w:rsidRPr="007C5B83" w:rsidRDefault="00A61530" w:rsidP="00A61530">
      <w:pPr>
        <w:spacing w:line="480" w:lineRule="auto"/>
        <w:rPr>
          <w:sz w:val="30"/>
          <w:szCs w:val="30"/>
        </w:rPr>
      </w:pPr>
      <m:oMathPara>
        <m:oMath>
          <m:r>
            <w:rPr>
              <w:rFonts w:ascii="Cambria Math" w:hAnsi="Cambria Math"/>
              <w:sz w:val="30"/>
              <w:szCs w:val="30"/>
            </w:rPr>
            <m:t>R=</m:t>
          </m:r>
          <m:f>
            <m:fPr>
              <m:ctrlPr>
                <w:rPr>
                  <w:rFonts w:ascii="Cambria Math" w:hAnsi="Cambria Math"/>
                  <w:i/>
                  <w:sz w:val="30"/>
                  <w:szCs w:val="30"/>
                </w:rPr>
              </m:ctrlPr>
            </m:fPr>
            <m:num>
              <m:sSub>
                <m:sSubPr>
                  <m:ctrlPr>
                    <w:rPr>
                      <w:rFonts w:ascii="Cambria Math" w:hAnsi="Cambria Math"/>
                      <w:i/>
                      <w:sz w:val="30"/>
                      <w:szCs w:val="30"/>
                    </w:rPr>
                  </m:ctrlPr>
                </m:sSubPr>
                <m:e>
                  <m:r>
                    <w:rPr>
                      <w:rFonts w:ascii="Cambria Math" w:hAnsi="Cambria Math"/>
                      <w:sz w:val="30"/>
                      <w:szCs w:val="30"/>
                    </w:rPr>
                    <m:t>V</m:t>
                  </m:r>
                </m:e>
                <m:sub>
                  <m:r>
                    <w:rPr>
                      <w:rFonts w:ascii="Cambria Math" w:hAnsi="Cambria Math"/>
                      <w:sz w:val="30"/>
                      <w:szCs w:val="30"/>
                    </w:rPr>
                    <m:t>cc</m:t>
                  </m:r>
                </m:sub>
              </m:sSub>
              <m:r>
                <w:rPr>
                  <w:rFonts w:ascii="Cambria Math" w:hAnsi="Cambria Math"/>
                  <w:sz w:val="30"/>
                  <w:szCs w:val="30"/>
                </w:rPr>
                <m:t>-</m:t>
              </m:r>
              <m:sSub>
                <m:sSubPr>
                  <m:ctrlPr>
                    <w:rPr>
                      <w:rFonts w:ascii="Cambria Math" w:hAnsi="Cambria Math"/>
                      <w:i/>
                      <w:sz w:val="30"/>
                      <w:szCs w:val="30"/>
                    </w:rPr>
                  </m:ctrlPr>
                </m:sSubPr>
                <m:e>
                  <m:r>
                    <w:rPr>
                      <w:rFonts w:ascii="Cambria Math" w:hAnsi="Cambria Math"/>
                      <w:sz w:val="30"/>
                      <w:szCs w:val="30"/>
                    </w:rPr>
                    <m:t>V</m:t>
                  </m:r>
                </m:e>
                <m:sub>
                  <m:r>
                    <w:rPr>
                      <w:rFonts w:ascii="Cambria Math" w:hAnsi="Cambria Math"/>
                      <w:sz w:val="30"/>
                      <w:szCs w:val="30"/>
                    </w:rPr>
                    <m:t>F</m:t>
                  </m:r>
                </m:sub>
              </m:sSub>
            </m:num>
            <m:den>
              <m:sSub>
                <m:sSubPr>
                  <m:ctrlPr>
                    <w:rPr>
                      <w:rFonts w:ascii="Cambria Math" w:hAnsi="Cambria Math"/>
                      <w:i/>
                      <w:sz w:val="30"/>
                      <w:szCs w:val="30"/>
                    </w:rPr>
                  </m:ctrlPr>
                </m:sSubPr>
                <m:e>
                  <m:r>
                    <w:rPr>
                      <w:rFonts w:ascii="Cambria Math" w:hAnsi="Cambria Math"/>
                      <w:sz w:val="30"/>
                      <w:szCs w:val="30"/>
                    </w:rPr>
                    <m:t>I</m:t>
                  </m:r>
                </m:e>
                <m:sub>
                  <m:r>
                    <w:rPr>
                      <w:rFonts w:ascii="Cambria Math" w:hAnsi="Cambria Math"/>
                      <w:sz w:val="30"/>
                      <w:szCs w:val="30"/>
                    </w:rPr>
                    <m:t>F</m:t>
                  </m:r>
                </m:sub>
              </m:sSub>
            </m:den>
          </m:f>
          <m:r>
            <w:rPr>
              <w:rFonts w:ascii="Cambria Math" w:hAnsi="Cambria Math"/>
              <w:sz w:val="30"/>
              <w:szCs w:val="30"/>
            </w:rPr>
            <m:t>=</m:t>
          </m:r>
          <m:f>
            <m:fPr>
              <m:ctrlPr>
                <w:rPr>
                  <w:rFonts w:ascii="Cambria Math" w:hAnsi="Cambria Math"/>
                  <w:i/>
                  <w:sz w:val="30"/>
                  <w:szCs w:val="30"/>
                </w:rPr>
              </m:ctrlPr>
            </m:fPr>
            <m:num>
              <m:r>
                <w:rPr>
                  <w:rFonts w:ascii="Cambria Math" w:hAnsi="Cambria Math"/>
                  <w:sz w:val="30"/>
                  <w:szCs w:val="30"/>
                </w:rPr>
                <m:t>5-3,8</m:t>
              </m:r>
            </m:num>
            <m:den>
              <m:r>
                <w:rPr>
                  <w:rFonts w:ascii="Cambria Math" w:hAnsi="Cambria Math"/>
                  <w:sz w:val="30"/>
                  <w:szCs w:val="30"/>
                </w:rPr>
                <m:t>5*10-3</m:t>
              </m:r>
            </m:den>
          </m:f>
          <m:r>
            <w:rPr>
              <w:rFonts w:ascii="Cambria Math" w:hAnsi="Cambria Math"/>
              <w:sz w:val="30"/>
              <w:szCs w:val="30"/>
            </w:rPr>
            <m:t>=24Ω</m:t>
          </m:r>
        </m:oMath>
      </m:oMathPara>
    </w:p>
    <w:p w14:paraId="38CCC33E" w14:textId="51610FBE" w:rsidR="001F51CA" w:rsidRPr="007C5B83" w:rsidRDefault="00BA400E" w:rsidP="001F51CA">
      <w:r>
        <w:rPr>
          <w:noProof/>
        </w:rPr>
        <mc:AlternateContent>
          <mc:Choice Requires="wps">
            <w:drawing>
              <wp:anchor distT="0" distB="0" distL="114300" distR="114300" simplePos="0" relativeHeight="251679744" behindDoc="0" locked="0" layoutInCell="1" allowOverlap="1" wp14:anchorId="67F0C106" wp14:editId="73DA0635">
                <wp:simplePos x="0" y="0"/>
                <wp:positionH relativeFrom="column">
                  <wp:posOffset>-28575</wp:posOffset>
                </wp:positionH>
                <wp:positionV relativeFrom="paragraph">
                  <wp:posOffset>5715000</wp:posOffset>
                </wp:positionV>
                <wp:extent cx="5760085" cy="266700"/>
                <wp:effectExtent l="0" t="0" r="0" b="0"/>
                <wp:wrapTopAndBottom/>
                <wp:docPr id="1363025021" name="Cuadro de texto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085" cy="266700"/>
                        </a:xfrm>
                        <a:prstGeom prst="rect">
                          <a:avLst/>
                        </a:prstGeom>
                        <a:solidFill>
                          <a:srgbClr val="FFFFFF"/>
                        </a:solidFill>
                        <a:ln>
                          <a:noFill/>
                        </a:ln>
                      </wps:spPr>
                      <wps:txbx>
                        <w:txbxContent>
                          <w:p w14:paraId="38AE8247" w14:textId="3BC3662B" w:rsidR="001F51CA" w:rsidRPr="007C5B83" w:rsidRDefault="001F51CA" w:rsidP="001F51CA">
                            <w:pPr>
                              <w:pStyle w:val="Descripcin"/>
                              <w:rPr>
                                <w:szCs w:val="20"/>
                              </w:rPr>
                            </w:pPr>
                            <w:bookmarkStart w:id="629" w:name="_Toc169374452"/>
                            <w:r w:rsidRPr="007C5B83">
                              <w:t xml:space="preserve">Figure </w:t>
                            </w:r>
                            <w:r w:rsidR="00F4107D">
                              <w:fldChar w:fldCharType="begin"/>
                            </w:r>
                            <w:r w:rsidR="00F4107D">
                              <w:instrText xml:space="preserve"> STYLEREF 1 \s </w:instrText>
                            </w:r>
                            <w:r w:rsidR="00F4107D">
                              <w:fldChar w:fldCharType="separate"/>
                            </w:r>
                            <w:r w:rsidR="00F4107D">
                              <w:rPr>
                                <w:noProof/>
                              </w:rPr>
                              <w:t>6</w:t>
                            </w:r>
                            <w:r w:rsidR="00F4107D">
                              <w:fldChar w:fldCharType="end"/>
                            </w:r>
                            <w:r w:rsidR="00F4107D">
                              <w:t>.</w:t>
                            </w:r>
                            <w:r w:rsidR="00F4107D">
                              <w:fldChar w:fldCharType="begin"/>
                            </w:r>
                            <w:r w:rsidR="00F4107D">
                              <w:instrText xml:space="preserve"> SEQ Figure \* ARABIC \s 1 </w:instrText>
                            </w:r>
                            <w:r w:rsidR="00F4107D">
                              <w:fldChar w:fldCharType="separate"/>
                            </w:r>
                            <w:r w:rsidR="00F4107D">
                              <w:rPr>
                                <w:noProof/>
                              </w:rPr>
                              <w:t>7</w:t>
                            </w:r>
                            <w:r w:rsidR="00F4107D">
                              <w:fldChar w:fldCharType="end"/>
                            </w:r>
                            <w:r w:rsidRPr="007C5B83">
                              <w:t>: LED Matrix Schematic</w:t>
                            </w:r>
                            <w:bookmarkEnd w:id="629"/>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67F0C106" id="Cuadro de texto 15" o:spid="_x0000_s1087" type="#_x0000_t202" style="position:absolute;left:0;text-align:left;margin-left:-2.25pt;margin-top:450pt;width:453.55pt;height:21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" stroked="f">
                <v:textbox style="mso-fit-shape-to-text:t" inset="0,0,0,0">
                  <w:txbxContent>
                    <w:p w14:paraId="38AE8247" w14:textId="3BC3662B" w:rsidR="001F51CA" w:rsidRPr="007C5B83" w:rsidRDefault="001F51CA" w:rsidP="001F51CA">
                      <w:pPr>
                        <w:pStyle w:val="Descripcin"/>
                        <w:rPr>
                          <w:szCs w:val="20"/>
                        </w:rPr>
                      </w:pPr>
                      <w:bookmarkStart w:id="630" w:name="_Toc169374452"/>
                      <w:r w:rsidRPr="007C5B83">
                        <w:t xml:space="preserve">Figure </w:t>
                      </w:r>
                      <w:r w:rsidR="00F4107D">
                        <w:fldChar w:fldCharType="begin"/>
                      </w:r>
                      <w:r w:rsidR="00F4107D">
                        <w:instrText xml:space="preserve"> STYLEREF 1 \s </w:instrText>
                      </w:r>
                      <w:r w:rsidR="00F4107D">
                        <w:fldChar w:fldCharType="separate"/>
                      </w:r>
                      <w:r w:rsidR="00F4107D">
                        <w:rPr>
                          <w:noProof/>
                        </w:rPr>
                        <w:t>6</w:t>
                      </w:r>
                      <w:r w:rsidR="00F4107D">
                        <w:fldChar w:fldCharType="end"/>
                      </w:r>
                      <w:r w:rsidR="00F4107D">
                        <w:t>.</w:t>
                      </w:r>
                      <w:r w:rsidR="00F4107D">
                        <w:fldChar w:fldCharType="begin"/>
                      </w:r>
                      <w:r w:rsidR="00F4107D">
                        <w:instrText xml:space="preserve"> SEQ Figure \* ARABIC \s 1 </w:instrText>
                      </w:r>
                      <w:r w:rsidR="00F4107D">
                        <w:fldChar w:fldCharType="separate"/>
                      </w:r>
                      <w:r w:rsidR="00F4107D">
                        <w:rPr>
                          <w:noProof/>
                        </w:rPr>
                        <w:t>7</w:t>
                      </w:r>
                      <w:r w:rsidR="00F4107D">
                        <w:fldChar w:fldCharType="end"/>
                      </w:r>
                      <w:r w:rsidRPr="007C5B83">
                        <w:t>: LED Matrix Schematic</w:t>
                      </w:r>
                      <w:bookmarkEnd w:id="630"/>
                    </w:p>
                  </w:txbxContent>
                </v:textbox>
                <w10:wrap type="topAndBottom"/>
              </v:shape>
            </w:pict>
          </mc:Fallback>
        </mc:AlternateContent>
      </w:r>
      <w:r w:rsidR="001F51CA" w:rsidRPr="007C5B83">
        <w:rPr>
          <w:noProof/>
        </w:rPr>
        <w:drawing>
          <wp:anchor distT="0" distB="0" distL="114300" distR="114300" simplePos="0" relativeHeight="251688960" behindDoc="1" locked="0" layoutInCell="1" allowOverlap="1" wp14:anchorId="5EFD70E1" wp14:editId="77B61A1A">
            <wp:simplePos x="0" y="0"/>
            <wp:positionH relativeFrom="column">
              <wp:posOffset>-7014</wp:posOffset>
            </wp:positionH>
            <wp:positionV relativeFrom="paragraph">
              <wp:posOffset>1104590</wp:posOffset>
            </wp:positionV>
            <wp:extent cx="5760085" cy="4467225"/>
            <wp:effectExtent l="0" t="0" r="0" b="0"/>
            <wp:wrapTopAndBottom/>
            <wp:docPr id="1173260073"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260073" name="Imagen 1" descr="Diagrama, Esquemático&#10;&#10;Descripción generada automáticamente"/>
                    <pic:cNvPicPr/>
                  </pic:nvPicPr>
                  <pic:blipFill>
                    <a:blip r:embed="rId59">
                      <a:extLst>
                        <a:ext uri="{28A0092B-C50C-407E-A947-70E740481C1C}">
                          <a14:useLocalDpi xmlns:a14="http://schemas.microsoft.com/office/drawing/2010/main" val="0"/>
                        </a:ext>
                      </a:extLst>
                    </a:blip>
                    <a:stretch>
                      <a:fillRect/>
                    </a:stretch>
                  </pic:blipFill>
                  <pic:spPr>
                    <a:xfrm>
                      <a:off x="0" y="0"/>
                      <a:ext cx="5760085" cy="4467225"/>
                    </a:xfrm>
                    <a:prstGeom prst="rect">
                      <a:avLst/>
                    </a:prstGeom>
                  </pic:spPr>
                </pic:pic>
              </a:graphicData>
            </a:graphic>
          </wp:anchor>
        </w:drawing>
      </w:r>
      <w:r w:rsidR="001F51CA" w:rsidRPr="007C5B83">
        <w:t xml:space="preserve">The resistance required will be 24 Ohms, but as a resistance with that value does not exist and with the intentions of simplifying the circuit, a resistance with value </w:t>
      </w:r>
      <m:oMath>
        <m:r>
          <w:rPr>
            <w:rFonts w:ascii="Cambria Math" w:hAnsi="Cambria Math"/>
          </w:rPr>
          <m:t>R=20Ω</m:t>
        </m:r>
      </m:oMath>
      <w:r w:rsidR="001F51CA" w:rsidRPr="007C5B83">
        <w:t xml:space="preserve"> will be used. The power dissipation is negligible as almost any resistor will be able to dissipate the small current. Finally, the schematic for the LED matrix will be the following:</w:t>
      </w:r>
    </w:p>
    <w:p w14:paraId="66FA4D6E" w14:textId="77777777" w:rsidR="001F51CA" w:rsidRPr="007C5B83" w:rsidRDefault="001F51CA" w:rsidP="001F51CA"/>
    <w:p w14:paraId="6D5A0062" w14:textId="619CDB05" w:rsidR="001F51CA" w:rsidRPr="007C5B83" w:rsidRDefault="00EA7379" w:rsidP="00EA7379">
      <w:pPr>
        <w:pStyle w:val="Ttulo4"/>
      </w:pPr>
      <w:r w:rsidRPr="007C5B83">
        <w:lastRenderedPageBreak/>
        <w:t>Raspberry Pi Pico</w:t>
      </w:r>
    </w:p>
    <w:p w14:paraId="2D564959" w14:textId="11707FCB" w:rsidR="00EA7379" w:rsidRPr="007C5B83" w:rsidRDefault="00EA7379" w:rsidP="00EA7379">
      <w:r w:rsidRPr="007C5B83">
        <w:t xml:space="preserve">The Raspberry Pi Pico is a fast, flexible and cheap microcontroller board, based on the RP2040. This board counts with 2 – 20 pin headers, that allow different connections like GPIO, I2C, SPI or UART. It can be programmed in </w:t>
      </w:r>
      <w:proofErr w:type="spellStart"/>
      <w:r w:rsidRPr="007C5B83">
        <w:t>MicroPython</w:t>
      </w:r>
      <w:proofErr w:type="spellEnd"/>
      <w:r w:rsidRPr="007C5B83">
        <w:t xml:space="preserve"> or C/C++, and thanks to this millions of projects explore its versatility.</w:t>
      </w:r>
    </w:p>
    <w:p w14:paraId="5F902077" w14:textId="176BC6D7" w:rsidR="00EA7379" w:rsidRPr="007C5B83" w:rsidRDefault="00EA7379" w:rsidP="00EA7379">
      <w:r w:rsidRPr="007C5B83">
        <w:t xml:space="preserve">The RPI Pico will </w:t>
      </w:r>
      <w:proofErr w:type="gramStart"/>
      <w:r w:rsidRPr="007C5B83">
        <w:t>be in charge of</w:t>
      </w:r>
      <w:proofErr w:type="gramEnd"/>
      <w:r w:rsidRPr="007C5B83">
        <w:t xml:space="preserve"> receiving data from the Jetson, interpreting it and acting according to the receiving data. The communication will be done using I2C, and the data received will include information about object detection and distances, relevant for the display on the LED matrix, the control of the RGB LED and the buzzer control.</w:t>
      </w:r>
    </w:p>
    <w:p w14:paraId="77E326D7" w14:textId="773E5471" w:rsidR="00370F7A" w:rsidRPr="007C5B83" w:rsidRDefault="00BA400E" w:rsidP="00EA7379">
      <w:r>
        <w:rPr>
          <w:noProof/>
        </w:rPr>
        <mc:AlternateContent>
          <mc:Choice Requires="wps">
            <w:drawing>
              <wp:anchor distT="0" distB="0" distL="114300" distR="114300" simplePos="0" relativeHeight="251680768" behindDoc="0" locked="0" layoutInCell="1" allowOverlap="1" wp14:anchorId="64D19D6B" wp14:editId="2D3A7281">
                <wp:simplePos x="0" y="0"/>
                <wp:positionH relativeFrom="margin">
                  <wp:align>right</wp:align>
                </wp:positionH>
                <wp:positionV relativeFrom="paragraph">
                  <wp:posOffset>5246370</wp:posOffset>
                </wp:positionV>
                <wp:extent cx="5760085" cy="266700"/>
                <wp:effectExtent l="0" t="0" r="0" b="0"/>
                <wp:wrapTopAndBottom/>
                <wp:docPr id="51416743" name="Cuadro de texto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085" cy="266700"/>
                        </a:xfrm>
                        <a:prstGeom prst="rect">
                          <a:avLst/>
                        </a:prstGeom>
                        <a:solidFill>
                          <a:srgbClr val="FFFFFF"/>
                        </a:solidFill>
                        <a:ln>
                          <a:noFill/>
                        </a:ln>
                      </wps:spPr>
                      <wps:txbx>
                        <w:txbxContent>
                          <w:p w14:paraId="35946B06" w14:textId="7739B537" w:rsidR="00370F7A" w:rsidRPr="007C5B83" w:rsidRDefault="00370F7A" w:rsidP="00370F7A">
                            <w:pPr>
                              <w:pStyle w:val="Descripcin"/>
                              <w:rPr>
                                <w:szCs w:val="20"/>
                              </w:rPr>
                            </w:pPr>
                            <w:bookmarkStart w:id="631" w:name="_Toc169374453"/>
                            <w:r w:rsidRPr="007C5B83">
                              <w:t xml:space="preserve">Figure </w:t>
                            </w:r>
                            <w:r w:rsidR="00F4107D">
                              <w:fldChar w:fldCharType="begin"/>
                            </w:r>
                            <w:r w:rsidR="00F4107D">
                              <w:instrText xml:space="preserve"> STYLEREF 1 \s </w:instrText>
                            </w:r>
                            <w:r w:rsidR="00F4107D">
                              <w:fldChar w:fldCharType="separate"/>
                            </w:r>
                            <w:r w:rsidR="00F4107D">
                              <w:rPr>
                                <w:noProof/>
                              </w:rPr>
                              <w:t>6</w:t>
                            </w:r>
                            <w:r w:rsidR="00F4107D">
                              <w:fldChar w:fldCharType="end"/>
                            </w:r>
                            <w:r w:rsidR="00F4107D">
                              <w:t>.</w:t>
                            </w:r>
                            <w:r w:rsidR="00F4107D">
                              <w:fldChar w:fldCharType="begin"/>
                            </w:r>
                            <w:r w:rsidR="00F4107D">
                              <w:instrText xml:space="preserve"> SEQ Figure \* ARABIC \s 1 </w:instrText>
                            </w:r>
                            <w:r w:rsidR="00F4107D">
                              <w:fldChar w:fldCharType="separate"/>
                            </w:r>
                            <w:r w:rsidR="00F4107D">
                              <w:rPr>
                                <w:noProof/>
                              </w:rPr>
                              <w:t>8</w:t>
                            </w:r>
                            <w:r w:rsidR="00F4107D">
                              <w:fldChar w:fldCharType="end"/>
                            </w:r>
                            <w:r w:rsidRPr="007C5B83">
                              <w:t>: PCB connection Schematic.</w:t>
                            </w:r>
                            <w:bookmarkEnd w:id="631"/>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64D19D6B" id="Cuadro de texto 14" o:spid="_x0000_s1088" type="#_x0000_t202" style="position:absolute;left:0;text-align:left;margin-left:402.35pt;margin-top:413.1pt;width:453.55pt;height:21pt;z-index:2516807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" stroked="f">
                <v:textbox style="mso-fit-shape-to-text:t" inset="0,0,0,0">
                  <w:txbxContent>
                    <w:p w14:paraId="35946B06" w14:textId="7739B537" w:rsidR="00370F7A" w:rsidRPr="007C5B83" w:rsidRDefault="00370F7A" w:rsidP="00370F7A">
                      <w:pPr>
                        <w:pStyle w:val="Descripcin"/>
                        <w:rPr>
                          <w:szCs w:val="20"/>
                        </w:rPr>
                      </w:pPr>
                      <w:bookmarkStart w:id="632" w:name="_Toc169374453"/>
                      <w:r w:rsidRPr="007C5B83">
                        <w:t xml:space="preserve">Figure </w:t>
                      </w:r>
                      <w:r w:rsidR="00F4107D">
                        <w:fldChar w:fldCharType="begin"/>
                      </w:r>
                      <w:r w:rsidR="00F4107D">
                        <w:instrText xml:space="preserve"> STYLEREF 1 \s </w:instrText>
                      </w:r>
                      <w:r w:rsidR="00F4107D">
                        <w:fldChar w:fldCharType="separate"/>
                      </w:r>
                      <w:r w:rsidR="00F4107D">
                        <w:rPr>
                          <w:noProof/>
                        </w:rPr>
                        <w:t>6</w:t>
                      </w:r>
                      <w:r w:rsidR="00F4107D">
                        <w:fldChar w:fldCharType="end"/>
                      </w:r>
                      <w:r w:rsidR="00F4107D">
                        <w:t>.</w:t>
                      </w:r>
                      <w:r w:rsidR="00F4107D">
                        <w:fldChar w:fldCharType="begin"/>
                      </w:r>
                      <w:r w:rsidR="00F4107D">
                        <w:instrText xml:space="preserve"> SEQ Figure \* ARABIC \s 1 </w:instrText>
                      </w:r>
                      <w:r w:rsidR="00F4107D">
                        <w:fldChar w:fldCharType="separate"/>
                      </w:r>
                      <w:r w:rsidR="00F4107D">
                        <w:rPr>
                          <w:noProof/>
                        </w:rPr>
                        <w:t>8</w:t>
                      </w:r>
                      <w:r w:rsidR="00F4107D">
                        <w:fldChar w:fldCharType="end"/>
                      </w:r>
                      <w:r w:rsidRPr="007C5B83">
                        <w:t>: PCB connection Schematic.</w:t>
                      </w:r>
                      <w:bookmarkEnd w:id="632"/>
                    </w:p>
                  </w:txbxContent>
                </v:textbox>
                <w10:wrap type="topAndBottom" anchorx="margin"/>
              </v:shape>
            </w:pict>
          </mc:Fallback>
        </mc:AlternateContent>
      </w:r>
      <w:r w:rsidRPr="007C5B83">
        <w:rPr>
          <w:noProof/>
        </w:rPr>
        <w:drawing>
          <wp:anchor distT="0" distB="0" distL="114300" distR="114300" simplePos="0" relativeHeight="251697152" behindDoc="0" locked="0" layoutInCell="1" allowOverlap="1" wp14:anchorId="2848013C" wp14:editId="766E30D1">
            <wp:simplePos x="0" y="0"/>
            <wp:positionH relativeFrom="margin">
              <wp:align>center</wp:align>
            </wp:positionH>
            <wp:positionV relativeFrom="paragraph">
              <wp:posOffset>720725</wp:posOffset>
            </wp:positionV>
            <wp:extent cx="6252210" cy="4267835"/>
            <wp:effectExtent l="0" t="0" r="0" b="0"/>
            <wp:wrapTopAndBottom/>
            <wp:docPr id="112617905"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17905" name="Imagen 1" descr="Diagrama, Esquemático&#10;&#10;Descripción generada automáticamente"/>
                    <pic:cNvPicPr/>
                  </pic:nvPicPr>
                  <pic:blipFill>
                    <a:blip r:embed="rId60"/>
                    <a:stretch>
                      <a:fillRect/>
                    </a:stretch>
                  </pic:blipFill>
                  <pic:spPr>
                    <a:xfrm>
                      <a:off x="0" y="0"/>
                      <a:ext cx="6252210" cy="4267835"/>
                    </a:xfrm>
                    <a:prstGeom prst="rect">
                      <a:avLst/>
                    </a:prstGeom>
                  </pic:spPr>
                </pic:pic>
              </a:graphicData>
            </a:graphic>
            <wp14:sizeRelH relativeFrom="margin">
              <wp14:pctWidth>0</wp14:pctWidth>
            </wp14:sizeRelH>
            <wp14:sizeRelV relativeFrom="margin">
              <wp14:pctHeight>0</wp14:pctHeight>
            </wp14:sizeRelV>
          </wp:anchor>
        </w:drawing>
      </w:r>
      <w:r w:rsidR="00EA7379" w:rsidRPr="007C5B83">
        <w:t>Following,</w:t>
      </w:r>
      <w:r w:rsidR="00370F7A" w:rsidRPr="007C5B83">
        <w:t xml:space="preserve"> the schematic for the control of the different components using the PCB and the list of components connected on each pin:</w:t>
      </w:r>
    </w:p>
    <w:p w14:paraId="017648D3" w14:textId="69A46037" w:rsidR="001F51CA" w:rsidRPr="007C5B83" w:rsidRDefault="001F51CA" w:rsidP="00AC1441"/>
    <w:p w14:paraId="7FBE07F3" w14:textId="6DD6673F" w:rsidR="00BA400E" w:rsidRDefault="00BA400E" w:rsidP="000D2F14">
      <w:pPr>
        <w:pStyle w:val="Descripcin"/>
        <w:keepNext/>
      </w:pPr>
      <w:bookmarkStart w:id="633" w:name="_Toc169374401"/>
    </w:p>
    <w:p w14:paraId="218F2878" w14:textId="0EA551C3" w:rsidR="00BA400E" w:rsidRDefault="00BA400E" w:rsidP="00BA400E"/>
    <w:p w14:paraId="6A44E3D9" w14:textId="77777777" w:rsidR="00BA400E" w:rsidRDefault="00BA400E" w:rsidP="00BA400E"/>
    <w:p w14:paraId="632E2C05" w14:textId="77777777" w:rsidR="00BA400E" w:rsidRPr="00BA400E" w:rsidRDefault="00BA400E" w:rsidP="00BA400E"/>
    <w:p w14:paraId="55E9409B" w14:textId="2BB5FD2A" w:rsidR="000D2F14" w:rsidRPr="007C5B83" w:rsidRDefault="000D2F14" w:rsidP="000D2F14">
      <w:pPr>
        <w:pStyle w:val="Descripcin"/>
        <w:keepNext/>
      </w:pPr>
      <w:r w:rsidRPr="007C5B83">
        <w:t xml:space="preserve">Table </w:t>
      </w:r>
      <w:r w:rsidR="00D43C02">
        <w:fldChar w:fldCharType="begin"/>
      </w:r>
      <w:r w:rsidR="00D43C02">
        <w:instrText xml:space="preserve"> STYLEREF 1 \s </w:instrText>
      </w:r>
      <w:r w:rsidR="00D43C02">
        <w:fldChar w:fldCharType="separate"/>
      </w:r>
      <w:r w:rsidR="00D43C02">
        <w:rPr>
          <w:noProof/>
        </w:rPr>
        <w:t>6</w:t>
      </w:r>
      <w:r w:rsidR="00D43C02">
        <w:fldChar w:fldCharType="end"/>
      </w:r>
      <w:r w:rsidR="00D43C02">
        <w:t>.</w:t>
      </w:r>
      <w:r w:rsidR="00D43C02">
        <w:fldChar w:fldCharType="begin"/>
      </w:r>
      <w:r w:rsidR="00D43C02">
        <w:instrText xml:space="preserve"> SEQ Table \* ARABIC \s 1 </w:instrText>
      </w:r>
      <w:r w:rsidR="00D43C02">
        <w:fldChar w:fldCharType="separate"/>
      </w:r>
      <w:r w:rsidR="00D43C02">
        <w:rPr>
          <w:noProof/>
        </w:rPr>
        <w:t>1</w:t>
      </w:r>
      <w:r w:rsidR="00D43C02">
        <w:fldChar w:fldCharType="end"/>
      </w:r>
      <w:r w:rsidRPr="007C5B83">
        <w:t>: Raspberry Pi Pico Pinout</w:t>
      </w:r>
      <w:bookmarkEnd w:id="633"/>
    </w:p>
    <w:tbl>
      <w:tblPr>
        <w:tblStyle w:val="Tablaconcuadrcula5oscura-nfasis1"/>
        <w:tblW w:w="0" w:type="auto"/>
        <w:tblLook w:val="04A0" w:firstRow="1" w:lastRow="0" w:firstColumn="1" w:lastColumn="0" w:noHBand="0" w:noVBand="1"/>
      </w:tblPr>
      <w:tblGrid>
        <w:gridCol w:w="1842"/>
        <w:gridCol w:w="1842"/>
        <w:gridCol w:w="1842"/>
        <w:gridCol w:w="1842"/>
      </w:tblGrid>
      <w:tr w:rsidR="00370F7A" w:rsidRPr="007C5B83" w14:paraId="2ECEA6DE" w14:textId="77777777" w:rsidTr="00370F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2" w:type="dxa"/>
          </w:tcPr>
          <w:p w14:paraId="5DF66DCF" w14:textId="0CB68F49" w:rsidR="00370F7A" w:rsidRPr="007C5B83" w:rsidRDefault="00370F7A" w:rsidP="00370F7A">
            <w:pPr>
              <w:jc w:val="center"/>
            </w:pPr>
            <w:r w:rsidRPr="007C5B83">
              <w:t>Pin Number</w:t>
            </w:r>
          </w:p>
        </w:tc>
        <w:tc>
          <w:tcPr>
            <w:tcW w:w="1842" w:type="dxa"/>
          </w:tcPr>
          <w:p w14:paraId="51DF860D" w14:textId="3B5C8CBF" w:rsidR="00370F7A" w:rsidRPr="007C5B83" w:rsidRDefault="00370F7A" w:rsidP="00370F7A">
            <w:pPr>
              <w:jc w:val="center"/>
              <w:cnfStyle w:val="100000000000" w:firstRow="1" w:lastRow="0" w:firstColumn="0" w:lastColumn="0" w:oddVBand="0" w:evenVBand="0" w:oddHBand="0" w:evenHBand="0" w:firstRowFirstColumn="0" w:firstRowLastColumn="0" w:lastRowFirstColumn="0" w:lastRowLastColumn="0"/>
            </w:pPr>
            <w:r w:rsidRPr="007C5B83">
              <w:t>Connection</w:t>
            </w:r>
          </w:p>
        </w:tc>
        <w:tc>
          <w:tcPr>
            <w:tcW w:w="1842" w:type="dxa"/>
          </w:tcPr>
          <w:p w14:paraId="07267120" w14:textId="7D0FC70C" w:rsidR="00370F7A" w:rsidRPr="007C5B83" w:rsidRDefault="00370F7A" w:rsidP="00370F7A">
            <w:pPr>
              <w:jc w:val="center"/>
              <w:cnfStyle w:val="100000000000" w:firstRow="1" w:lastRow="0" w:firstColumn="0" w:lastColumn="0" w:oddVBand="0" w:evenVBand="0" w:oddHBand="0" w:evenHBand="0" w:firstRowFirstColumn="0" w:firstRowLastColumn="0" w:lastRowFirstColumn="0" w:lastRowLastColumn="0"/>
            </w:pPr>
            <w:r w:rsidRPr="007C5B83">
              <w:t>Pin Number</w:t>
            </w:r>
          </w:p>
        </w:tc>
        <w:tc>
          <w:tcPr>
            <w:tcW w:w="1842" w:type="dxa"/>
          </w:tcPr>
          <w:p w14:paraId="68CE8847" w14:textId="6E9FC622" w:rsidR="00370F7A" w:rsidRPr="007C5B83" w:rsidRDefault="00370F7A" w:rsidP="00370F7A">
            <w:pPr>
              <w:jc w:val="center"/>
              <w:cnfStyle w:val="100000000000" w:firstRow="1" w:lastRow="0" w:firstColumn="0" w:lastColumn="0" w:oddVBand="0" w:evenVBand="0" w:oddHBand="0" w:evenHBand="0" w:firstRowFirstColumn="0" w:firstRowLastColumn="0" w:lastRowFirstColumn="0" w:lastRowLastColumn="0"/>
            </w:pPr>
            <w:r w:rsidRPr="007C5B83">
              <w:t>Connection</w:t>
            </w:r>
          </w:p>
        </w:tc>
      </w:tr>
      <w:tr w:rsidR="00370F7A" w:rsidRPr="007C5B83" w14:paraId="0CF852DA" w14:textId="77777777" w:rsidTr="00370F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2" w:type="dxa"/>
          </w:tcPr>
          <w:p w14:paraId="48E44DC4" w14:textId="0281079B" w:rsidR="00370F7A" w:rsidRPr="007C5B83" w:rsidRDefault="00370F7A" w:rsidP="00370F7A">
            <w:pPr>
              <w:jc w:val="center"/>
            </w:pPr>
            <w:r w:rsidRPr="007C5B83">
              <w:t>1</w:t>
            </w:r>
          </w:p>
        </w:tc>
        <w:tc>
          <w:tcPr>
            <w:tcW w:w="1842" w:type="dxa"/>
          </w:tcPr>
          <w:p w14:paraId="79883E1A" w14:textId="50FEFABA" w:rsidR="00370F7A" w:rsidRPr="007C5B83" w:rsidRDefault="000D2F14" w:rsidP="00370F7A">
            <w:pPr>
              <w:jc w:val="center"/>
              <w:cnfStyle w:val="000000100000" w:firstRow="0" w:lastRow="0" w:firstColumn="0" w:lastColumn="0" w:oddVBand="0" w:evenVBand="0" w:oddHBand="1" w:evenHBand="0" w:firstRowFirstColumn="0" w:firstRowLastColumn="0" w:lastRowFirstColumn="0" w:lastRowLastColumn="0"/>
            </w:pPr>
            <w:r w:rsidRPr="007C5B83">
              <w:t>ULN2003A_1_1</w:t>
            </w:r>
          </w:p>
        </w:tc>
        <w:tc>
          <w:tcPr>
            <w:tcW w:w="1842" w:type="dxa"/>
            <w:shd w:val="clear" w:color="auto" w:fill="4F81BD" w:themeFill="accent1"/>
          </w:tcPr>
          <w:p w14:paraId="7AC36CD8" w14:textId="61D5C288" w:rsidR="00370F7A" w:rsidRPr="007C5B83" w:rsidRDefault="00370F7A" w:rsidP="00370F7A">
            <w:pPr>
              <w:jc w:val="center"/>
              <w:cnfStyle w:val="000000100000" w:firstRow="0" w:lastRow="0" w:firstColumn="0" w:lastColumn="0" w:oddVBand="0" w:evenVBand="0" w:oddHBand="1" w:evenHBand="0" w:firstRowFirstColumn="0" w:firstRowLastColumn="0" w:lastRowFirstColumn="0" w:lastRowLastColumn="0"/>
              <w:rPr>
                <w:color w:val="FFFFFF" w:themeColor="background1"/>
              </w:rPr>
            </w:pPr>
            <w:r w:rsidRPr="007C5B83">
              <w:rPr>
                <w:color w:val="FFFFFF" w:themeColor="background1"/>
              </w:rPr>
              <w:t>40</w:t>
            </w:r>
          </w:p>
        </w:tc>
        <w:tc>
          <w:tcPr>
            <w:tcW w:w="1842" w:type="dxa"/>
          </w:tcPr>
          <w:p w14:paraId="36338EFC" w14:textId="7EFC930B" w:rsidR="00370F7A" w:rsidRPr="007C5B83" w:rsidRDefault="000D2F14" w:rsidP="00370F7A">
            <w:pPr>
              <w:jc w:val="center"/>
              <w:cnfStyle w:val="000000100000" w:firstRow="0" w:lastRow="0" w:firstColumn="0" w:lastColumn="0" w:oddVBand="0" w:evenVBand="0" w:oddHBand="1" w:evenHBand="0" w:firstRowFirstColumn="0" w:firstRowLastColumn="0" w:lastRowFirstColumn="0" w:lastRowLastColumn="0"/>
            </w:pPr>
            <w:r w:rsidRPr="007C5B83">
              <w:t>-</w:t>
            </w:r>
          </w:p>
        </w:tc>
      </w:tr>
      <w:tr w:rsidR="00370F7A" w:rsidRPr="007C5B83" w14:paraId="2C0C6BE0" w14:textId="77777777" w:rsidTr="00370F7A">
        <w:tc>
          <w:tcPr>
            <w:cnfStyle w:val="001000000000" w:firstRow="0" w:lastRow="0" w:firstColumn="1" w:lastColumn="0" w:oddVBand="0" w:evenVBand="0" w:oddHBand="0" w:evenHBand="0" w:firstRowFirstColumn="0" w:firstRowLastColumn="0" w:lastRowFirstColumn="0" w:lastRowLastColumn="0"/>
            <w:tcW w:w="1842" w:type="dxa"/>
          </w:tcPr>
          <w:p w14:paraId="2D8F2B5F" w14:textId="2B0D8586" w:rsidR="00370F7A" w:rsidRPr="007C5B83" w:rsidRDefault="00370F7A" w:rsidP="00370F7A">
            <w:pPr>
              <w:jc w:val="center"/>
            </w:pPr>
            <w:r w:rsidRPr="007C5B83">
              <w:t>2</w:t>
            </w:r>
          </w:p>
        </w:tc>
        <w:tc>
          <w:tcPr>
            <w:tcW w:w="1842" w:type="dxa"/>
          </w:tcPr>
          <w:p w14:paraId="687F9B80" w14:textId="616CF42E" w:rsidR="00370F7A" w:rsidRPr="007C5B83" w:rsidRDefault="000D2F14" w:rsidP="00370F7A">
            <w:pPr>
              <w:jc w:val="center"/>
              <w:cnfStyle w:val="000000000000" w:firstRow="0" w:lastRow="0" w:firstColumn="0" w:lastColumn="0" w:oddVBand="0" w:evenVBand="0" w:oddHBand="0" w:evenHBand="0" w:firstRowFirstColumn="0" w:firstRowLastColumn="0" w:lastRowFirstColumn="0" w:lastRowLastColumn="0"/>
            </w:pPr>
            <w:r w:rsidRPr="007C5B83">
              <w:t>ULN2003A_1_2</w:t>
            </w:r>
          </w:p>
        </w:tc>
        <w:tc>
          <w:tcPr>
            <w:tcW w:w="1842" w:type="dxa"/>
            <w:shd w:val="clear" w:color="auto" w:fill="4F81BD" w:themeFill="accent1"/>
          </w:tcPr>
          <w:p w14:paraId="027D5BFD" w14:textId="53B3EB4A" w:rsidR="00370F7A" w:rsidRPr="007C5B83" w:rsidRDefault="00370F7A" w:rsidP="00370F7A">
            <w:pPr>
              <w:jc w:val="center"/>
              <w:cnfStyle w:val="000000000000" w:firstRow="0" w:lastRow="0" w:firstColumn="0" w:lastColumn="0" w:oddVBand="0" w:evenVBand="0" w:oddHBand="0" w:evenHBand="0" w:firstRowFirstColumn="0" w:firstRowLastColumn="0" w:lastRowFirstColumn="0" w:lastRowLastColumn="0"/>
              <w:rPr>
                <w:color w:val="FFFFFF" w:themeColor="background1"/>
              </w:rPr>
            </w:pPr>
            <w:r w:rsidRPr="007C5B83">
              <w:rPr>
                <w:color w:val="FFFFFF" w:themeColor="background1"/>
              </w:rPr>
              <w:t>39</w:t>
            </w:r>
          </w:p>
        </w:tc>
        <w:tc>
          <w:tcPr>
            <w:tcW w:w="1842" w:type="dxa"/>
          </w:tcPr>
          <w:p w14:paraId="1E3EAE43" w14:textId="3AA219A3" w:rsidR="00370F7A" w:rsidRPr="007C5B83" w:rsidRDefault="000D2F14" w:rsidP="00370F7A">
            <w:pPr>
              <w:jc w:val="center"/>
              <w:cnfStyle w:val="000000000000" w:firstRow="0" w:lastRow="0" w:firstColumn="0" w:lastColumn="0" w:oddVBand="0" w:evenVBand="0" w:oddHBand="0" w:evenHBand="0" w:firstRowFirstColumn="0" w:firstRowLastColumn="0" w:lastRowFirstColumn="0" w:lastRowLastColumn="0"/>
            </w:pPr>
            <w:r w:rsidRPr="007C5B83">
              <w:t>+5V</w:t>
            </w:r>
          </w:p>
        </w:tc>
      </w:tr>
      <w:tr w:rsidR="00370F7A" w:rsidRPr="007C5B83" w14:paraId="2CDB514B" w14:textId="77777777" w:rsidTr="00370F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2" w:type="dxa"/>
          </w:tcPr>
          <w:p w14:paraId="73933EE6" w14:textId="40C832B5" w:rsidR="00370F7A" w:rsidRPr="007C5B83" w:rsidRDefault="00370F7A" w:rsidP="00370F7A">
            <w:pPr>
              <w:jc w:val="center"/>
            </w:pPr>
            <w:r w:rsidRPr="007C5B83">
              <w:t>3</w:t>
            </w:r>
          </w:p>
        </w:tc>
        <w:tc>
          <w:tcPr>
            <w:tcW w:w="1842" w:type="dxa"/>
          </w:tcPr>
          <w:p w14:paraId="72E0E52E" w14:textId="515426AF" w:rsidR="00370F7A" w:rsidRPr="007C5B83" w:rsidRDefault="000D2F14" w:rsidP="00370F7A">
            <w:pPr>
              <w:jc w:val="center"/>
              <w:cnfStyle w:val="000000100000" w:firstRow="0" w:lastRow="0" w:firstColumn="0" w:lastColumn="0" w:oddVBand="0" w:evenVBand="0" w:oddHBand="1" w:evenHBand="0" w:firstRowFirstColumn="0" w:firstRowLastColumn="0" w:lastRowFirstColumn="0" w:lastRowLastColumn="0"/>
            </w:pPr>
            <w:r w:rsidRPr="007C5B83">
              <w:t>-</w:t>
            </w:r>
          </w:p>
        </w:tc>
        <w:tc>
          <w:tcPr>
            <w:tcW w:w="1842" w:type="dxa"/>
            <w:shd w:val="clear" w:color="auto" w:fill="4F81BD" w:themeFill="accent1"/>
          </w:tcPr>
          <w:p w14:paraId="38C4F7A5" w14:textId="24448C9A" w:rsidR="00370F7A" w:rsidRPr="007C5B83" w:rsidRDefault="00370F7A" w:rsidP="00370F7A">
            <w:pPr>
              <w:jc w:val="center"/>
              <w:cnfStyle w:val="000000100000" w:firstRow="0" w:lastRow="0" w:firstColumn="0" w:lastColumn="0" w:oddVBand="0" w:evenVBand="0" w:oddHBand="1" w:evenHBand="0" w:firstRowFirstColumn="0" w:firstRowLastColumn="0" w:lastRowFirstColumn="0" w:lastRowLastColumn="0"/>
              <w:rPr>
                <w:color w:val="FFFFFF" w:themeColor="background1"/>
              </w:rPr>
            </w:pPr>
            <w:r w:rsidRPr="007C5B83">
              <w:rPr>
                <w:color w:val="FFFFFF" w:themeColor="background1"/>
              </w:rPr>
              <w:t>38</w:t>
            </w:r>
          </w:p>
        </w:tc>
        <w:tc>
          <w:tcPr>
            <w:tcW w:w="1842" w:type="dxa"/>
          </w:tcPr>
          <w:p w14:paraId="775D3800" w14:textId="17C3109E" w:rsidR="00370F7A" w:rsidRPr="007C5B83" w:rsidRDefault="000D2F14" w:rsidP="00370F7A">
            <w:pPr>
              <w:jc w:val="center"/>
              <w:cnfStyle w:val="000000100000" w:firstRow="0" w:lastRow="0" w:firstColumn="0" w:lastColumn="0" w:oddVBand="0" w:evenVBand="0" w:oddHBand="1" w:evenHBand="0" w:firstRowFirstColumn="0" w:firstRowLastColumn="0" w:lastRowFirstColumn="0" w:lastRowLastColumn="0"/>
            </w:pPr>
            <w:r w:rsidRPr="007C5B83">
              <w:t>GND</w:t>
            </w:r>
          </w:p>
        </w:tc>
      </w:tr>
      <w:tr w:rsidR="00370F7A" w:rsidRPr="007C5B83" w14:paraId="60DEFE2D" w14:textId="77777777" w:rsidTr="00370F7A">
        <w:tc>
          <w:tcPr>
            <w:cnfStyle w:val="001000000000" w:firstRow="0" w:lastRow="0" w:firstColumn="1" w:lastColumn="0" w:oddVBand="0" w:evenVBand="0" w:oddHBand="0" w:evenHBand="0" w:firstRowFirstColumn="0" w:firstRowLastColumn="0" w:lastRowFirstColumn="0" w:lastRowLastColumn="0"/>
            <w:tcW w:w="1842" w:type="dxa"/>
          </w:tcPr>
          <w:p w14:paraId="74CA879B" w14:textId="5B4E301B" w:rsidR="00370F7A" w:rsidRPr="007C5B83" w:rsidRDefault="00370F7A" w:rsidP="00370F7A">
            <w:pPr>
              <w:jc w:val="center"/>
            </w:pPr>
            <w:r w:rsidRPr="007C5B83">
              <w:t>4</w:t>
            </w:r>
          </w:p>
        </w:tc>
        <w:tc>
          <w:tcPr>
            <w:tcW w:w="1842" w:type="dxa"/>
          </w:tcPr>
          <w:p w14:paraId="18C12B97" w14:textId="5BCC9A66" w:rsidR="00370F7A" w:rsidRPr="007C5B83" w:rsidRDefault="000D2F14" w:rsidP="00370F7A">
            <w:pPr>
              <w:jc w:val="center"/>
              <w:cnfStyle w:val="000000000000" w:firstRow="0" w:lastRow="0" w:firstColumn="0" w:lastColumn="0" w:oddVBand="0" w:evenVBand="0" w:oddHBand="0" w:evenHBand="0" w:firstRowFirstColumn="0" w:firstRowLastColumn="0" w:lastRowFirstColumn="0" w:lastRowLastColumn="0"/>
            </w:pPr>
            <w:r w:rsidRPr="007C5B83">
              <w:t>ULN2003A_1_3</w:t>
            </w:r>
          </w:p>
        </w:tc>
        <w:tc>
          <w:tcPr>
            <w:tcW w:w="1842" w:type="dxa"/>
            <w:shd w:val="clear" w:color="auto" w:fill="4F81BD" w:themeFill="accent1"/>
          </w:tcPr>
          <w:p w14:paraId="45B1F115" w14:textId="3CE8B55F" w:rsidR="00370F7A" w:rsidRPr="007C5B83" w:rsidRDefault="00370F7A" w:rsidP="00370F7A">
            <w:pPr>
              <w:jc w:val="center"/>
              <w:cnfStyle w:val="000000000000" w:firstRow="0" w:lastRow="0" w:firstColumn="0" w:lastColumn="0" w:oddVBand="0" w:evenVBand="0" w:oddHBand="0" w:evenHBand="0" w:firstRowFirstColumn="0" w:firstRowLastColumn="0" w:lastRowFirstColumn="0" w:lastRowLastColumn="0"/>
              <w:rPr>
                <w:color w:val="FFFFFF" w:themeColor="background1"/>
              </w:rPr>
            </w:pPr>
            <w:r w:rsidRPr="007C5B83">
              <w:rPr>
                <w:color w:val="FFFFFF" w:themeColor="background1"/>
              </w:rPr>
              <w:t>37</w:t>
            </w:r>
          </w:p>
        </w:tc>
        <w:tc>
          <w:tcPr>
            <w:tcW w:w="1842" w:type="dxa"/>
          </w:tcPr>
          <w:p w14:paraId="567A996E" w14:textId="31614DDF" w:rsidR="00370F7A" w:rsidRPr="007C5B83" w:rsidRDefault="000D2F14" w:rsidP="00370F7A">
            <w:pPr>
              <w:jc w:val="center"/>
              <w:cnfStyle w:val="000000000000" w:firstRow="0" w:lastRow="0" w:firstColumn="0" w:lastColumn="0" w:oddVBand="0" w:evenVBand="0" w:oddHBand="0" w:evenHBand="0" w:firstRowFirstColumn="0" w:firstRowLastColumn="0" w:lastRowFirstColumn="0" w:lastRowLastColumn="0"/>
            </w:pPr>
            <w:r w:rsidRPr="007C5B83">
              <w:t>-</w:t>
            </w:r>
          </w:p>
        </w:tc>
      </w:tr>
      <w:tr w:rsidR="00370F7A" w:rsidRPr="007C5B83" w14:paraId="0C21A6FF" w14:textId="77777777" w:rsidTr="00370F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2" w:type="dxa"/>
          </w:tcPr>
          <w:p w14:paraId="65C9ED05" w14:textId="61985A4B" w:rsidR="00370F7A" w:rsidRPr="007C5B83" w:rsidRDefault="00370F7A" w:rsidP="00370F7A">
            <w:pPr>
              <w:jc w:val="center"/>
            </w:pPr>
            <w:r w:rsidRPr="007C5B83">
              <w:t>5</w:t>
            </w:r>
          </w:p>
        </w:tc>
        <w:tc>
          <w:tcPr>
            <w:tcW w:w="1842" w:type="dxa"/>
          </w:tcPr>
          <w:p w14:paraId="0E96CF82" w14:textId="2C651D5A" w:rsidR="00370F7A" w:rsidRPr="007C5B83" w:rsidRDefault="000D2F14" w:rsidP="00370F7A">
            <w:pPr>
              <w:jc w:val="center"/>
              <w:cnfStyle w:val="000000100000" w:firstRow="0" w:lastRow="0" w:firstColumn="0" w:lastColumn="0" w:oddVBand="0" w:evenVBand="0" w:oddHBand="1" w:evenHBand="0" w:firstRowFirstColumn="0" w:firstRowLastColumn="0" w:lastRowFirstColumn="0" w:lastRowLastColumn="0"/>
            </w:pPr>
            <w:r w:rsidRPr="007C5B83">
              <w:t>ULN2003A_1_4</w:t>
            </w:r>
          </w:p>
        </w:tc>
        <w:tc>
          <w:tcPr>
            <w:tcW w:w="1842" w:type="dxa"/>
            <w:shd w:val="clear" w:color="auto" w:fill="4F81BD" w:themeFill="accent1"/>
          </w:tcPr>
          <w:p w14:paraId="4AA356EA" w14:textId="06500E12" w:rsidR="00370F7A" w:rsidRPr="007C5B83" w:rsidRDefault="00370F7A" w:rsidP="00370F7A">
            <w:pPr>
              <w:jc w:val="center"/>
              <w:cnfStyle w:val="000000100000" w:firstRow="0" w:lastRow="0" w:firstColumn="0" w:lastColumn="0" w:oddVBand="0" w:evenVBand="0" w:oddHBand="1" w:evenHBand="0" w:firstRowFirstColumn="0" w:firstRowLastColumn="0" w:lastRowFirstColumn="0" w:lastRowLastColumn="0"/>
              <w:rPr>
                <w:color w:val="FFFFFF" w:themeColor="background1"/>
              </w:rPr>
            </w:pPr>
            <w:r w:rsidRPr="007C5B83">
              <w:rPr>
                <w:color w:val="FFFFFF" w:themeColor="background1"/>
              </w:rPr>
              <w:t>36</w:t>
            </w:r>
          </w:p>
        </w:tc>
        <w:tc>
          <w:tcPr>
            <w:tcW w:w="1842" w:type="dxa"/>
          </w:tcPr>
          <w:p w14:paraId="774A1AAF" w14:textId="7F11D92C" w:rsidR="00370F7A" w:rsidRPr="007C5B83" w:rsidRDefault="000D2F14" w:rsidP="00370F7A">
            <w:pPr>
              <w:jc w:val="center"/>
              <w:cnfStyle w:val="000000100000" w:firstRow="0" w:lastRow="0" w:firstColumn="0" w:lastColumn="0" w:oddVBand="0" w:evenVBand="0" w:oddHBand="1" w:evenHBand="0" w:firstRowFirstColumn="0" w:firstRowLastColumn="0" w:lastRowFirstColumn="0" w:lastRowLastColumn="0"/>
            </w:pPr>
            <w:r w:rsidRPr="007C5B83">
              <w:t>+3,3V</w:t>
            </w:r>
          </w:p>
        </w:tc>
      </w:tr>
      <w:tr w:rsidR="00370F7A" w:rsidRPr="007C5B83" w14:paraId="05ECE49B" w14:textId="77777777" w:rsidTr="00370F7A">
        <w:trPr>
          <w:trHeight w:val="77"/>
        </w:trPr>
        <w:tc>
          <w:tcPr>
            <w:cnfStyle w:val="001000000000" w:firstRow="0" w:lastRow="0" w:firstColumn="1" w:lastColumn="0" w:oddVBand="0" w:evenVBand="0" w:oddHBand="0" w:evenHBand="0" w:firstRowFirstColumn="0" w:firstRowLastColumn="0" w:lastRowFirstColumn="0" w:lastRowLastColumn="0"/>
            <w:tcW w:w="1842" w:type="dxa"/>
          </w:tcPr>
          <w:p w14:paraId="02103977" w14:textId="2CCCCAF6" w:rsidR="00370F7A" w:rsidRPr="007C5B83" w:rsidRDefault="00370F7A" w:rsidP="00370F7A">
            <w:pPr>
              <w:jc w:val="center"/>
            </w:pPr>
            <w:r w:rsidRPr="007C5B83">
              <w:t>6</w:t>
            </w:r>
          </w:p>
        </w:tc>
        <w:tc>
          <w:tcPr>
            <w:tcW w:w="1842" w:type="dxa"/>
          </w:tcPr>
          <w:p w14:paraId="43793FE1" w14:textId="67C863A8" w:rsidR="00370F7A" w:rsidRPr="007C5B83" w:rsidRDefault="000D2F14" w:rsidP="00370F7A">
            <w:pPr>
              <w:jc w:val="center"/>
              <w:cnfStyle w:val="000000000000" w:firstRow="0" w:lastRow="0" w:firstColumn="0" w:lastColumn="0" w:oddVBand="0" w:evenVBand="0" w:oddHBand="0" w:evenHBand="0" w:firstRowFirstColumn="0" w:firstRowLastColumn="0" w:lastRowFirstColumn="0" w:lastRowLastColumn="0"/>
            </w:pPr>
            <w:r w:rsidRPr="007C5B83">
              <w:t>ULN2003A_1_5</w:t>
            </w:r>
          </w:p>
        </w:tc>
        <w:tc>
          <w:tcPr>
            <w:tcW w:w="1842" w:type="dxa"/>
            <w:shd w:val="clear" w:color="auto" w:fill="4F81BD" w:themeFill="accent1"/>
          </w:tcPr>
          <w:p w14:paraId="1D9476AE" w14:textId="7A0F2B5B" w:rsidR="00370F7A" w:rsidRPr="007C5B83" w:rsidRDefault="00370F7A" w:rsidP="00370F7A">
            <w:pPr>
              <w:jc w:val="center"/>
              <w:cnfStyle w:val="000000000000" w:firstRow="0" w:lastRow="0" w:firstColumn="0" w:lastColumn="0" w:oddVBand="0" w:evenVBand="0" w:oddHBand="0" w:evenHBand="0" w:firstRowFirstColumn="0" w:firstRowLastColumn="0" w:lastRowFirstColumn="0" w:lastRowLastColumn="0"/>
              <w:rPr>
                <w:color w:val="FFFFFF" w:themeColor="background1"/>
              </w:rPr>
            </w:pPr>
            <w:r w:rsidRPr="007C5B83">
              <w:rPr>
                <w:color w:val="FFFFFF" w:themeColor="background1"/>
              </w:rPr>
              <w:t>35</w:t>
            </w:r>
          </w:p>
        </w:tc>
        <w:tc>
          <w:tcPr>
            <w:tcW w:w="1842" w:type="dxa"/>
          </w:tcPr>
          <w:p w14:paraId="6399B6D1" w14:textId="6AC55848" w:rsidR="00370F7A" w:rsidRPr="007C5B83" w:rsidRDefault="000D2F14" w:rsidP="00370F7A">
            <w:pPr>
              <w:jc w:val="center"/>
              <w:cnfStyle w:val="000000000000" w:firstRow="0" w:lastRow="0" w:firstColumn="0" w:lastColumn="0" w:oddVBand="0" w:evenVBand="0" w:oddHBand="0" w:evenHBand="0" w:firstRowFirstColumn="0" w:firstRowLastColumn="0" w:lastRowFirstColumn="0" w:lastRowLastColumn="0"/>
            </w:pPr>
            <w:r w:rsidRPr="007C5B83">
              <w:t>-</w:t>
            </w:r>
          </w:p>
        </w:tc>
      </w:tr>
      <w:tr w:rsidR="00370F7A" w:rsidRPr="007C5B83" w14:paraId="48D0CF36" w14:textId="77777777" w:rsidTr="00370F7A">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1842" w:type="dxa"/>
          </w:tcPr>
          <w:p w14:paraId="0F91AEE8" w14:textId="72B69588" w:rsidR="00370F7A" w:rsidRPr="007C5B83" w:rsidRDefault="00370F7A" w:rsidP="00370F7A">
            <w:pPr>
              <w:jc w:val="center"/>
            </w:pPr>
            <w:r w:rsidRPr="007C5B83">
              <w:t>7</w:t>
            </w:r>
          </w:p>
        </w:tc>
        <w:tc>
          <w:tcPr>
            <w:tcW w:w="1842" w:type="dxa"/>
          </w:tcPr>
          <w:p w14:paraId="62EFB925" w14:textId="7B035DF9" w:rsidR="00370F7A" w:rsidRPr="007C5B83" w:rsidRDefault="000D2F14" w:rsidP="00370F7A">
            <w:pPr>
              <w:jc w:val="center"/>
              <w:cnfStyle w:val="000000100000" w:firstRow="0" w:lastRow="0" w:firstColumn="0" w:lastColumn="0" w:oddVBand="0" w:evenVBand="0" w:oddHBand="1" w:evenHBand="0" w:firstRowFirstColumn="0" w:firstRowLastColumn="0" w:lastRowFirstColumn="0" w:lastRowLastColumn="0"/>
            </w:pPr>
            <w:r w:rsidRPr="007C5B83">
              <w:t>ULN2003A_2_1</w:t>
            </w:r>
          </w:p>
        </w:tc>
        <w:tc>
          <w:tcPr>
            <w:tcW w:w="1842" w:type="dxa"/>
            <w:shd w:val="clear" w:color="auto" w:fill="4F81BD" w:themeFill="accent1"/>
          </w:tcPr>
          <w:p w14:paraId="219EA97E" w14:textId="3B8DCF04" w:rsidR="00370F7A" w:rsidRPr="007C5B83" w:rsidRDefault="00370F7A" w:rsidP="00370F7A">
            <w:pPr>
              <w:jc w:val="center"/>
              <w:cnfStyle w:val="000000100000" w:firstRow="0" w:lastRow="0" w:firstColumn="0" w:lastColumn="0" w:oddVBand="0" w:evenVBand="0" w:oddHBand="1" w:evenHBand="0" w:firstRowFirstColumn="0" w:firstRowLastColumn="0" w:lastRowFirstColumn="0" w:lastRowLastColumn="0"/>
              <w:rPr>
                <w:color w:val="FFFFFF" w:themeColor="background1"/>
              </w:rPr>
            </w:pPr>
            <w:r w:rsidRPr="007C5B83">
              <w:rPr>
                <w:color w:val="FFFFFF" w:themeColor="background1"/>
              </w:rPr>
              <w:t>34</w:t>
            </w:r>
          </w:p>
        </w:tc>
        <w:tc>
          <w:tcPr>
            <w:tcW w:w="1842" w:type="dxa"/>
          </w:tcPr>
          <w:p w14:paraId="5ED91393" w14:textId="4FBD54D6" w:rsidR="00370F7A" w:rsidRPr="007C5B83" w:rsidRDefault="000D2F14" w:rsidP="00370F7A">
            <w:pPr>
              <w:jc w:val="center"/>
              <w:cnfStyle w:val="000000100000" w:firstRow="0" w:lastRow="0" w:firstColumn="0" w:lastColumn="0" w:oddVBand="0" w:evenVBand="0" w:oddHBand="1" w:evenHBand="0" w:firstRowFirstColumn="0" w:firstRowLastColumn="0" w:lastRowFirstColumn="0" w:lastRowLastColumn="0"/>
            </w:pPr>
            <w:r w:rsidRPr="007C5B83">
              <w:t>SW1</w:t>
            </w:r>
          </w:p>
        </w:tc>
      </w:tr>
      <w:tr w:rsidR="00370F7A" w:rsidRPr="007C5B83" w14:paraId="5444835D" w14:textId="77777777" w:rsidTr="00370F7A">
        <w:trPr>
          <w:trHeight w:val="77"/>
        </w:trPr>
        <w:tc>
          <w:tcPr>
            <w:cnfStyle w:val="001000000000" w:firstRow="0" w:lastRow="0" w:firstColumn="1" w:lastColumn="0" w:oddVBand="0" w:evenVBand="0" w:oddHBand="0" w:evenHBand="0" w:firstRowFirstColumn="0" w:firstRowLastColumn="0" w:lastRowFirstColumn="0" w:lastRowLastColumn="0"/>
            <w:tcW w:w="1842" w:type="dxa"/>
          </w:tcPr>
          <w:p w14:paraId="3EFD2CB4" w14:textId="61936D07" w:rsidR="00370F7A" w:rsidRPr="007C5B83" w:rsidRDefault="00370F7A" w:rsidP="00370F7A">
            <w:pPr>
              <w:jc w:val="center"/>
            </w:pPr>
            <w:r w:rsidRPr="007C5B83">
              <w:t>8</w:t>
            </w:r>
          </w:p>
        </w:tc>
        <w:tc>
          <w:tcPr>
            <w:tcW w:w="1842" w:type="dxa"/>
          </w:tcPr>
          <w:p w14:paraId="11A8C4BE" w14:textId="0D54F19E" w:rsidR="00370F7A" w:rsidRPr="007C5B83" w:rsidRDefault="00CA7F8E" w:rsidP="00370F7A">
            <w:pPr>
              <w:jc w:val="center"/>
              <w:cnfStyle w:val="000000000000" w:firstRow="0" w:lastRow="0" w:firstColumn="0" w:lastColumn="0" w:oddVBand="0" w:evenVBand="0" w:oddHBand="0" w:evenHBand="0" w:firstRowFirstColumn="0" w:firstRowLastColumn="0" w:lastRowFirstColumn="0" w:lastRowLastColumn="0"/>
            </w:pPr>
            <w:r w:rsidRPr="007C5B83">
              <w:t>-</w:t>
            </w:r>
          </w:p>
        </w:tc>
        <w:tc>
          <w:tcPr>
            <w:tcW w:w="1842" w:type="dxa"/>
            <w:shd w:val="clear" w:color="auto" w:fill="4F81BD" w:themeFill="accent1"/>
          </w:tcPr>
          <w:p w14:paraId="12906E37" w14:textId="36B11A0E" w:rsidR="00370F7A" w:rsidRPr="007C5B83" w:rsidRDefault="00370F7A" w:rsidP="00370F7A">
            <w:pPr>
              <w:jc w:val="center"/>
              <w:cnfStyle w:val="000000000000" w:firstRow="0" w:lastRow="0" w:firstColumn="0" w:lastColumn="0" w:oddVBand="0" w:evenVBand="0" w:oddHBand="0" w:evenHBand="0" w:firstRowFirstColumn="0" w:firstRowLastColumn="0" w:lastRowFirstColumn="0" w:lastRowLastColumn="0"/>
              <w:rPr>
                <w:color w:val="FFFFFF" w:themeColor="background1"/>
              </w:rPr>
            </w:pPr>
            <w:r w:rsidRPr="007C5B83">
              <w:rPr>
                <w:color w:val="FFFFFF" w:themeColor="background1"/>
              </w:rPr>
              <w:t>33</w:t>
            </w:r>
          </w:p>
        </w:tc>
        <w:tc>
          <w:tcPr>
            <w:tcW w:w="1842" w:type="dxa"/>
          </w:tcPr>
          <w:p w14:paraId="49E0E881" w14:textId="2D6C74D4" w:rsidR="00370F7A" w:rsidRPr="007C5B83" w:rsidRDefault="000D2F14" w:rsidP="00370F7A">
            <w:pPr>
              <w:jc w:val="center"/>
              <w:cnfStyle w:val="000000000000" w:firstRow="0" w:lastRow="0" w:firstColumn="0" w:lastColumn="0" w:oddVBand="0" w:evenVBand="0" w:oddHBand="0" w:evenHBand="0" w:firstRowFirstColumn="0" w:firstRowLastColumn="0" w:lastRowFirstColumn="0" w:lastRowLastColumn="0"/>
            </w:pPr>
            <w:r w:rsidRPr="007C5B83">
              <w:t>-</w:t>
            </w:r>
          </w:p>
        </w:tc>
      </w:tr>
      <w:tr w:rsidR="000D2F14" w:rsidRPr="007C5B83" w14:paraId="29E44130" w14:textId="77777777" w:rsidTr="00370F7A">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1842" w:type="dxa"/>
          </w:tcPr>
          <w:p w14:paraId="55C714C7" w14:textId="6FCA91A9" w:rsidR="000D2F14" w:rsidRPr="007C5B83" w:rsidRDefault="000D2F14" w:rsidP="000D2F14">
            <w:pPr>
              <w:jc w:val="center"/>
            </w:pPr>
            <w:r w:rsidRPr="007C5B83">
              <w:t>9</w:t>
            </w:r>
          </w:p>
        </w:tc>
        <w:tc>
          <w:tcPr>
            <w:tcW w:w="1842" w:type="dxa"/>
          </w:tcPr>
          <w:p w14:paraId="517503B0" w14:textId="6A8C058A" w:rsidR="000D2F14" w:rsidRPr="007C5B83" w:rsidRDefault="000D2F14" w:rsidP="000D2F14">
            <w:pPr>
              <w:jc w:val="center"/>
              <w:cnfStyle w:val="000000100000" w:firstRow="0" w:lastRow="0" w:firstColumn="0" w:lastColumn="0" w:oddVBand="0" w:evenVBand="0" w:oddHBand="1" w:evenHBand="0" w:firstRowFirstColumn="0" w:firstRowLastColumn="0" w:lastRowFirstColumn="0" w:lastRowLastColumn="0"/>
            </w:pPr>
            <w:r w:rsidRPr="007C5B83">
              <w:t>ULN2003A_2_2</w:t>
            </w:r>
          </w:p>
        </w:tc>
        <w:tc>
          <w:tcPr>
            <w:tcW w:w="1842" w:type="dxa"/>
            <w:shd w:val="clear" w:color="auto" w:fill="4F81BD" w:themeFill="accent1"/>
          </w:tcPr>
          <w:p w14:paraId="111B5846" w14:textId="0758A451" w:rsidR="000D2F14" w:rsidRPr="007C5B83" w:rsidRDefault="000D2F14" w:rsidP="000D2F14">
            <w:pPr>
              <w:jc w:val="center"/>
              <w:cnfStyle w:val="000000100000" w:firstRow="0" w:lastRow="0" w:firstColumn="0" w:lastColumn="0" w:oddVBand="0" w:evenVBand="0" w:oddHBand="1" w:evenHBand="0" w:firstRowFirstColumn="0" w:firstRowLastColumn="0" w:lastRowFirstColumn="0" w:lastRowLastColumn="0"/>
              <w:rPr>
                <w:color w:val="FFFFFF" w:themeColor="background1"/>
              </w:rPr>
            </w:pPr>
            <w:r w:rsidRPr="007C5B83">
              <w:rPr>
                <w:color w:val="FFFFFF" w:themeColor="background1"/>
              </w:rPr>
              <w:t>32</w:t>
            </w:r>
          </w:p>
        </w:tc>
        <w:tc>
          <w:tcPr>
            <w:tcW w:w="1842" w:type="dxa"/>
          </w:tcPr>
          <w:p w14:paraId="61162708" w14:textId="4B24BFB4" w:rsidR="000D2F14" w:rsidRPr="007C5B83" w:rsidRDefault="000D2F14" w:rsidP="000D2F14">
            <w:pPr>
              <w:jc w:val="center"/>
              <w:cnfStyle w:val="000000100000" w:firstRow="0" w:lastRow="0" w:firstColumn="0" w:lastColumn="0" w:oddVBand="0" w:evenVBand="0" w:oddHBand="1" w:evenHBand="0" w:firstRowFirstColumn="0" w:firstRowLastColumn="0" w:lastRowFirstColumn="0" w:lastRowLastColumn="0"/>
            </w:pPr>
            <w:r w:rsidRPr="007C5B83">
              <w:t>SW2</w:t>
            </w:r>
          </w:p>
        </w:tc>
      </w:tr>
      <w:tr w:rsidR="000D2F14" w:rsidRPr="007C5B83" w14:paraId="0BEE5015" w14:textId="77777777" w:rsidTr="00370F7A">
        <w:trPr>
          <w:trHeight w:val="77"/>
        </w:trPr>
        <w:tc>
          <w:tcPr>
            <w:cnfStyle w:val="001000000000" w:firstRow="0" w:lastRow="0" w:firstColumn="1" w:lastColumn="0" w:oddVBand="0" w:evenVBand="0" w:oddHBand="0" w:evenHBand="0" w:firstRowFirstColumn="0" w:firstRowLastColumn="0" w:lastRowFirstColumn="0" w:lastRowLastColumn="0"/>
            <w:tcW w:w="1842" w:type="dxa"/>
          </w:tcPr>
          <w:p w14:paraId="43BAC31E" w14:textId="2B18D84B" w:rsidR="000D2F14" w:rsidRPr="007C5B83" w:rsidRDefault="000D2F14" w:rsidP="000D2F14">
            <w:pPr>
              <w:jc w:val="center"/>
            </w:pPr>
            <w:r w:rsidRPr="007C5B83">
              <w:t>10</w:t>
            </w:r>
          </w:p>
        </w:tc>
        <w:tc>
          <w:tcPr>
            <w:tcW w:w="1842" w:type="dxa"/>
          </w:tcPr>
          <w:p w14:paraId="6EDC1D3A" w14:textId="37580899" w:rsidR="000D2F14" w:rsidRPr="007C5B83" w:rsidRDefault="000D2F14" w:rsidP="000D2F14">
            <w:pPr>
              <w:jc w:val="center"/>
              <w:cnfStyle w:val="000000000000" w:firstRow="0" w:lastRow="0" w:firstColumn="0" w:lastColumn="0" w:oddVBand="0" w:evenVBand="0" w:oddHBand="0" w:evenHBand="0" w:firstRowFirstColumn="0" w:firstRowLastColumn="0" w:lastRowFirstColumn="0" w:lastRowLastColumn="0"/>
            </w:pPr>
            <w:r w:rsidRPr="007C5B83">
              <w:t>ULN2003A_2_3</w:t>
            </w:r>
          </w:p>
        </w:tc>
        <w:tc>
          <w:tcPr>
            <w:tcW w:w="1842" w:type="dxa"/>
            <w:shd w:val="clear" w:color="auto" w:fill="4F81BD" w:themeFill="accent1"/>
          </w:tcPr>
          <w:p w14:paraId="0D5A3747" w14:textId="39778C96" w:rsidR="000D2F14" w:rsidRPr="007C5B83" w:rsidRDefault="000D2F14" w:rsidP="000D2F14">
            <w:pPr>
              <w:jc w:val="center"/>
              <w:cnfStyle w:val="000000000000" w:firstRow="0" w:lastRow="0" w:firstColumn="0" w:lastColumn="0" w:oddVBand="0" w:evenVBand="0" w:oddHBand="0" w:evenHBand="0" w:firstRowFirstColumn="0" w:firstRowLastColumn="0" w:lastRowFirstColumn="0" w:lastRowLastColumn="0"/>
              <w:rPr>
                <w:color w:val="FFFFFF" w:themeColor="background1"/>
              </w:rPr>
            </w:pPr>
            <w:r w:rsidRPr="007C5B83">
              <w:rPr>
                <w:color w:val="FFFFFF" w:themeColor="background1"/>
              </w:rPr>
              <w:t>31</w:t>
            </w:r>
          </w:p>
        </w:tc>
        <w:tc>
          <w:tcPr>
            <w:tcW w:w="1842" w:type="dxa"/>
          </w:tcPr>
          <w:p w14:paraId="59076659" w14:textId="1228889D" w:rsidR="000D2F14" w:rsidRPr="007C5B83" w:rsidRDefault="000D2F14" w:rsidP="000D2F14">
            <w:pPr>
              <w:jc w:val="center"/>
              <w:cnfStyle w:val="000000000000" w:firstRow="0" w:lastRow="0" w:firstColumn="0" w:lastColumn="0" w:oddVBand="0" w:evenVBand="0" w:oddHBand="0" w:evenHBand="0" w:firstRowFirstColumn="0" w:firstRowLastColumn="0" w:lastRowFirstColumn="0" w:lastRowLastColumn="0"/>
            </w:pPr>
            <w:r w:rsidRPr="007C5B83">
              <w:t>SW3</w:t>
            </w:r>
          </w:p>
        </w:tc>
      </w:tr>
      <w:tr w:rsidR="000D2F14" w:rsidRPr="007C5B83" w14:paraId="0974B5C9" w14:textId="77777777" w:rsidTr="00370F7A">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1842" w:type="dxa"/>
          </w:tcPr>
          <w:p w14:paraId="63F44A60" w14:textId="5900D585" w:rsidR="000D2F14" w:rsidRPr="007C5B83" w:rsidRDefault="000D2F14" w:rsidP="000D2F14">
            <w:pPr>
              <w:jc w:val="center"/>
            </w:pPr>
            <w:r w:rsidRPr="007C5B83">
              <w:t>11</w:t>
            </w:r>
          </w:p>
        </w:tc>
        <w:tc>
          <w:tcPr>
            <w:tcW w:w="1842" w:type="dxa"/>
          </w:tcPr>
          <w:p w14:paraId="2DD63F76" w14:textId="474EA980" w:rsidR="000D2F14" w:rsidRPr="007C5B83" w:rsidRDefault="000D2F14" w:rsidP="000D2F14">
            <w:pPr>
              <w:jc w:val="center"/>
              <w:cnfStyle w:val="000000100000" w:firstRow="0" w:lastRow="0" w:firstColumn="0" w:lastColumn="0" w:oddVBand="0" w:evenVBand="0" w:oddHBand="1" w:evenHBand="0" w:firstRowFirstColumn="0" w:firstRowLastColumn="0" w:lastRowFirstColumn="0" w:lastRowLastColumn="0"/>
            </w:pPr>
            <w:r w:rsidRPr="007C5B83">
              <w:t>-</w:t>
            </w:r>
          </w:p>
        </w:tc>
        <w:tc>
          <w:tcPr>
            <w:tcW w:w="1842" w:type="dxa"/>
            <w:shd w:val="clear" w:color="auto" w:fill="4F81BD" w:themeFill="accent1"/>
          </w:tcPr>
          <w:p w14:paraId="0F4D4BA4" w14:textId="2898634A" w:rsidR="000D2F14" w:rsidRPr="007C5B83" w:rsidRDefault="000D2F14" w:rsidP="000D2F14">
            <w:pPr>
              <w:jc w:val="center"/>
              <w:cnfStyle w:val="000000100000" w:firstRow="0" w:lastRow="0" w:firstColumn="0" w:lastColumn="0" w:oddVBand="0" w:evenVBand="0" w:oddHBand="1" w:evenHBand="0" w:firstRowFirstColumn="0" w:firstRowLastColumn="0" w:lastRowFirstColumn="0" w:lastRowLastColumn="0"/>
              <w:rPr>
                <w:color w:val="FFFFFF" w:themeColor="background1"/>
              </w:rPr>
            </w:pPr>
            <w:r w:rsidRPr="007C5B83">
              <w:rPr>
                <w:color w:val="FFFFFF" w:themeColor="background1"/>
              </w:rPr>
              <w:t>30</w:t>
            </w:r>
          </w:p>
        </w:tc>
        <w:tc>
          <w:tcPr>
            <w:tcW w:w="1842" w:type="dxa"/>
          </w:tcPr>
          <w:p w14:paraId="235B87C7" w14:textId="380D983F" w:rsidR="000D2F14" w:rsidRPr="007C5B83" w:rsidRDefault="000D2F14" w:rsidP="000D2F14">
            <w:pPr>
              <w:jc w:val="center"/>
              <w:cnfStyle w:val="000000100000" w:firstRow="0" w:lastRow="0" w:firstColumn="0" w:lastColumn="0" w:oddVBand="0" w:evenVBand="0" w:oddHBand="1" w:evenHBand="0" w:firstRowFirstColumn="0" w:firstRowLastColumn="0" w:lastRowFirstColumn="0" w:lastRowLastColumn="0"/>
            </w:pPr>
            <w:r w:rsidRPr="007C5B83">
              <w:t>-</w:t>
            </w:r>
          </w:p>
        </w:tc>
      </w:tr>
      <w:tr w:rsidR="000D2F14" w:rsidRPr="007C5B83" w14:paraId="65F6940F" w14:textId="77777777" w:rsidTr="00370F7A">
        <w:trPr>
          <w:trHeight w:val="77"/>
        </w:trPr>
        <w:tc>
          <w:tcPr>
            <w:cnfStyle w:val="001000000000" w:firstRow="0" w:lastRow="0" w:firstColumn="1" w:lastColumn="0" w:oddVBand="0" w:evenVBand="0" w:oddHBand="0" w:evenHBand="0" w:firstRowFirstColumn="0" w:firstRowLastColumn="0" w:lastRowFirstColumn="0" w:lastRowLastColumn="0"/>
            <w:tcW w:w="1842" w:type="dxa"/>
          </w:tcPr>
          <w:p w14:paraId="58D782E8" w14:textId="410ECD1D" w:rsidR="000D2F14" w:rsidRPr="007C5B83" w:rsidRDefault="000D2F14" w:rsidP="000D2F14">
            <w:pPr>
              <w:jc w:val="center"/>
            </w:pPr>
            <w:r w:rsidRPr="007C5B83">
              <w:t>12</w:t>
            </w:r>
          </w:p>
        </w:tc>
        <w:tc>
          <w:tcPr>
            <w:tcW w:w="1842" w:type="dxa"/>
          </w:tcPr>
          <w:p w14:paraId="5EC5F2A5" w14:textId="2FC97E20" w:rsidR="000D2F14" w:rsidRPr="007C5B83" w:rsidRDefault="000D2F14" w:rsidP="000D2F14">
            <w:pPr>
              <w:jc w:val="center"/>
              <w:cnfStyle w:val="000000000000" w:firstRow="0" w:lastRow="0" w:firstColumn="0" w:lastColumn="0" w:oddVBand="0" w:evenVBand="0" w:oddHBand="0" w:evenHBand="0" w:firstRowFirstColumn="0" w:firstRowLastColumn="0" w:lastRowFirstColumn="0" w:lastRowLastColumn="0"/>
            </w:pPr>
            <w:r w:rsidRPr="007C5B83">
              <w:t>-</w:t>
            </w:r>
          </w:p>
        </w:tc>
        <w:tc>
          <w:tcPr>
            <w:tcW w:w="1842" w:type="dxa"/>
            <w:shd w:val="clear" w:color="auto" w:fill="4F81BD" w:themeFill="accent1"/>
          </w:tcPr>
          <w:p w14:paraId="6AFA8126" w14:textId="4CC5F852" w:rsidR="000D2F14" w:rsidRPr="007C5B83" w:rsidRDefault="000D2F14" w:rsidP="000D2F14">
            <w:pPr>
              <w:jc w:val="center"/>
              <w:cnfStyle w:val="000000000000" w:firstRow="0" w:lastRow="0" w:firstColumn="0" w:lastColumn="0" w:oddVBand="0" w:evenVBand="0" w:oddHBand="0" w:evenHBand="0" w:firstRowFirstColumn="0" w:firstRowLastColumn="0" w:lastRowFirstColumn="0" w:lastRowLastColumn="0"/>
              <w:rPr>
                <w:color w:val="FFFFFF" w:themeColor="background1"/>
              </w:rPr>
            </w:pPr>
            <w:r w:rsidRPr="007C5B83">
              <w:rPr>
                <w:color w:val="FFFFFF" w:themeColor="background1"/>
              </w:rPr>
              <w:t>29</w:t>
            </w:r>
          </w:p>
        </w:tc>
        <w:tc>
          <w:tcPr>
            <w:tcW w:w="1842" w:type="dxa"/>
          </w:tcPr>
          <w:p w14:paraId="27398D83" w14:textId="6789D461" w:rsidR="000D2F14" w:rsidRPr="007C5B83" w:rsidRDefault="000D2F14" w:rsidP="000D2F14">
            <w:pPr>
              <w:jc w:val="center"/>
              <w:cnfStyle w:val="000000000000" w:firstRow="0" w:lastRow="0" w:firstColumn="0" w:lastColumn="0" w:oddVBand="0" w:evenVBand="0" w:oddHBand="0" w:evenHBand="0" w:firstRowFirstColumn="0" w:firstRowLastColumn="0" w:lastRowFirstColumn="0" w:lastRowLastColumn="0"/>
            </w:pPr>
            <w:r w:rsidRPr="007C5B83">
              <w:t>SW4</w:t>
            </w:r>
          </w:p>
        </w:tc>
      </w:tr>
      <w:tr w:rsidR="000D2F14" w:rsidRPr="007C5B83" w14:paraId="0106B103" w14:textId="77777777" w:rsidTr="00370F7A">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1842" w:type="dxa"/>
          </w:tcPr>
          <w:p w14:paraId="5374DF42" w14:textId="70F2683D" w:rsidR="000D2F14" w:rsidRPr="007C5B83" w:rsidRDefault="000D2F14" w:rsidP="000D2F14">
            <w:pPr>
              <w:jc w:val="center"/>
            </w:pPr>
            <w:r w:rsidRPr="007C5B83">
              <w:t>13</w:t>
            </w:r>
          </w:p>
        </w:tc>
        <w:tc>
          <w:tcPr>
            <w:tcW w:w="1842" w:type="dxa"/>
          </w:tcPr>
          <w:p w14:paraId="45A5C443" w14:textId="5FF8574F" w:rsidR="000D2F14" w:rsidRPr="007C5B83" w:rsidRDefault="000D2F14" w:rsidP="000D2F14">
            <w:pPr>
              <w:jc w:val="center"/>
              <w:cnfStyle w:val="000000100000" w:firstRow="0" w:lastRow="0" w:firstColumn="0" w:lastColumn="0" w:oddVBand="0" w:evenVBand="0" w:oddHBand="1" w:evenHBand="0" w:firstRowFirstColumn="0" w:firstRowLastColumn="0" w:lastRowFirstColumn="0" w:lastRowLastColumn="0"/>
            </w:pPr>
            <w:r w:rsidRPr="007C5B83">
              <w:t>-</w:t>
            </w:r>
          </w:p>
        </w:tc>
        <w:tc>
          <w:tcPr>
            <w:tcW w:w="1842" w:type="dxa"/>
            <w:shd w:val="clear" w:color="auto" w:fill="4F81BD" w:themeFill="accent1"/>
          </w:tcPr>
          <w:p w14:paraId="03671DA7" w14:textId="0158A180" w:rsidR="000D2F14" w:rsidRPr="007C5B83" w:rsidRDefault="000D2F14" w:rsidP="000D2F14">
            <w:pPr>
              <w:jc w:val="center"/>
              <w:cnfStyle w:val="000000100000" w:firstRow="0" w:lastRow="0" w:firstColumn="0" w:lastColumn="0" w:oddVBand="0" w:evenVBand="0" w:oddHBand="1" w:evenHBand="0" w:firstRowFirstColumn="0" w:firstRowLastColumn="0" w:lastRowFirstColumn="0" w:lastRowLastColumn="0"/>
              <w:rPr>
                <w:color w:val="FFFFFF" w:themeColor="background1"/>
              </w:rPr>
            </w:pPr>
            <w:r w:rsidRPr="007C5B83">
              <w:rPr>
                <w:color w:val="FFFFFF" w:themeColor="background1"/>
              </w:rPr>
              <w:t>28</w:t>
            </w:r>
          </w:p>
        </w:tc>
        <w:tc>
          <w:tcPr>
            <w:tcW w:w="1842" w:type="dxa"/>
          </w:tcPr>
          <w:p w14:paraId="25E944F2" w14:textId="02908683" w:rsidR="000D2F14" w:rsidRPr="007C5B83" w:rsidRDefault="000D2F14" w:rsidP="000D2F14">
            <w:pPr>
              <w:jc w:val="center"/>
              <w:cnfStyle w:val="000000100000" w:firstRow="0" w:lastRow="0" w:firstColumn="0" w:lastColumn="0" w:oddVBand="0" w:evenVBand="0" w:oddHBand="1" w:evenHBand="0" w:firstRowFirstColumn="0" w:firstRowLastColumn="0" w:lastRowFirstColumn="0" w:lastRowLastColumn="0"/>
            </w:pPr>
            <w:r w:rsidRPr="007C5B83">
              <w:t>RGB_1</w:t>
            </w:r>
          </w:p>
        </w:tc>
      </w:tr>
      <w:tr w:rsidR="000D2F14" w:rsidRPr="007C5B83" w14:paraId="5C52C3D1" w14:textId="77777777" w:rsidTr="00370F7A">
        <w:trPr>
          <w:trHeight w:val="77"/>
        </w:trPr>
        <w:tc>
          <w:tcPr>
            <w:cnfStyle w:val="001000000000" w:firstRow="0" w:lastRow="0" w:firstColumn="1" w:lastColumn="0" w:oddVBand="0" w:evenVBand="0" w:oddHBand="0" w:evenHBand="0" w:firstRowFirstColumn="0" w:firstRowLastColumn="0" w:lastRowFirstColumn="0" w:lastRowLastColumn="0"/>
            <w:tcW w:w="1842" w:type="dxa"/>
          </w:tcPr>
          <w:p w14:paraId="24AF5DBB" w14:textId="73E233D9" w:rsidR="000D2F14" w:rsidRPr="007C5B83" w:rsidRDefault="000D2F14" w:rsidP="000D2F14">
            <w:pPr>
              <w:jc w:val="center"/>
            </w:pPr>
            <w:r w:rsidRPr="007C5B83">
              <w:t>14</w:t>
            </w:r>
          </w:p>
        </w:tc>
        <w:tc>
          <w:tcPr>
            <w:tcW w:w="1842" w:type="dxa"/>
          </w:tcPr>
          <w:p w14:paraId="76AB8FD2" w14:textId="380383B8" w:rsidR="000D2F14" w:rsidRPr="007C5B83" w:rsidRDefault="000D2F14" w:rsidP="000D2F14">
            <w:pPr>
              <w:jc w:val="center"/>
              <w:cnfStyle w:val="000000000000" w:firstRow="0" w:lastRow="0" w:firstColumn="0" w:lastColumn="0" w:oddVBand="0" w:evenVBand="0" w:oddHBand="0" w:evenHBand="0" w:firstRowFirstColumn="0" w:firstRowLastColumn="0" w:lastRowFirstColumn="0" w:lastRowLastColumn="0"/>
            </w:pPr>
            <w:r w:rsidRPr="007C5B83">
              <w:t>ULN2003A_2_4</w:t>
            </w:r>
          </w:p>
        </w:tc>
        <w:tc>
          <w:tcPr>
            <w:tcW w:w="1842" w:type="dxa"/>
            <w:shd w:val="clear" w:color="auto" w:fill="4F81BD" w:themeFill="accent1"/>
          </w:tcPr>
          <w:p w14:paraId="2EB950AB" w14:textId="0C4EFAA4" w:rsidR="000D2F14" w:rsidRPr="007C5B83" w:rsidRDefault="000D2F14" w:rsidP="000D2F14">
            <w:pPr>
              <w:jc w:val="center"/>
              <w:cnfStyle w:val="000000000000" w:firstRow="0" w:lastRow="0" w:firstColumn="0" w:lastColumn="0" w:oddVBand="0" w:evenVBand="0" w:oddHBand="0" w:evenHBand="0" w:firstRowFirstColumn="0" w:firstRowLastColumn="0" w:lastRowFirstColumn="0" w:lastRowLastColumn="0"/>
              <w:rPr>
                <w:color w:val="FFFFFF" w:themeColor="background1"/>
              </w:rPr>
            </w:pPr>
            <w:r w:rsidRPr="007C5B83">
              <w:rPr>
                <w:color w:val="FFFFFF" w:themeColor="background1"/>
              </w:rPr>
              <w:t>27</w:t>
            </w:r>
          </w:p>
        </w:tc>
        <w:tc>
          <w:tcPr>
            <w:tcW w:w="1842" w:type="dxa"/>
          </w:tcPr>
          <w:p w14:paraId="165880D2" w14:textId="79EB200A" w:rsidR="000D2F14" w:rsidRPr="007C5B83" w:rsidRDefault="000D2F14" w:rsidP="000D2F14">
            <w:pPr>
              <w:jc w:val="center"/>
              <w:cnfStyle w:val="000000000000" w:firstRow="0" w:lastRow="0" w:firstColumn="0" w:lastColumn="0" w:oddVBand="0" w:evenVBand="0" w:oddHBand="0" w:evenHBand="0" w:firstRowFirstColumn="0" w:firstRowLastColumn="0" w:lastRowFirstColumn="0" w:lastRowLastColumn="0"/>
            </w:pPr>
            <w:r w:rsidRPr="007C5B83">
              <w:t>RGB_GND</w:t>
            </w:r>
          </w:p>
        </w:tc>
      </w:tr>
      <w:tr w:rsidR="000D2F14" w:rsidRPr="007C5B83" w14:paraId="1DA9784C" w14:textId="77777777" w:rsidTr="00370F7A">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1842" w:type="dxa"/>
          </w:tcPr>
          <w:p w14:paraId="3407A235" w14:textId="417D564C" w:rsidR="000D2F14" w:rsidRPr="007C5B83" w:rsidRDefault="000D2F14" w:rsidP="000D2F14">
            <w:pPr>
              <w:jc w:val="center"/>
            </w:pPr>
            <w:r w:rsidRPr="007C5B83">
              <w:t>15</w:t>
            </w:r>
          </w:p>
        </w:tc>
        <w:tc>
          <w:tcPr>
            <w:tcW w:w="1842" w:type="dxa"/>
          </w:tcPr>
          <w:p w14:paraId="23E6A060" w14:textId="48BE9D97" w:rsidR="000D2F14" w:rsidRPr="007C5B83" w:rsidRDefault="000D2F14" w:rsidP="000D2F14">
            <w:pPr>
              <w:jc w:val="center"/>
              <w:cnfStyle w:val="000000100000" w:firstRow="0" w:lastRow="0" w:firstColumn="0" w:lastColumn="0" w:oddVBand="0" w:evenVBand="0" w:oddHBand="1" w:evenHBand="0" w:firstRowFirstColumn="0" w:firstRowLastColumn="0" w:lastRowFirstColumn="0" w:lastRowLastColumn="0"/>
            </w:pPr>
            <w:r w:rsidRPr="007C5B83">
              <w:t>ULN2003A_2_5</w:t>
            </w:r>
          </w:p>
        </w:tc>
        <w:tc>
          <w:tcPr>
            <w:tcW w:w="1842" w:type="dxa"/>
            <w:shd w:val="clear" w:color="auto" w:fill="4F81BD" w:themeFill="accent1"/>
          </w:tcPr>
          <w:p w14:paraId="61A34389" w14:textId="4EBE0C5E" w:rsidR="000D2F14" w:rsidRPr="007C5B83" w:rsidRDefault="000D2F14" w:rsidP="000D2F14">
            <w:pPr>
              <w:jc w:val="center"/>
              <w:cnfStyle w:val="000000100000" w:firstRow="0" w:lastRow="0" w:firstColumn="0" w:lastColumn="0" w:oddVBand="0" w:evenVBand="0" w:oddHBand="1" w:evenHBand="0" w:firstRowFirstColumn="0" w:firstRowLastColumn="0" w:lastRowFirstColumn="0" w:lastRowLastColumn="0"/>
              <w:rPr>
                <w:color w:val="FFFFFF" w:themeColor="background1"/>
              </w:rPr>
            </w:pPr>
            <w:r w:rsidRPr="007C5B83">
              <w:rPr>
                <w:color w:val="FFFFFF" w:themeColor="background1"/>
              </w:rPr>
              <w:t>26</w:t>
            </w:r>
          </w:p>
        </w:tc>
        <w:tc>
          <w:tcPr>
            <w:tcW w:w="1842" w:type="dxa"/>
          </w:tcPr>
          <w:p w14:paraId="4F62D59B" w14:textId="0D198199" w:rsidR="000D2F14" w:rsidRPr="007C5B83" w:rsidRDefault="000D2F14" w:rsidP="000D2F14">
            <w:pPr>
              <w:jc w:val="center"/>
              <w:cnfStyle w:val="000000100000" w:firstRow="0" w:lastRow="0" w:firstColumn="0" w:lastColumn="0" w:oddVBand="0" w:evenVBand="0" w:oddHBand="1" w:evenHBand="0" w:firstRowFirstColumn="0" w:firstRowLastColumn="0" w:lastRowFirstColumn="0" w:lastRowLastColumn="0"/>
            </w:pPr>
            <w:r w:rsidRPr="007C5B83">
              <w:t>RGB_2</w:t>
            </w:r>
          </w:p>
        </w:tc>
      </w:tr>
      <w:tr w:rsidR="000D2F14" w:rsidRPr="007C5B83" w14:paraId="03B273C7" w14:textId="77777777" w:rsidTr="00370F7A">
        <w:trPr>
          <w:trHeight w:val="77"/>
        </w:trPr>
        <w:tc>
          <w:tcPr>
            <w:cnfStyle w:val="001000000000" w:firstRow="0" w:lastRow="0" w:firstColumn="1" w:lastColumn="0" w:oddVBand="0" w:evenVBand="0" w:oddHBand="0" w:evenHBand="0" w:firstRowFirstColumn="0" w:firstRowLastColumn="0" w:lastRowFirstColumn="0" w:lastRowLastColumn="0"/>
            <w:tcW w:w="1842" w:type="dxa"/>
          </w:tcPr>
          <w:p w14:paraId="6BE60AFE" w14:textId="2759F98D" w:rsidR="000D2F14" w:rsidRPr="007C5B83" w:rsidRDefault="000D2F14" w:rsidP="000D2F14">
            <w:pPr>
              <w:jc w:val="center"/>
            </w:pPr>
            <w:r w:rsidRPr="007C5B83">
              <w:t>16</w:t>
            </w:r>
          </w:p>
        </w:tc>
        <w:tc>
          <w:tcPr>
            <w:tcW w:w="1842" w:type="dxa"/>
          </w:tcPr>
          <w:p w14:paraId="7340B339" w14:textId="6D473A6E" w:rsidR="000D2F14" w:rsidRPr="007C5B83" w:rsidRDefault="000D2F14" w:rsidP="000D2F14">
            <w:pPr>
              <w:jc w:val="center"/>
              <w:cnfStyle w:val="000000000000" w:firstRow="0" w:lastRow="0" w:firstColumn="0" w:lastColumn="0" w:oddVBand="0" w:evenVBand="0" w:oddHBand="0" w:evenHBand="0" w:firstRowFirstColumn="0" w:firstRowLastColumn="0" w:lastRowFirstColumn="0" w:lastRowLastColumn="0"/>
            </w:pPr>
            <w:r w:rsidRPr="007C5B83">
              <w:t>I2C_0_SDA</w:t>
            </w:r>
          </w:p>
        </w:tc>
        <w:tc>
          <w:tcPr>
            <w:tcW w:w="1842" w:type="dxa"/>
            <w:shd w:val="clear" w:color="auto" w:fill="4F81BD" w:themeFill="accent1"/>
          </w:tcPr>
          <w:p w14:paraId="142882C7" w14:textId="75DB9D49" w:rsidR="000D2F14" w:rsidRPr="007C5B83" w:rsidRDefault="000D2F14" w:rsidP="000D2F14">
            <w:pPr>
              <w:jc w:val="center"/>
              <w:cnfStyle w:val="000000000000" w:firstRow="0" w:lastRow="0" w:firstColumn="0" w:lastColumn="0" w:oddVBand="0" w:evenVBand="0" w:oddHBand="0" w:evenHBand="0" w:firstRowFirstColumn="0" w:firstRowLastColumn="0" w:lastRowFirstColumn="0" w:lastRowLastColumn="0"/>
              <w:rPr>
                <w:color w:val="FFFFFF" w:themeColor="background1"/>
              </w:rPr>
            </w:pPr>
            <w:r w:rsidRPr="007C5B83">
              <w:rPr>
                <w:color w:val="FFFFFF" w:themeColor="background1"/>
              </w:rPr>
              <w:t>25</w:t>
            </w:r>
          </w:p>
        </w:tc>
        <w:tc>
          <w:tcPr>
            <w:tcW w:w="1842" w:type="dxa"/>
          </w:tcPr>
          <w:p w14:paraId="712DC383" w14:textId="0FFCC89F" w:rsidR="000D2F14" w:rsidRPr="007C5B83" w:rsidRDefault="000D2F14" w:rsidP="000D2F14">
            <w:pPr>
              <w:jc w:val="center"/>
              <w:cnfStyle w:val="000000000000" w:firstRow="0" w:lastRow="0" w:firstColumn="0" w:lastColumn="0" w:oddVBand="0" w:evenVBand="0" w:oddHBand="0" w:evenHBand="0" w:firstRowFirstColumn="0" w:firstRowLastColumn="0" w:lastRowFirstColumn="0" w:lastRowLastColumn="0"/>
            </w:pPr>
            <w:r w:rsidRPr="007C5B83">
              <w:t>RGB_3</w:t>
            </w:r>
          </w:p>
        </w:tc>
      </w:tr>
      <w:tr w:rsidR="000D2F14" w:rsidRPr="007C5B83" w14:paraId="0397D442" w14:textId="77777777" w:rsidTr="00370F7A">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1842" w:type="dxa"/>
          </w:tcPr>
          <w:p w14:paraId="690E2DFC" w14:textId="164C0D9D" w:rsidR="000D2F14" w:rsidRPr="007C5B83" w:rsidRDefault="000D2F14" w:rsidP="000D2F14">
            <w:pPr>
              <w:jc w:val="center"/>
            </w:pPr>
            <w:r w:rsidRPr="007C5B83">
              <w:t>17</w:t>
            </w:r>
          </w:p>
        </w:tc>
        <w:tc>
          <w:tcPr>
            <w:tcW w:w="1842" w:type="dxa"/>
          </w:tcPr>
          <w:p w14:paraId="60071A20" w14:textId="62ED4D24" w:rsidR="000D2F14" w:rsidRPr="007C5B83" w:rsidRDefault="000D2F14" w:rsidP="000D2F14">
            <w:pPr>
              <w:jc w:val="center"/>
              <w:cnfStyle w:val="000000100000" w:firstRow="0" w:lastRow="0" w:firstColumn="0" w:lastColumn="0" w:oddVBand="0" w:evenVBand="0" w:oddHBand="1" w:evenHBand="0" w:firstRowFirstColumn="0" w:firstRowLastColumn="0" w:lastRowFirstColumn="0" w:lastRowLastColumn="0"/>
            </w:pPr>
            <w:r w:rsidRPr="007C5B83">
              <w:t>I2C_0_SCL</w:t>
            </w:r>
          </w:p>
        </w:tc>
        <w:tc>
          <w:tcPr>
            <w:tcW w:w="1842" w:type="dxa"/>
            <w:shd w:val="clear" w:color="auto" w:fill="4F81BD" w:themeFill="accent1"/>
          </w:tcPr>
          <w:p w14:paraId="0B8227F4" w14:textId="2566F96E" w:rsidR="000D2F14" w:rsidRPr="007C5B83" w:rsidRDefault="000D2F14" w:rsidP="000D2F14">
            <w:pPr>
              <w:jc w:val="center"/>
              <w:cnfStyle w:val="000000100000" w:firstRow="0" w:lastRow="0" w:firstColumn="0" w:lastColumn="0" w:oddVBand="0" w:evenVBand="0" w:oddHBand="1" w:evenHBand="0" w:firstRowFirstColumn="0" w:firstRowLastColumn="0" w:lastRowFirstColumn="0" w:lastRowLastColumn="0"/>
              <w:rPr>
                <w:color w:val="FFFFFF" w:themeColor="background1"/>
              </w:rPr>
            </w:pPr>
            <w:r w:rsidRPr="007C5B83">
              <w:rPr>
                <w:color w:val="FFFFFF" w:themeColor="background1"/>
              </w:rPr>
              <w:t>24</w:t>
            </w:r>
          </w:p>
        </w:tc>
        <w:tc>
          <w:tcPr>
            <w:tcW w:w="1842" w:type="dxa"/>
          </w:tcPr>
          <w:p w14:paraId="1B436574" w14:textId="6FA943B1" w:rsidR="000D2F14" w:rsidRPr="007C5B83" w:rsidRDefault="000D2F14" w:rsidP="000D2F14">
            <w:pPr>
              <w:jc w:val="center"/>
              <w:cnfStyle w:val="000000100000" w:firstRow="0" w:lastRow="0" w:firstColumn="0" w:lastColumn="0" w:oddVBand="0" w:evenVBand="0" w:oddHBand="1" w:evenHBand="0" w:firstRowFirstColumn="0" w:firstRowLastColumn="0" w:lastRowFirstColumn="0" w:lastRowLastColumn="0"/>
            </w:pPr>
            <w:r w:rsidRPr="007C5B83">
              <w:t>-</w:t>
            </w:r>
          </w:p>
        </w:tc>
      </w:tr>
      <w:tr w:rsidR="000D2F14" w:rsidRPr="007C5B83" w14:paraId="00CAB330" w14:textId="77777777" w:rsidTr="00370F7A">
        <w:trPr>
          <w:trHeight w:val="77"/>
        </w:trPr>
        <w:tc>
          <w:tcPr>
            <w:cnfStyle w:val="001000000000" w:firstRow="0" w:lastRow="0" w:firstColumn="1" w:lastColumn="0" w:oddVBand="0" w:evenVBand="0" w:oddHBand="0" w:evenHBand="0" w:firstRowFirstColumn="0" w:firstRowLastColumn="0" w:lastRowFirstColumn="0" w:lastRowLastColumn="0"/>
            <w:tcW w:w="1842" w:type="dxa"/>
          </w:tcPr>
          <w:p w14:paraId="1EB30F2B" w14:textId="6E9A671B" w:rsidR="000D2F14" w:rsidRPr="007C5B83" w:rsidRDefault="000D2F14" w:rsidP="000D2F14">
            <w:pPr>
              <w:jc w:val="center"/>
            </w:pPr>
            <w:r w:rsidRPr="007C5B83">
              <w:t>18</w:t>
            </w:r>
          </w:p>
        </w:tc>
        <w:tc>
          <w:tcPr>
            <w:tcW w:w="1842" w:type="dxa"/>
          </w:tcPr>
          <w:p w14:paraId="56599AB8" w14:textId="44B5464E" w:rsidR="000D2F14" w:rsidRPr="007C5B83" w:rsidRDefault="000D2F14" w:rsidP="000D2F14">
            <w:pPr>
              <w:jc w:val="center"/>
              <w:cnfStyle w:val="000000000000" w:firstRow="0" w:lastRow="0" w:firstColumn="0" w:lastColumn="0" w:oddVBand="0" w:evenVBand="0" w:oddHBand="0" w:evenHBand="0" w:firstRowFirstColumn="0" w:firstRowLastColumn="0" w:lastRowFirstColumn="0" w:lastRowLastColumn="0"/>
            </w:pPr>
            <w:r w:rsidRPr="007C5B83">
              <w:t>-</w:t>
            </w:r>
          </w:p>
        </w:tc>
        <w:tc>
          <w:tcPr>
            <w:tcW w:w="1842" w:type="dxa"/>
            <w:shd w:val="clear" w:color="auto" w:fill="4F81BD" w:themeFill="accent1"/>
          </w:tcPr>
          <w:p w14:paraId="4691643A" w14:textId="606DC746" w:rsidR="000D2F14" w:rsidRPr="007C5B83" w:rsidRDefault="000D2F14" w:rsidP="000D2F14">
            <w:pPr>
              <w:jc w:val="center"/>
              <w:cnfStyle w:val="000000000000" w:firstRow="0" w:lastRow="0" w:firstColumn="0" w:lastColumn="0" w:oddVBand="0" w:evenVBand="0" w:oddHBand="0" w:evenHBand="0" w:firstRowFirstColumn="0" w:firstRowLastColumn="0" w:lastRowFirstColumn="0" w:lastRowLastColumn="0"/>
              <w:rPr>
                <w:color w:val="FFFFFF" w:themeColor="background1"/>
              </w:rPr>
            </w:pPr>
            <w:r w:rsidRPr="007C5B83">
              <w:rPr>
                <w:color w:val="FFFFFF" w:themeColor="background1"/>
              </w:rPr>
              <w:t>23</w:t>
            </w:r>
          </w:p>
        </w:tc>
        <w:tc>
          <w:tcPr>
            <w:tcW w:w="1842" w:type="dxa"/>
          </w:tcPr>
          <w:p w14:paraId="52BEE7AD" w14:textId="4B96C587" w:rsidR="000D2F14" w:rsidRPr="007C5B83" w:rsidRDefault="000D2F14" w:rsidP="000D2F14">
            <w:pPr>
              <w:jc w:val="center"/>
              <w:cnfStyle w:val="000000000000" w:firstRow="0" w:lastRow="0" w:firstColumn="0" w:lastColumn="0" w:oddVBand="0" w:evenVBand="0" w:oddHBand="0" w:evenHBand="0" w:firstRowFirstColumn="0" w:firstRowLastColumn="0" w:lastRowFirstColumn="0" w:lastRowLastColumn="0"/>
            </w:pPr>
            <w:r w:rsidRPr="007C5B83">
              <w:t>-</w:t>
            </w:r>
          </w:p>
        </w:tc>
      </w:tr>
      <w:tr w:rsidR="000D2F14" w:rsidRPr="007C5B83" w14:paraId="53E3E910" w14:textId="77777777" w:rsidTr="00370F7A">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1842" w:type="dxa"/>
          </w:tcPr>
          <w:p w14:paraId="55BF0C1F" w14:textId="22334F1E" w:rsidR="000D2F14" w:rsidRPr="007C5B83" w:rsidRDefault="000D2F14" w:rsidP="000D2F14">
            <w:pPr>
              <w:jc w:val="center"/>
            </w:pPr>
            <w:r w:rsidRPr="007C5B83">
              <w:t>19</w:t>
            </w:r>
          </w:p>
        </w:tc>
        <w:tc>
          <w:tcPr>
            <w:tcW w:w="1842" w:type="dxa"/>
          </w:tcPr>
          <w:p w14:paraId="1D40F4F4" w14:textId="7956EB36" w:rsidR="000D2F14" w:rsidRPr="007C5B83" w:rsidRDefault="000D2F14" w:rsidP="000D2F14">
            <w:pPr>
              <w:jc w:val="center"/>
              <w:cnfStyle w:val="000000100000" w:firstRow="0" w:lastRow="0" w:firstColumn="0" w:lastColumn="0" w:oddVBand="0" w:evenVBand="0" w:oddHBand="1" w:evenHBand="0" w:firstRowFirstColumn="0" w:firstRowLastColumn="0" w:lastRowFirstColumn="0" w:lastRowLastColumn="0"/>
            </w:pPr>
            <w:r w:rsidRPr="007C5B83">
              <w:t>-</w:t>
            </w:r>
          </w:p>
        </w:tc>
        <w:tc>
          <w:tcPr>
            <w:tcW w:w="1842" w:type="dxa"/>
            <w:shd w:val="clear" w:color="auto" w:fill="4F81BD" w:themeFill="accent1"/>
          </w:tcPr>
          <w:p w14:paraId="6001F980" w14:textId="37F14EFE" w:rsidR="000D2F14" w:rsidRPr="007C5B83" w:rsidRDefault="000D2F14" w:rsidP="000D2F14">
            <w:pPr>
              <w:jc w:val="center"/>
              <w:cnfStyle w:val="000000100000" w:firstRow="0" w:lastRow="0" w:firstColumn="0" w:lastColumn="0" w:oddVBand="0" w:evenVBand="0" w:oddHBand="1" w:evenHBand="0" w:firstRowFirstColumn="0" w:firstRowLastColumn="0" w:lastRowFirstColumn="0" w:lastRowLastColumn="0"/>
              <w:rPr>
                <w:color w:val="FFFFFF" w:themeColor="background1"/>
              </w:rPr>
            </w:pPr>
            <w:r w:rsidRPr="007C5B83">
              <w:rPr>
                <w:color w:val="FFFFFF" w:themeColor="background1"/>
              </w:rPr>
              <w:t>22</w:t>
            </w:r>
          </w:p>
        </w:tc>
        <w:tc>
          <w:tcPr>
            <w:tcW w:w="1842" w:type="dxa"/>
          </w:tcPr>
          <w:p w14:paraId="46CD7A91" w14:textId="2491B92A" w:rsidR="000D2F14" w:rsidRPr="007C5B83" w:rsidRDefault="000D2F14" w:rsidP="000D2F14">
            <w:pPr>
              <w:jc w:val="center"/>
              <w:cnfStyle w:val="000000100000" w:firstRow="0" w:lastRow="0" w:firstColumn="0" w:lastColumn="0" w:oddVBand="0" w:evenVBand="0" w:oddHBand="1" w:evenHBand="0" w:firstRowFirstColumn="0" w:firstRowLastColumn="0" w:lastRowFirstColumn="0" w:lastRowLastColumn="0"/>
            </w:pPr>
            <w:r w:rsidRPr="007C5B83">
              <w:t>Buzzer R</w:t>
            </w:r>
          </w:p>
        </w:tc>
      </w:tr>
      <w:tr w:rsidR="000D2F14" w:rsidRPr="007C5B83" w14:paraId="67216B5E" w14:textId="77777777" w:rsidTr="00370F7A">
        <w:trPr>
          <w:trHeight w:val="77"/>
        </w:trPr>
        <w:tc>
          <w:tcPr>
            <w:cnfStyle w:val="001000000000" w:firstRow="0" w:lastRow="0" w:firstColumn="1" w:lastColumn="0" w:oddVBand="0" w:evenVBand="0" w:oddHBand="0" w:evenHBand="0" w:firstRowFirstColumn="0" w:firstRowLastColumn="0" w:lastRowFirstColumn="0" w:lastRowLastColumn="0"/>
            <w:tcW w:w="1842" w:type="dxa"/>
          </w:tcPr>
          <w:p w14:paraId="33EE3007" w14:textId="2D9B606F" w:rsidR="000D2F14" w:rsidRPr="007C5B83" w:rsidRDefault="000D2F14" w:rsidP="000D2F14">
            <w:pPr>
              <w:jc w:val="center"/>
            </w:pPr>
            <w:r w:rsidRPr="007C5B83">
              <w:t>20</w:t>
            </w:r>
          </w:p>
        </w:tc>
        <w:tc>
          <w:tcPr>
            <w:tcW w:w="1842" w:type="dxa"/>
          </w:tcPr>
          <w:p w14:paraId="53B55063" w14:textId="168A5E65" w:rsidR="000D2F14" w:rsidRPr="007C5B83" w:rsidRDefault="000D2F14" w:rsidP="000D2F14">
            <w:pPr>
              <w:jc w:val="center"/>
              <w:cnfStyle w:val="000000000000" w:firstRow="0" w:lastRow="0" w:firstColumn="0" w:lastColumn="0" w:oddVBand="0" w:evenVBand="0" w:oddHBand="0" w:evenHBand="0" w:firstRowFirstColumn="0" w:firstRowLastColumn="0" w:lastRowFirstColumn="0" w:lastRowLastColumn="0"/>
            </w:pPr>
            <w:r w:rsidRPr="007C5B83">
              <w:t>-</w:t>
            </w:r>
          </w:p>
        </w:tc>
        <w:tc>
          <w:tcPr>
            <w:tcW w:w="1842" w:type="dxa"/>
            <w:shd w:val="clear" w:color="auto" w:fill="4F81BD" w:themeFill="accent1"/>
          </w:tcPr>
          <w:p w14:paraId="6DD9C99E" w14:textId="7538A0AB" w:rsidR="000D2F14" w:rsidRPr="007C5B83" w:rsidRDefault="000D2F14" w:rsidP="000D2F14">
            <w:pPr>
              <w:jc w:val="center"/>
              <w:cnfStyle w:val="000000000000" w:firstRow="0" w:lastRow="0" w:firstColumn="0" w:lastColumn="0" w:oddVBand="0" w:evenVBand="0" w:oddHBand="0" w:evenHBand="0" w:firstRowFirstColumn="0" w:firstRowLastColumn="0" w:lastRowFirstColumn="0" w:lastRowLastColumn="0"/>
              <w:rPr>
                <w:color w:val="FFFFFF" w:themeColor="background1"/>
              </w:rPr>
            </w:pPr>
            <w:r w:rsidRPr="007C5B83">
              <w:rPr>
                <w:color w:val="FFFFFF" w:themeColor="background1"/>
              </w:rPr>
              <w:t>21</w:t>
            </w:r>
          </w:p>
        </w:tc>
        <w:tc>
          <w:tcPr>
            <w:tcW w:w="1842" w:type="dxa"/>
          </w:tcPr>
          <w:p w14:paraId="5718A291" w14:textId="52DE774C" w:rsidR="000D2F14" w:rsidRPr="007C5B83" w:rsidRDefault="000D2F14" w:rsidP="000D2F14">
            <w:pPr>
              <w:jc w:val="center"/>
              <w:cnfStyle w:val="000000000000" w:firstRow="0" w:lastRow="0" w:firstColumn="0" w:lastColumn="0" w:oddVBand="0" w:evenVBand="0" w:oddHBand="0" w:evenHBand="0" w:firstRowFirstColumn="0" w:firstRowLastColumn="0" w:lastRowFirstColumn="0" w:lastRowLastColumn="0"/>
            </w:pPr>
            <w:r w:rsidRPr="007C5B83">
              <w:t>-</w:t>
            </w:r>
          </w:p>
        </w:tc>
      </w:tr>
    </w:tbl>
    <w:p w14:paraId="62F1C4BC" w14:textId="77777777" w:rsidR="001F51CA" w:rsidRPr="007C5B83" w:rsidRDefault="001F51CA" w:rsidP="00AC1441"/>
    <w:p w14:paraId="4E9D1288" w14:textId="0B96E6C0" w:rsidR="000D2F14" w:rsidRPr="007C5B83" w:rsidRDefault="000D2F14" w:rsidP="00C54566">
      <w:pPr>
        <w:pStyle w:val="Ttulo4"/>
      </w:pPr>
      <w:r w:rsidRPr="007C5B83">
        <w:lastRenderedPageBreak/>
        <w:t>RGB LED</w:t>
      </w:r>
    </w:p>
    <w:p w14:paraId="3F088F5A" w14:textId="4E621301" w:rsidR="000D2F14" w:rsidRPr="007C5B83" w:rsidRDefault="000D2F14" w:rsidP="000D2F14">
      <w:r w:rsidRPr="007C5B83">
        <w:t xml:space="preserve">An RGB LED </w:t>
      </w:r>
      <w:r w:rsidR="008934EA" w:rsidRPr="007C5B83">
        <w:t>can emit</w:t>
      </w:r>
      <w:r w:rsidRPr="007C5B83">
        <w:t xml:space="preserve"> a wide range of </w:t>
      </w:r>
      <w:r w:rsidR="008934EA" w:rsidRPr="007C5B83">
        <w:t>colours</w:t>
      </w:r>
      <w:r w:rsidRPr="007C5B83">
        <w:t xml:space="preserve">, </w:t>
      </w:r>
      <w:r w:rsidR="00DE6785" w:rsidRPr="007C5B83">
        <w:t>from primary colours like Red, Green and Blue, and secondary colours like Yellow, Cyan and Magenta to intermediate tones. The use given to the RGB LED in this PCB is as a status light, indicating the functioning of the system according to the</w:t>
      </w:r>
      <w:r w:rsidR="008934EA" w:rsidRPr="007C5B83">
        <w:t xml:space="preserve"> available resources. </w:t>
      </w:r>
    </w:p>
    <w:p w14:paraId="78C0F45C" w14:textId="3A3F0073" w:rsidR="008934EA" w:rsidRPr="007C5B83" w:rsidRDefault="008934EA" w:rsidP="000D2F14">
      <w:r w:rsidRPr="007C5B83">
        <w:t>The following list indicates the code representing the functioning of the system or error:</w:t>
      </w:r>
    </w:p>
    <w:p w14:paraId="40E6F01C" w14:textId="77777777" w:rsidR="008934EA" w:rsidRPr="007C5B83" w:rsidRDefault="008934EA" w:rsidP="000D2F14"/>
    <w:p w14:paraId="4CB3CF36" w14:textId="0C38E3F6" w:rsidR="008934EA" w:rsidRPr="007C5B83" w:rsidRDefault="008934EA" w:rsidP="008934EA">
      <w:pPr>
        <w:pStyle w:val="Descripcin"/>
        <w:keepNext/>
      </w:pPr>
      <w:bookmarkStart w:id="634" w:name="_Toc169374402"/>
      <w:r w:rsidRPr="007C5B83">
        <w:t xml:space="preserve">Table </w:t>
      </w:r>
      <w:r w:rsidR="00D43C02">
        <w:fldChar w:fldCharType="begin"/>
      </w:r>
      <w:r w:rsidR="00D43C02">
        <w:instrText xml:space="preserve"> STYLEREF 1 \s </w:instrText>
      </w:r>
      <w:r w:rsidR="00D43C02">
        <w:fldChar w:fldCharType="separate"/>
      </w:r>
      <w:r w:rsidR="00D43C02">
        <w:rPr>
          <w:noProof/>
        </w:rPr>
        <w:t>6</w:t>
      </w:r>
      <w:r w:rsidR="00D43C02">
        <w:fldChar w:fldCharType="end"/>
      </w:r>
      <w:r w:rsidR="00D43C02">
        <w:t>.</w:t>
      </w:r>
      <w:r w:rsidR="00D43C02">
        <w:fldChar w:fldCharType="begin"/>
      </w:r>
      <w:r w:rsidR="00D43C02">
        <w:instrText xml:space="preserve"> SEQ Table \* ARABIC \s 1 </w:instrText>
      </w:r>
      <w:r w:rsidR="00D43C02">
        <w:fldChar w:fldCharType="separate"/>
      </w:r>
      <w:r w:rsidR="00D43C02">
        <w:rPr>
          <w:noProof/>
        </w:rPr>
        <w:t>2</w:t>
      </w:r>
      <w:r w:rsidR="00D43C02">
        <w:fldChar w:fldCharType="end"/>
      </w:r>
      <w:r w:rsidRPr="007C5B83">
        <w:t>: RGB LED Colour guide.</w:t>
      </w:r>
      <w:bookmarkEnd w:id="634"/>
    </w:p>
    <w:tbl>
      <w:tblPr>
        <w:tblStyle w:val="Tablaconcuadrcula5oscura-nfasis1"/>
        <w:tblW w:w="0" w:type="auto"/>
        <w:tblLook w:val="04A0" w:firstRow="1" w:lastRow="0" w:firstColumn="1" w:lastColumn="0" w:noHBand="0" w:noVBand="1"/>
      </w:tblPr>
      <w:tblGrid>
        <w:gridCol w:w="4524"/>
        <w:gridCol w:w="4537"/>
      </w:tblGrid>
      <w:tr w:rsidR="008934EA" w:rsidRPr="007C5B83" w14:paraId="24A7E678" w14:textId="77777777" w:rsidTr="008934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5" w:type="dxa"/>
          </w:tcPr>
          <w:p w14:paraId="707C609D" w14:textId="56F3746A" w:rsidR="008934EA" w:rsidRPr="007C5B83" w:rsidRDefault="008934EA" w:rsidP="008934EA">
            <w:pPr>
              <w:jc w:val="center"/>
            </w:pPr>
            <w:r w:rsidRPr="007C5B83">
              <w:t>Colour</w:t>
            </w:r>
          </w:p>
        </w:tc>
        <w:tc>
          <w:tcPr>
            <w:tcW w:w="4606" w:type="dxa"/>
          </w:tcPr>
          <w:p w14:paraId="6E93516E" w14:textId="0EE2C60B" w:rsidR="008934EA" w:rsidRPr="007C5B83" w:rsidRDefault="008934EA" w:rsidP="008934EA">
            <w:pPr>
              <w:jc w:val="center"/>
              <w:cnfStyle w:val="100000000000" w:firstRow="1" w:lastRow="0" w:firstColumn="0" w:lastColumn="0" w:oddVBand="0" w:evenVBand="0" w:oddHBand="0" w:evenHBand="0" w:firstRowFirstColumn="0" w:firstRowLastColumn="0" w:lastRowFirstColumn="0" w:lastRowLastColumn="0"/>
            </w:pPr>
            <w:r w:rsidRPr="007C5B83">
              <w:t>Meaning</w:t>
            </w:r>
          </w:p>
        </w:tc>
      </w:tr>
      <w:tr w:rsidR="008934EA" w:rsidRPr="007C5B83" w14:paraId="58C6BC03" w14:textId="77777777" w:rsidTr="008934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5" w:type="dxa"/>
          </w:tcPr>
          <w:p w14:paraId="584146A9" w14:textId="3369FB3E" w:rsidR="008934EA" w:rsidRPr="007C5B83" w:rsidRDefault="008934EA" w:rsidP="008934EA">
            <w:pPr>
              <w:jc w:val="center"/>
            </w:pPr>
            <w:r w:rsidRPr="007C5B83">
              <w:t>Green</w:t>
            </w:r>
          </w:p>
        </w:tc>
        <w:tc>
          <w:tcPr>
            <w:tcW w:w="4606" w:type="dxa"/>
          </w:tcPr>
          <w:p w14:paraId="5B409CA8" w14:textId="0B6BC7EC" w:rsidR="008934EA" w:rsidRPr="007C5B83" w:rsidRDefault="008934EA" w:rsidP="008934EA">
            <w:pPr>
              <w:jc w:val="center"/>
              <w:cnfStyle w:val="000000100000" w:firstRow="0" w:lastRow="0" w:firstColumn="0" w:lastColumn="0" w:oddVBand="0" w:evenVBand="0" w:oddHBand="1" w:evenHBand="0" w:firstRowFirstColumn="0" w:firstRowLastColumn="0" w:lastRowFirstColumn="0" w:lastRowLastColumn="0"/>
            </w:pPr>
            <w:r w:rsidRPr="007C5B83">
              <w:t>Correct functioning of the system</w:t>
            </w:r>
          </w:p>
        </w:tc>
      </w:tr>
      <w:tr w:rsidR="008934EA" w:rsidRPr="007C5B83" w14:paraId="41F82AB1" w14:textId="77777777" w:rsidTr="008934EA">
        <w:tc>
          <w:tcPr>
            <w:cnfStyle w:val="001000000000" w:firstRow="0" w:lastRow="0" w:firstColumn="1" w:lastColumn="0" w:oddVBand="0" w:evenVBand="0" w:oddHBand="0" w:evenHBand="0" w:firstRowFirstColumn="0" w:firstRowLastColumn="0" w:lastRowFirstColumn="0" w:lastRowLastColumn="0"/>
            <w:tcW w:w="4605" w:type="dxa"/>
          </w:tcPr>
          <w:p w14:paraId="5B2796E8" w14:textId="506F1389" w:rsidR="008934EA" w:rsidRPr="007C5B83" w:rsidRDefault="008934EA" w:rsidP="008934EA">
            <w:pPr>
              <w:jc w:val="center"/>
            </w:pPr>
            <w:r w:rsidRPr="007C5B83">
              <w:t>Red</w:t>
            </w:r>
          </w:p>
        </w:tc>
        <w:tc>
          <w:tcPr>
            <w:tcW w:w="4606" w:type="dxa"/>
          </w:tcPr>
          <w:p w14:paraId="18D517A1" w14:textId="7F7DA6DF" w:rsidR="008934EA" w:rsidRPr="007C5B83" w:rsidRDefault="008934EA" w:rsidP="008934EA">
            <w:pPr>
              <w:jc w:val="center"/>
              <w:cnfStyle w:val="000000000000" w:firstRow="0" w:lastRow="0" w:firstColumn="0" w:lastColumn="0" w:oddVBand="0" w:evenVBand="0" w:oddHBand="0" w:evenHBand="0" w:firstRowFirstColumn="0" w:firstRowLastColumn="0" w:lastRowFirstColumn="0" w:lastRowLastColumn="0"/>
            </w:pPr>
            <w:r w:rsidRPr="007C5B83">
              <w:t>Error in the i2c communication</w:t>
            </w:r>
          </w:p>
        </w:tc>
      </w:tr>
      <w:tr w:rsidR="008934EA" w:rsidRPr="007C5B83" w14:paraId="124E42DF" w14:textId="77777777" w:rsidTr="008934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5" w:type="dxa"/>
          </w:tcPr>
          <w:p w14:paraId="688AB2C6" w14:textId="11198CFE" w:rsidR="008934EA" w:rsidRPr="007C5B83" w:rsidRDefault="008934EA" w:rsidP="008934EA">
            <w:pPr>
              <w:jc w:val="center"/>
            </w:pPr>
            <w:r w:rsidRPr="007C5B83">
              <w:t>Yellow</w:t>
            </w:r>
          </w:p>
        </w:tc>
        <w:tc>
          <w:tcPr>
            <w:tcW w:w="4606" w:type="dxa"/>
          </w:tcPr>
          <w:p w14:paraId="2BF9340B" w14:textId="60A6E501" w:rsidR="008934EA" w:rsidRPr="007C5B83" w:rsidRDefault="008934EA" w:rsidP="008934EA">
            <w:pPr>
              <w:jc w:val="center"/>
              <w:cnfStyle w:val="000000100000" w:firstRow="0" w:lastRow="0" w:firstColumn="0" w:lastColumn="0" w:oddVBand="0" w:evenVBand="0" w:oddHBand="1" w:evenHBand="0" w:firstRowFirstColumn="0" w:firstRowLastColumn="0" w:lastRowFirstColumn="0" w:lastRowLastColumn="0"/>
            </w:pPr>
            <w:r w:rsidRPr="007C5B83">
              <w:t>Error in the data receiving</w:t>
            </w:r>
          </w:p>
        </w:tc>
      </w:tr>
      <w:tr w:rsidR="008934EA" w:rsidRPr="007C5B83" w14:paraId="15EC8591" w14:textId="77777777" w:rsidTr="008934EA">
        <w:tc>
          <w:tcPr>
            <w:cnfStyle w:val="001000000000" w:firstRow="0" w:lastRow="0" w:firstColumn="1" w:lastColumn="0" w:oddVBand="0" w:evenVBand="0" w:oddHBand="0" w:evenHBand="0" w:firstRowFirstColumn="0" w:firstRowLastColumn="0" w:lastRowFirstColumn="0" w:lastRowLastColumn="0"/>
            <w:tcW w:w="4605" w:type="dxa"/>
          </w:tcPr>
          <w:p w14:paraId="5F681351" w14:textId="441F336F" w:rsidR="008934EA" w:rsidRPr="007C5B83" w:rsidRDefault="008934EA" w:rsidP="008934EA">
            <w:pPr>
              <w:jc w:val="center"/>
            </w:pPr>
            <w:r w:rsidRPr="007C5B83">
              <w:t>White</w:t>
            </w:r>
          </w:p>
        </w:tc>
        <w:tc>
          <w:tcPr>
            <w:tcW w:w="4606" w:type="dxa"/>
          </w:tcPr>
          <w:p w14:paraId="36B9EE02" w14:textId="20C8D013" w:rsidR="008934EA" w:rsidRPr="007C5B83" w:rsidRDefault="008934EA" w:rsidP="008934EA">
            <w:pPr>
              <w:jc w:val="center"/>
              <w:cnfStyle w:val="000000000000" w:firstRow="0" w:lastRow="0" w:firstColumn="0" w:lastColumn="0" w:oddVBand="0" w:evenVBand="0" w:oddHBand="0" w:evenHBand="0" w:firstRowFirstColumn="0" w:firstRowLastColumn="0" w:lastRowFirstColumn="0" w:lastRowLastColumn="0"/>
            </w:pPr>
            <w:r w:rsidRPr="007C5B83">
              <w:t>SW1 active</w:t>
            </w:r>
          </w:p>
        </w:tc>
      </w:tr>
      <w:tr w:rsidR="008934EA" w:rsidRPr="007C5B83" w14:paraId="65811AFC" w14:textId="77777777" w:rsidTr="008934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5" w:type="dxa"/>
          </w:tcPr>
          <w:p w14:paraId="56BCE828" w14:textId="693243FA" w:rsidR="008934EA" w:rsidRPr="007C5B83" w:rsidRDefault="008934EA" w:rsidP="008934EA">
            <w:pPr>
              <w:jc w:val="center"/>
            </w:pPr>
            <w:r w:rsidRPr="007C5B83">
              <w:t>Cyan</w:t>
            </w:r>
          </w:p>
        </w:tc>
        <w:tc>
          <w:tcPr>
            <w:tcW w:w="4606" w:type="dxa"/>
          </w:tcPr>
          <w:p w14:paraId="282318F4" w14:textId="5DC4A1CB" w:rsidR="008934EA" w:rsidRPr="007C5B83" w:rsidRDefault="008934EA" w:rsidP="008934EA">
            <w:pPr>
              <w:jc w:val="center"/>
              <w:cnfStyle w:val="000000100000" w:firstRow="0" w:lastRow="0" w:firstColumn="0" w:lastColumn="0" w:oddVBand="0" w:evenVBand="0" w:oddHBand="1" w:evenHBand="0" w:firstRowFirstColumn="0" w:firstRowLastColumn="0" w:lastRowFirstColumn="0" w:lastRowLastColumn="0"/>
            </w:pPr>
            <w:r w:rsidRPr="007C5B83">
              <w:t>SW2active</w:t>
            </w:r>
          </w:p>
        </w:tc>
      </w:tr>
      <w:tr w:rsidR="008934EA" w:rsidRPr="007C5B83" w14:paraId="1301546C" w14:textId="77777777" w:rsidTr="008934EA">
        <w:tc>
          <w:tcPr>
            <w:cnfStyle w:val="001000000000" w:firstRow="0" w:lastRow="0" w:firstColumn="1" w:lastColumn="0" w:oddVBand="0" w:evenVBand="0" w:oddHBand="0" w:evenHBand="0" w:firstRowFirstColumn="0" w:firstRowLastColumn="0" w:lastRowFirstColumn="0" w:lastRowLastColumn="0"/>
            <w:tcW w:w="4605" w:type="dxa"/>
          </w:tcPr>
          <w:p w14:paraId="2ABB5C20" w14:textId="03778998" w:rsidR="008934EA" w:rsidRPr="007C5B83" w:rsidRDefault="008934EA" w:rsidP="008934EA">
            <w:pPr>
              <w:jc w:val="center"/>
            </w:pPr>
            <w:r w:rsidRPr="007C5B83">
              <w:t>Magenta</w:t>
            </w:r>
          </w:p>
        </w:tc>
        <w:tc>
          <w:tcPr>
            <w:tcW w:w="4606" w:type="dxa"/>
          </w:tcPr>
          <w:p w14:paraId="70CA1129" w14:textId="3169B141" w:rsidR="008934EA" w:rsidRPr="007C5B83" w:rsidRDefault="008934EA" w:rsidP="008934EA">
            <w:pPr>
              <w:jc w:val="center"/>
              <w:cnfStyle w:val="000000000000" w:firstRow="0" w:lastRow="0" w:firstColumn="0" w:lastColumn="0" w:oddVBand="0" w:evenVBand="0" w:oddHBand="0" w:evenHBand="0" w:firstRowFirstColumn="0" w:firstRowLastColumn="0" w:lastRowFirstColumn="0" w:lastRowLastColumn="0"/>
            </w:pPr>
            <w:r w:rsidRPr="007C5B83">
              <w:t>SW3 active</w:t>
            </w:r>
          </w:p>
        </w:tc>
      </w:tr>
      <w:tr w:rsidR="008934EA" w:rsidRPr="007C5B83" w14:paraId="0DE3123C" w14:textId="77777777" w:rsidTr="008934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5" w:type="dxa"/>
          </w:tcPr>
          <w:p w14:paraId="1A34ABBA" w14:textId="4BFE0549" w:rsidR="008934EA" w:rsidRPr="007C5B83" w:rsidRDefault="008934EA" w:rsidP="008934EA">
            <w:pPr>
              <w:jc w:val="center"/>
            </w:pPr>
            <w:r w:rsidRPr="007C5B83">
              <w:t>Blue</w:t>
            </w:r>
          </w:p>
        </w:tc>
        <w:tc>
          <w:tcPr>
            <w:tcW w:w="4606" w:type="dxa"/>
          </w:tcPr>
          <w:p w14:paraId="71ACD137" w14:textId="70073D1B" w:rsidR="008934EA" w:rsidRPr="007C5B83" w:rsidRDefault="008934EA" w:rsidP="008934EA">
            <w:pPr>
              <w:jc w:val="center"/>
              <w:cnfStyle w:val="000000100000" w:firstRow="0" w:lastRow="0" w:firstColumn="0" w:lastColumn="0" w:oddVBand="0" w:evenVBand="0" w:oddHBand="1" w:evenHBand="0" w:firstRowFirstColumn="0" w:firstRowLastColumn="0" w:lastRowFirstColumn="0" w:lastRowLastColumn="0"/>
            </w:pPr>
            <w:r w:rsidRPr="007C5B83">
              <w:t>SW4 active</w:t>
            </w:r>
          </w:p>
        </w:tc>
      </w:tr>
    </w:tbl>
    <w:p w14:paraId="79CE7D99" w14:textId="554F4EBE" w:rsidR="001F51CA" w:rsidRPr="007C5B83" w:rsidRDefault="000D30DA" w:rsidP="00AC1441">
      <w:r>
        <w:rPr>
          <w:noProof/>
        </w:rPr>
        <mc:AlternateContent>
          <mc:Choice Requires="wps">
            <w:drawing>
              <wp:anchor distT="0" distB="0" distL="114300" distR="114300" simplePos="0" relativeHeight="251681792" behindDoc="0" locked="0" layoutInCell="1" allowOverlap="1" wp14:anchorId="078CBC4E" wp14:editId="69113C9D">
                <wp:simplePos x="0" y="0"/>
                <wp:positionH relativeFrom="column">
                  <wp:posOffset>1870710</wp:posOffset>
                </wp:positionH>
                <wp:positionV relativeFrom="paragraph">
                  <wp:posOffset>2526030</wp:posOffset>
                </wp:positionV>
                <wp:extent cx="2009775" cy="266700"/>
                <wp:effectExtent l="0" t="0" r="0" b="0"/>
                <wp:wrapTopAndBottom/>
                <wp:docPr id="1132467" name="Cuadro de texto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9775" cy="266700"/>
                        </a:xfrm>
                        <a:prstGeom prst="rect">
                          <a:avLst/>
                        </a:prstGeom>
                        <a:solidFill>
                          <a:srgbClr val="FFFFFF"/>
                        </a:solidFill>
                        <a:ln>
                          <a:noFill/>
                        </a:ln>
                      </wps:spPr>
                      <wps:txbx>
                        <w:txbxContent>
                          <w:p w14:paraId="175AB1AA" w14:textId="61AF1327" w:rsidR="008934EA" w:rsidRPr="007C5B83" w:rsidRDefault="008934EA" w:rsidP="008934EA">
                            <w:pPr>
                              <w:pStyle w:val="Descripcin"/>
                              <w:rPr>
                                <w:szCs w:val="20"/>
                              </w:rPr>
                            </w:pPr>
                            <w:bookmarkStart w:id="635" w:name="_Toc169374454"/>
                            <w:r w:rsidRPr="007C5B83">
                              <w:t xml:space="preserve">Figure </w:t>
                            </w:r>
                            <w:r w:rsidR="00F4107D">
                              <w:fldChar w:fldCharType="begin"/>
                            </w:r>
                            <w:r w:rsidR="00F4107D">
                              <w:instrText xml:space="preserve"> STYLEREF 1 \s </w:instrText>
                            </w:r>
                            <w:r w:rsidR="00F4107D">
                              <w:fldChar w:fldCharType="separate"/>
                            </w:r>
                            <w:r w:rsidR="00F4107D">
                              <w:rPr>
                                <w:noProof/>
                              </w:rPr>
                              <w:t>6</w:t>
                            </w:r>
                            <w:r w:rsidR="00F4107D">
                              <w:fldChar w:fldCharType="end"/>
                            </w:r>
                            <w:r w:rsidR="00F4107D">
                              <w:t>.</w:t>
                            </w:r>
                            <w:r w:rsidR="00F4107D">
                              <w:fldChar w:fldCharType="begin"/>
                            </w:r>
                            <w:r w:rsidR="00F4107D">
                              <w:instrText xml:space="preserve"> SEQ Figure \* ARABIC \s 1 </w:instrText>
                            </w:r>
                            <w:r w:rsidR="00F4107D">
                              <w:fldChar w:fldCharType="separate"/>
                            </w:r>
                            <w:r w:rsidR="00F4107D">
                              <w:rPr>
                                <w:noProof/>
                              </w:rPr>
                              <w:t>9</w:t>
                            </w:r>
                            <w:r w:rsidR="00F4107D">
                              <w:fldChar w:fldCharType="end"/>
                            </w:r>
                            <w:r w:rsidRPr="007C5B83">
                              <w:t>: RGB LED Schematic.</w:t>
                            </w:r>
                            <w:bookmarkEnd w:id="635"/>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078CBC4E" id="Cuadro de texto 13" o:spid="_x0000_s1089" type="#_x0000_t202" style="position:absolute;left:0;text-align:left;margin-left:147.3pt;margin-top:198.9pt;width:158.25pt;height:21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" stroked="f">
                <v:textbox style="mso-fit-shape-to-text:t" inset="0,0,0,0">
                  <w:txbxContent>
                    <w:p w14:paraId="175AB1AA" w14:textId="61AF1327" w:rsidR="008934EA" w:rsidRPr="007C5B83" w:rsidRDefault="008934EA" w:rsidP="008934EA">
                      <w:pPr>
                        <w:pStyle w:val="Descripcin"/>
                        <w:rPr>
                          <w:szCs w:val="20"/>
                        </w:rPr>
                      </w:pPr>
                      <w:bookmarkStart w:id="636" w:name="_Toc169374454"/>
                      <w:r w:rsidRPr="007C5B83">
                        <w:t xml:space="preserve">Figure </w:t>
                      </w:r>
                      <w:r w:rsidR="00F4107D">
                        <w:fldChar w:fldCharType="begin"/>
                      </w:r>
                      <w:r w:rsidR="00F4107D">
                        <w:instrText xml:space="preserve"> STYLEREF 1 \s </w:instrText>
                      </w:r>
                      <w:r w:rsidR="00F4107D">
                        <w:fldChar w:fldCharType="separate"/>
                      </w:r>
                      <w:r w:rsidR="00F4107D">
                        <w:rPr>
                          <w:noProof/>
                        </w:rPr>
                        <w:t>6</w:t>
                      </w:r>
                      <w:r w:rsidR="00F4107D">
                        <w:fldChar w:fldCharType="end"/>
                      </w:r>
                      <w:r w:rsidR="00F4107D">
                        <w:t>.</w:t>
                      </w:r>
                      <w:r w:rsidR="00F4107D">
                        <w:fldChar w:fldCharType="begin"/>
                      </w:r>
                      <w:r w:rsidR="00F4107D">
                        <w:instrText xml:space="preserve"> SEQ Figure \* ARABIC \s 1 </w:instrText>
                      </w:r>
                      <w:r w:rsidR="00F4107D">
                        <w:fldChar w:fldCharType="separate"/>
                      </w:r>
                      <w:r w:rsidR="00F4107D">
                        <w:rPr>
                          <w:noProof/>
                        </w:rPr>
                        <w:t>9</w:t>
                      </w:r>
                      <w:r w:rsidR="00F4107D">
                        <w:fldChar w:fldCharType="end"/>
                      </w:r>
                      <w:r w:rsidRPr="007C5B83">
                        <w:t>: RGB LED Schematic.</w:t>
                      </w:r>
                      <w:bookmarkEnd w:id="636"/>
                    </w:p>
                  </w:txbxContent>
                </v:textbox>
                <w10:wrap type="topAndBottom"/>
              </v:shape>
            </w:pict>
          </mc:Fallback>
        </mc:AlternateContent>
      </w:r>
      <w:r w:rsidR="008934EA" w:rsidRPr="007C5B83">
        <w:rPr>
          <w:noProof/>
        </w:rPr>
        <w:drawing>
          <wp:anchor distT="0" distB="0" distL="114300" distR="114300" simplePos="0" relativeHeight="251693056" behindDoc="0" locked="0" layoutInCell="1" allowOverlap="1" wp14:anchorId="735DB4D3" wp14:editId="597B5576">
            <wp:simplePos x="0" y="0"/>
            <wp:positionH relativeFrom="column">
              <wp:posOffset>1871330</wp:posOffset>
            </wp:positionH>
            <wp:positionV relativeFrom="paragraph">
              <wp:posOffset>525957</wp:posOffset>
            </wp:positionV>
            <wp:extent cx="2010056" cy="1943371"/>
            <wp:effectExtent l="0" t="0" r="9525" b="0"/>
            <wp:wrapTopAndBottom/>
            <wp:docPr id="1034513333"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513333" name="Imagen 1" descr="Diagrama&#10;&#10;Descripción generada automáticamente"/>
                    <pic:cNvPicPr/>
                  </pic:nvPicPr>
                  <pic:blipFill>
                    <a:blip r:embed="rId61"/>
                    <a:stretch>
                      <a:fillRect/>
                    </a:stretch>
                  </pic:blipFill>
                  <pic:spPr>
                    <a:xfrm>
                      <a:off x="0" y="0"/>
                      <a:ext cx="2010056" cy="1943371"/>
                    </a:xfrm>
                    <a:prstGeom prst="rect">
                      <a:avLst/>
                    </a:prstGeom>
                  </pic:spPr>
                </pic:pic>
              </a:graphicData>
            </a:graphic>
          </wp:anchor>
        </w:drawing>
      </w:r>
      <w:r w:rsidR="008934EA" w:rsidRPr="007C5B83">
        <w:t>And the schematic of the RGB LED:</w:t>
      </w:r>
    </w:p>
    <w:p w14:paraId="7C1D350A" w14:textId="5B1AEE3E" w:rsidR="008934EA" w:rsidRPr="007C5B83" w:rsidRDefault="008934EA" w:rsidP="00AC1441"/>
    <w:p w14:paraId="24E62DBC" w14:textId="6DC58BFF" w:rsidR="001F51CA" w:rsidRPr="007C5B83" w:rsidRDefault="001F51CA" w:rsidP="00AC1441"/>
    <w:p w14:paraId="0137FF6A" w14:textId="620E3A4D" w:rsidR="008934EA" w:rsidRPr="007C5B83" w:rsidRDefault="008934EA" w:rsidP="00C54566">
      <w:pPr>
        <w:pStyle w:val="Ttulo4"/>
      </w:pPr>
      <w:r w:rsidRPr="007C5B83">
        <w:lastRenderedPageBreak/>
        <w:t>Buzzer</w:t>
      </w:r>
    </w:p>
    <w:p w14:paraId="5B26BFA4" w14:textId="3E0CF5AC" w:rsidR="008934EA" w:rsidRPr="007C5B83" w:rsidRDefault="008934EA" w:rsidP="008934EA">
      <w:pPr>
        <w:rPr>
          <w:rFonts w:cstheme="minorHAnsi"/>
        </w:rPr>
      </w:pPr>
      <w:r w:rsidRPr="007C5B83">
        <w:t xml:space="preserve">Whenever on the bike, it </w:t>
      </w:r>
      <w:r w:rsidR="001A2775" w:rsidRPr="007C5B83">
        <w:t>is</w:t>
      </w:r>
      <w:r w:rsidRPr="007C5B83">
        <w:t xml:space="preserve"> essential to keep the attention on the road. </w:t>
      </w:r>
      <w:r w:rsidR="001A2775" w:rsidRPr="007C5B83">
        <w:t xml:space="preserve">While the addition of an LED Matrix allows visualization, it also diverts the user's view away from the road. </w:t>
      </w:r>
      <w:r w:rsidRPr="007C5B83">
        <w:t xml:space="preserve">With the intention of </w:t>
      </w:r>
      <w:r w:rsidR="00D51D64" w:rsidRPr="007C5B83">
        <w:t>warning the user without distraction, a buzzer will be implemented into the system. The buzzer will beep according to the distance to the obstacles, with higher or lower frequency. The design also includes a variable resistance of 1k7</w:t>
      </w:r>
      <w:r w:rsidR="00D51D64" w:rsidRPr="007C5B83">
        <w:rPr>
          <w:rFonts w:cstheme="minorHAnsi"/>
        </w:rPr>
        <w:t xml:space="preserve">Ω that regulates the sound intensity, </w:t>
      </w:r>
      <w:r w:rsidR="001A2775" w:rsidRPr="007C5B83">
        <w:rPr>
          <w:rFonts w:cstheme="minorHAnsi"/>
        </w:rPr>
        <w:t>allowing the user to</w:t>
      </w:r>
      <w:r w:rsidR="00D51D64" w:rsidRPr="007C5B83">
        <w:rPr>
          <w:rFonts w:cstheme="minorHAnsi"/>
        </w:rPr>
        <w:t xml:space="preserve"> customize it.</w:t>
      </w:r>
    </w:p>
    <w:p w14:paraId="78058970" w14:textId="791DD9F8" w:rsidR="00D51D64" w:rsidRPr="007C5B83" w:rsidRDefault="00D51D64" w:rsidP="008934EA">
      <w:pPr>
        <w:rPr>
          <w:rFonts w:cstheme="minorHAnsi"/>
        </w:rPr>
      </w:pPr>
      <w:r w:rsidRPr="007C5B83">
        <w:rPr>
          <w:rFonts w:cstheme="minorHAnsi"/>
        </w:rPr>
        <w:t>The following table shows the frequency according to the distance:</w:t>
      </w:r>
    </w:p>
    <w:p w14:paraId="3EE876F4" w14:textId="77777777" w:rsidR="00D51D64" w:rsidRPr="007C5B83" w:rsidRDefault="00D51D64" w:rsidP="008934EA">
      <w:pPr>
        <w:rPr>
          <w:rFonts w:cstheme="minorHAnsi"/>
        </w:rPr>
      </w:pPr>
    </w:p>
    <w:p w14:paraId="07EFF117" w14:textId="3C0768F9" w:rsidR="001B0423" w:rsidRPr="007C5B83" w:rsidRDefault="001B0423" w:rsidP="001B0423">
      <w:pPr>
        <w:pStyle w:val="Descripcin"/>
        <w:keepNext/>
      </w:pPr>
      <w:bookmarkStart w:id="637" w:name="_Toc169374403"/>
      <w:r w:rsidRPr="007C5B83">
        <w:t xml:space="preserve">Table </w:t>
      </w:r>
      <w:r w:rsidR="00D43C02">
        <w:fldChar w:fldCharType="begin"/>
      </w:r>
      <w:r w:rsidR="00D43C02">
        <w:instrText xml:space="preserve"> STYLEREF 1 \s </w:instrText>
      </w:r>
      <w:r w:rsidR="00D43C02">
        <w:fldChar w:fldCharType="separate"/>
      </w:r>
      <w:r w:rsidR="00D43C02">
        <w:rPr>
          <w:noProof/>
        </w:rPr>
        <w:t>6</w:t>
      </w:r>
      <w:r w:rsidR="00D43C02">
        <w:fldChar w:fldCharType="end"/>
      </w:r>
      <w:r w:rsidR="00D43C02">
        <w:t>.</w:t>
      </w:r>
      <w:r w:rsidR="00D43C02">
        <w:fldChar w:fldCharType="begin"/>
      </w:r>
      <w:r w:rsidR="00D43C02">
        <w:instrText xml:space="preserve"> SEQ Table \* ARABIC \s 1 </w:instrText>
      </w:r>
      <w:r w:rsidR="00D43C02">
        <w:fldChar w:fldCharType="separate"/>
      </w:r>
      <w:r w:rsidR="00D43C02">
        <w:rPr>
          <w:noProof/>
        </w:rPr>
        <w:t>3</w:t>
      </w:r>
      <w:r w:rsidR="00D43C02">
        <w:fldChar w:fldCharType="end"/>
      </w:r>
      <w:r w:rsidRPr="007C5B83">
        <w:t>: Buzzer frequencies.</w:t>
      </w:r>
      <w:bookmarkEnd w:id="637"/>
    </w:p>
    <w:tbl>
      <w:tblPr>
        <w:tblStyle w:val="Tablaconcuadrcula5oscura-nfasis1"/>
        <w:tblW w:w="0" w:type="auto"/>
        <w:tblLook w:val="04A0" w:firstRow="1" w:lastRow="0" w:firstColumn="1" w:lastColumn="0" w:noHBand="0" w:noVBand="1"/>
      </w:tblPr>
      <w:tblGrid>
        <w:gridCol w:w="4528"/>
        <w:gridCol w:w="4533"/>
      </w:tblGrid>
      <w:tr w:rsidR="00D51D64" w:rsidRPr="007C5B83" w14:paraId="2BDCEEF5" w14:textId="77777777" w:rsidTr="00D51D6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5" w:type="dxa"/>
          </w:tcPr>
          <w:p w14:paraId="2DD8ED53" w14:textId="673ECBDF" w:rsidR="00D51D64" w:rsidRPr="007C5B83" w:rsidRDefault="00D51D64" w:rsidP="00D51D64">
            <w:pPr>
              <w:jc w:val="center"/>
            </w:pPr>
            <w:r w:rsidRPr="007C5B83">
              <w:t>Distance</w:t>
            </w:r>
          </w:p>
        </w:tc>
        <w:tc>
          <w:tcPr>
            <w:tcW w:w="4606" w:type="dxa"/>
          </w:tcPr>
          <w:p w14:paraId="761557F9" w14:textId="4A9455DC" w:rsidR="00D51D64" w:rsidRPr="007C5B83" w:rsidRDefault="00D51D64" w:rsidP="00D51D64">
            <w:pPr>
              <w:jc w:val="center"/>
              <w:cnfStyle w:val="100000000000" w:firstRow="1" w:lastRow="0" w:firstColumn="0" w:lastColumn="0" w:oddVBand="0" w:evenVBand="0" w:oddHBand="0" w:evenHBand="0" w:firstRowFirstColumn="0" w:firstRowLastColumn="0" w:lastRowFirstColumn="0" w:lastRowLastColumn="0"/>
            </w:pPr>
            <w:r w:rsidRPr="007C5B83">
              <w:t>Frequency</w:t>
            </w:r>
          </w:p>
        </w:tc>
      </w:tr>
      <w:tr w:rsidR="00D51D64" w:rsidRPr="007C5B83" w14:paraId="714910B6" w14:textId="77777777" w:rsidTr="00D51D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5" w:type="dxa"/>
          </w:tcPr>
          <w:p w14:paraId="55C7FE73" w14:textId="7170F551" w:rsidR="00D51D64" w:rsidRPr="007C5B83" w:rsidRDefault="00D51D64" w:rsidP="00D51D64">
            <w:pPr>
              <w:jc w:val="center"/>
            </w:pPr>
            <w:r w:rsidRPr="007C5B83">
              <w:t>Greater than 10 m</w:t>
            </w:r>
          </w:p>
        </w:tc>
        <w:tc>
          <w:tcPr>
            <w:tcW w:w="4606" w:type="dxa"/>
          </w:tcPr>
          <w:p w14:paraId="74796C9F" w14:textId="66922A6E" w:rsidR="00D51D64" w:rsidRPr="007C5B83" w:rsidRDefault="00D51D64" w:rsidP="00D51D64">
            <w:pPr>
              <w:jc w:val="center"/>
              <w:cnfStyle w:val="000000100000" w:firstRow="0" w:lastRow="0" w:firstColumn="0" w:lastColumn="0" w:oddVBand="0" w:evenVBand="0" w:oddHBand="1" w:evenHBand="0" w:firstRowFirstColumn="0" w:firstRowLastColumn="0" w:lastRowFirstColumn="0" w:lastRowLastColumn="0"/>
            </w:pPr>
            <w:r w:rsidRPr="007C5B83">
              <w:t>None</w:t>
            </w:r>
          </w:p>
        </w:tc>
      </w:tr>
      <w:tr w:rsidR="00D51D64" w:rsidRPr="007C5B83" w14:paraId="6CECEF36" w14:textId="77777777" w:rsidTr="00D51D64">
        <w:tc>
          <w:tcPr>
            <w:cnfStyle w:val="001000000000" w:firstRow="0" w:lastRow="0" w:firstColumn="1" w:lastColumn="0" w:oddVBand="0" w:evenVBand="0" w:oddHBand="0" w:evenHBand="0" w:firstRowFirstColumn="0" w:firstRowLastColumn="0" w:lastRowFirstColumn="0" w:lastRowLastColumn="0"/>
            <w:tcW w:w="4605" w:type="dxa"/>
          </w:tcPr>
          <w:p w14:paraId="1B130730" w14:textId="38FE3305" w:rsidR="00D51D64" w:rsidRPr="007C5B83" w:rsidRDefault="00D51D64" w:rsidP="00D51D64">
            <w:pPr>
              <w:jc w:val="center"/>
            </w:pPr>
            <w:r w:rsidRPr="007C5B83">
              <w:t>Between 10 and 8 m</w:t>
            </w:r>
          </w:p>
        </w:tc>
        <w:tc>
          <w:tcPr>
            <w:tcW w:w="4606" w:type="dxa"/>
          </w:tcPr>
          <w:p w14:paraId="440773A9" w14:textId="710E72A6" w:rsidR="00D51D64" w:rsidRPr="007C5B83" w:rsidRDefault="00D51D64" w:rsidP="00D51D64">
            <w:pPr>
              <w:jc w:val="center"/>
              <w:cnfStyle w:val="000000000000" w:firstRow="0" w:lastRow="0" w:firstColumn="0" w:lastColumn="0" w:oddVBand="0" w:evenVBand="0" w:oddHBand="0" w:evenHBand="0" w:firstRowFirstColumn="0" w:firstRowLastColumn="0" w:lastRowFirstColumn="0" w:lastRowLastColumn="0"/>
            </w:pPr>
            <w:r w:rsidRPr="007C5B83">
              <w:t>None</w:t>
            </w:r>
          </w:p>
        </w:tc>
      </w:tr>
      <w:tr w:rsidR="00D51D64" w:rsidRPr="007C5B83" w14:paraId="561AC30E" w14:textId="77777777" w:rsidTr="00D51D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5" w:type="dxa"/>
          </w:tcPr>
          <w:p w14:paraId="58A1DC22" w14:textId="05A2A0DF" w:rsidR="00D51D64" w:rsidRPr="007C5B83" w:rsidRDefault="00D51D64" w:rsidP="00D51D64">
            <w:pPr>
              <w:jc w:val="center"/>
              <w:rPr>
                <w:b w:val="0"/>
                <w:bCs w:val="0"/>
              </w:rPr>
            </w:pPr>
            <w:r w:rsidRPr="007C5B83">
              <w:t>Between 8 and 5 m</w:t>
            </w:r>
          </w:p>
        </w:tc>
        <w:tc>
          <w:tcPr>
            <w:tcW w:w="4606" w:type="dxa"/>
          </w:tcPr>
          <w:p w14:paraId="5486E562" w14:textId="1991EB09" w:rsidR="00D51D64" w:rsidRPr="007C5B83" w:rsidRDefault="00D51D64" w:rsidP="00D51D64">
            <w:pPr>
              <w:jc w:val="center"/>
              <w:cnfStyle w:val="000000100000" w:firstRow="0" w:lastRow="0" w:firstColumn="0" w:lastColumn="0" w:oddVBand="0" w:evenVBand="0" w:oddHBand="1" w:evenHBand="0" w:firstRowFirstColumn="0" w:firstRowLastColumn="0" w:lastRowFirstColumn="0" w:lastRowLastColumn="0"/>
            </w:pPr>
            <w:r w:rsidRPr="007C5B83">
              <w:t>1 Hz</w:t>
            </w:r>
          </w:p>
        </w:tc>
      </w:tr>
      <w:tr w:rsidR="00D51D64" w:rsidRPr="007C5B83" w14:paraId="58C62F20" w14:textId="77777777" w:rsidTr="00D51D64">
        <w:tc>
          <w:tcPr>
            <w:cnfStyle w:val="001000000000" w:firstRow="0" w:lastRow="0" w:firstColumn="1" w:lastColumn="0" w:oddVBand="0" w:evenVBand="0" w:oddHBand="0" w:evenHBand="0" w:firstRowFirstColumn="0" w:firstRowLastColumn="0" w:lastRowFirstColumn="0" w:lastRowLastColumn="0"/>
            <w:tcW w:w="4605" w:type="dxa"/>
          </w:tcPr>
          <w:p w14:paraId="5BB9E3D9" w14:textId="4DDC34C0" w:rsidR="00D51D64" w:rsidRPr="007C5B83" w:rsidRDefault="00D51D64" w:rsidP="00D51D64">
            <w:pPr>
              <w:jc w:val="center"/>
            </w:pPr>
            <w:r w:rsidRPr="007C5B83">
              <w:t>Between 5 and 3 m</w:t>
            </w:r>
          </w:p>
        </w:tc>
        <w:tc>
          <w:tcPr>
            <w:tcW w:w="4606" w:type="dxa"/>
          </w:tcPr>
          <w:p w14:paraId="0566EE07" w14:textId="1B64CB25" w:rsidR="00D51D64" w:rsidRPr="007C5B83" w:rsidRDefault="00D51D64" w:rsidP="00D51D64">
            <w:pPr>
              <w:jc w:val="center"/>
              <w:cnfStyle w:val="000000000000" w:firstRow="0" w:lastRow="0" w:firstColumn="0" w:lastColumn="0" w:oddVBand="0" w:evenVBand="0" w:oddHBand="0" w:evenHBand="0" w:firstRowFirstColumn="0" w:firstRowLastColumn="0" w:lastRowFirstColumn="0" w:lastRowLastColumn="0"/>
            </w:pPr>
            <w:r w:rsidRPr="007C5B83">
              <w:t>5 Hz</w:t>
            </w:r>
          </w:p>
        </w:tc>
      </w:tr>
      <w:tr w:rsidR="00D51D64" w:rsidRPr="007C5B83" w14:paraId="0A57EF6E" w14:textId="77777777" w:rsidTr="00D51D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5" w:type="dxa"/>
          </w:tcPr>
          <w:p w14:paraId="69C589CC" w14:textId="453D191B" w:rsidR="00D51D64" w:rsidRPr="007C5B83" w:rsidRDefault="00D51D64" w:rsidP="00D51D64">
            <w:pPr>
              <w:jc w:val="center"/>
            </w:pPr>
            <w:r w:rsidRPr="007C5B83">
              <w:t>Between 3 and 1 m</w:t>
            </w:r>
          </w:p>
        </w:tc>
        <w:tc>
          <w:tcPr>
            <w:tcW w:w="4606" w:type="dxa"/>
          </w:tcPr>
          <w:p w14:paraId="5A445403" w14:textId="5D0310F0" w:rsidR="00D51D64" w:rsidRPr="007C5B83" w:rsidRDefault="00D51D64" w:rsidP="00D51D64">
            <w:pPr>
              <w:jc w:val="center"/>
              <w:cnfStyle w:val="000000100000" w:firstRow="0" w:lastRow="0" w:firstColumn="0" w:lastColumn="0" w:oddVBand="0" w:evenVBand="0" w:oddHBand="1" w:evenHBand="0" w:firstRowFirstColumn="0" w:firstRowLastColumn="0" w:lastRowFirstColumn="0" w:lastRowLastColumn="0"/>
            </w:pPr>
            <w:r w:rsidRPr="007C5B83">
              <w:t>20 Hz</w:t>
            </w:r>
          </w:p>
        </w:tc>
      </w:tr>
      <w:tr w:rsidR="00D51D64" w:rsidRPr="007C5B83" w14:paraId="53CD094E" w14:textId="77777777" w:rsidTr="00D51D64">
        <w:tc>
          <w:tcPr>
            <w:cnfStyle w:val="001000000000" w:firstRow="0" w:lastRow="0" w:firstColumn="1" w:lastColumn="0" w:oddVBand="0" w:evenVBand="0" w:oddHBand="0" w:evenHBand="0" w:firstRowFirstColumn="0" w:firstRowLastColumn="0" w:lastRowFirstColumn="0" w:lastRowLastColumn="0"/>
            <w:tcW w:w="4605" w:type="dxa"/>
          </w:tcPr>
          <w:p w14:paraId="1F2906BE" w14:textId="03AD8B74" w:rsidR="00D51D64" w:rsidRPr="007C5B83" w:rsidRDefault="00D51D64" w:rsidP="00D51D64">
            <w:pPr>
              <w:jc w:val="center"/>
            </w:pPr>
            <w:r w:rsidRPr="007C5B83">
              <w:t>Less than 1 m</w:t>
            </w:r>
          </w:p>
        </w:tc>
        <w:tc>
          <w:tcPr>
            <w:tcW w:w="4606" w:type="dxa"/>
          </w:tcPr>
          <w:p w14:paraId="03F4722E" w14:textId="795A096C" w:rsidR="00D51D64" w:rsidRPr="007C5B83" w:rsidRDefault="00D51D64" w:rsidP="00D51D64">
            <w:pPr>
              <w:jc w:val="center"/>
              <w:cnfStyle w:val="000000000000" w:firstRow="0" w:lastRow="0" w:firstColumn="0" w:lastColumn="0" w:oddVBand="0" w:evenVBand="0" w:oddHBand="0" w:evenHBand="0" w:firstRowFirstColumn="0" w:firstRowLastColumn="0" w:lastRowFirstColumn="0" w:lastRowLastColumn="0"/>
            </w:pPr>
            <w:r w:rsidRPr="007C5B83">
              <w:t>Continuous</w:t>
            </w:r>
          </w:p>
        </w:tc>
      </w:tr>
    </w:tbl>
    <w:p w14:paraId="76012610" w14:textId="5EBDA790" w:rsidR="00D51D64" w:rsidRPr="007C5B83" w:rsidRDefault="00D51D64" w:rsidP="008934EA"/>
    <w:p w14:paraId="347AE59D" w14:textId="37A545B7" w:rsidR="001A2775" w:rsidRPr="007C5B83" w:rsidRDefault="000D30DA" w:rsidP="00AC1441">
      <w:r>
        <w:rPr>
          <w:noProof/>
        </w:rPr>
        <mc:AlternateContent>
          <mc:Choice Requires="wps">
            <w:drawing>
              <wp:anchor distT="0" distB="0" distL="114300" distR="114300" simplePos="0" relativeHeight="251682816" behindDoc="0" locked="0" layoutInCell="1" allowOverlap="1" wp14:anchorId="54D50C91" wp14:editId="01C9D962">
                <wp:simplePos x="0" y="0"/>
                <wp:positionH relativeFrom="column">
                  <wp:posOffset>257810</wp:posOffset>
                </wp:positionH>
                <wp:positionV relativeFrom="paragraph">
                  <wp:posOffset>2550795</wp:posOffset>
                </wp:positionV>
                <wp:extent cx="1814830" cy="266700"/>
                <wp:effectExtent l="0" t="0" r="0" b="0"/>
                <wp:wrapSquare wrapText="bothSides"/>
                <wp:docPr id="1424609966" name="Cuadro de texto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14830" cy="266700"/>
                        </a:xfrm>
                        <a:prstGeom prst="rect">
                          <a:avLst/>
                        </a:prstGeom>
                        <a:solidFill>
                          <a:srgbClr val="FFFFFF"/>
                        </a:solidFill>
                        <a:ln>
                          <a:noFill/>
                        </a:ln>
                      </wps:spPr>
                      <wps:txbx>
                        <w:txbxContent>
                          <w:p w14:paraId="41F7E294" w14:textId="6F2B6185" w:rsidR="001B0423" w:rsidRPr="007C5B83" w:rsidRDefault="001B0423" w:rsidP="001B0423">
                            <w:pPr>
                              <w:pStyle w:val="Descripcin"/>
                              <w:rPr>
                                <w:szCs w:val="20"/>
                              </w:rPr>
                            </w:pPr>
                            <w:bookmarkStart w:id="638" w:name="_Toc169374455"/>
                            <w:r w:rsidRPr="007C5B83">
                              <w:t xml:space="preserve">Figure </w:t>
                            </w:r>
                            <w:r w:rsidR="00F4107D">
                              <w:fldChar w:fldCharType="begin"/>
                            </w:r>
                            <w:r w:rsidR="00F4107D">
                              <w:instrText xml:space="preserve"> STYLEREF 1 \s </w:instrText>
                            </w:r>
                            <w:r w:rsidR="00F4107D">
                              <w:fldChar w:fldCharType="separate"/>
                            </w:r>
                            <w:r w:rsidR="00F4107D">
                              <w:rPr>
                                <w:noProof/>
                              </w:rPr>
                              <w:t>6</w:t>
                            </w:r>
                            <w:r w:rsidR="00F4107D">
                              <w:fldChar w:fldCharType="end"/>
                            </w:r>
                            <w:r w:rsidR="00F4107D">
                              <w:t>.</w:t>
                            </w:r>
                            <w:r w:rsidR="00F4107D">
                              <w:fldChar w:fldCharType="begin"/>
                            </w:r>
                            <w:r w:rsidR="00F4107D">
                              <w:instrText xml:space="preserve"> SEQ Figure \* ARABIC \s 1 </w:instrText>
                            </w:r>
                            <w:r w:rsidR="00F4107D">
                              <w:fldChar w:fldCharType="separate"/>
                            </w:r>
                            <w:r w:rsidR="00F4107D">
                              <w:rPr>
                                <w:noProof/>
                              </w:rPr>
                              <w:t>10</w:t>
                            </w:r>
                            <w:r w:rsidR="00F4107D">
                              <w:fldChar w:fldCharType="end"/>
                            </w:r>
                            <w:r w:rsidRPr="007C5B83">
                              <w:t>: Buzzer Schematic.</w:t>
                            </w:r>
                            <w:bookmarkEnd w:id="638"/>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54D50C91" id="Cuadro de texto 12" o:spid="_x0000_s1090" type="#_x0000_t202" style="position:absolute;left:0;text-align:left;margin-left:20.3pt;margin-top:200.85pt;width:142.9pt;height:21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" stroked="f">
                <v:textbox style="mso-fit-shape-to-text:t" inset="0,0,0,0">
                  <w:txbxContent>
                    <w:p w14:paraId="41F7E294" w14:textId="6F2B6185" w:rsidR="001B0423" w:rsidRPr="007C5B83" w:rsidRDefault="001B0423" w:rsidP="001B0423">
                      <w:pPr>
                        <w:pStyle w:val="Descripcin"/>
                        <w:rPr>
                          <w:szCs w:val="20"/>
                        </w:rPr>
                      </w:pPr>
                      <w:bookmarkStart w:id="639" w:name="_Toc169374455"/>
                      <w:r w:rsidRPr="007C5B83">
                        <w:t xml:space="preserve">Figure </w:t>
                      </w:r>
                      <w:r w:rsidR="00F4107D">
                        <w:fldChar w:fldCharType="begin"/>
                      </w:r>
                      <w:r w:rsidR="00F4107D">
                        <w:instrText xml:space="preserve"> STYLEREF 1 \s </w:instrText>
                      </w:r>
                      <w:r w:rsidR="00F4107D">
                        <w:fldChar w:fldCharType="separate"/>
                      </w:r>
                      <w:r w:rsidR="00F4107D">
                        <w:rPr>
                          <w:noProof/>
                        </w:rPr>
                        <w:t>6</w:t>
                      </w:r>
                      <w:r w:rsidR="00F4107D">
                        <w:fldChar w:fldCharType="end"/>
                      </w:r>
                      <w:r w:rsidR="00F4107D">
                        <w:t>.</w:t>
                      </w:r>
                      <w:r w:rsidR="00F4107D">
                        <w:fldChar w:fldCharType="begin"/>
                      </w:r>
                      <w:r w:rsidR="00F4107D">
                        <w:instrText xml:space="preserve"> SEQ Figure \* ARABIC \s 1 </w:instrText>
                      </w:r>
                      <w:r w:rsidR="00F4107D">
                        <w:fldChar w:fldCharType="separate"/>
                      </w:r>
                      <w:r w:rsidR="00F4107D">
                        <w:rPr>
                          <w:noProof/>
                        </w:rPr>
                        <w:t>10</w:t>
                      </w:r>
                      <w:r w:rsidR="00F4107D">
                        <w:fldChar w:fldCharType="end"/>
                      </w:r>
                      <w:r w:rsidRPr="007C5B83">
                        <w:t>: Buzzer Schematic.</w:t>
                      </w:r>
                      <w:bookmarkEnd w:id="639"/>
                    </w:p>
                  </w:txbxContent>
                </v:textbox>
                <w10:wrap type="square"/>
              </v:shape>
            </w:pict>
          </mc:Fallback>
        </mc:AlternateContent>
      </w:r>
      <w:r w:rsidR="001B0423" w:rsidRPr="007C5B83">
        <w:rPr>
          <w:noProof/>
        </w:rPr>
        <w:drawing>
          <wp:anchor distT="0" distB="0" distL="114300" distR="114300" simplePos="0" relativeHeight="251701248" behindDoc="0" locked="0" layoutInCell="1" allowOverlap="1" wp14:anchorId="361598EB" wp14:editId="39DAA159">
            <wp:simplePos x="0" y="0"/>
            <wp:positionH relativeFrom="column">
              <wp:posOffset>257943</wp:posOffset>
            </wp:positionH>
            <wp:positionV relativeFrom="paragraph">
              <wp:posOffset>146685</wp:posOffset>
            </wp:positionV>
            <wp:extent cx="1814830" cy="2346960"/>
            <wp:effectExtent l="0" t="0" r="0" b="0"/>
            <wp:wrapSquare wrapText="bothSides"/>
            <wp:docPr id="114083848"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83848" name="Imagen 1" descr="Diagrama, Esquemático&#10;&#10;Descripción generada automáticamente"/>
                    <pic:cNvPicPr/>
                  </pic:nvPicPr>
                  <pic:blipFill>
                    <a:blip r:embed="rId62"/>
                    <a:stretch>
                      <a:fillRect/>
                    </a:stretch>
                  </pic:blipFill>
                  <pic:spPr>
                    <a:xfrm>
                      <a:off x="0" y="0"/>
                      <a:ext cx="1814830" cy="2346960"/>
                    </a:xfrm>
                    <a:prstGeom prst="rect">
                      <a:avLst/>
                    </a:prstGeom>
                  </pic:spPr>
                </pic:pic>
              </a:graphicData>
            </a:graphic>
            <wp14:sizeRelH relativeFrom="margin">
              <wp14:pctWidth>0</wp14:pctWidth>
            </wp14:sizeRelH>
            <wp14:sizeRelV relativeFrom="margin">
              <wp14:pctHeight>0</wp14:pctHeight>
            </wp14:sizeRelV>
          </wp:anchor>
        </w:drawing>
      </w:r>
      <w:r w:rsidR="001B0423" w:rsidRPr="007C5B83">
        <w:t>The buzzer is a component which drains more current than the available from one of the Pico’s pins. Because of that, a NPN BJT Transistor will be used to control the flow of current.</w:t>
      </w:r>
    </w:p>
    <w:p w14:paraId="7655D165" w14:textId="717ECBE2" w:rsidR="009C1C05" w:rsidRPr="007C5B83" w:rsidRDefault="001A2775" w:rsidP="00AC1441">
      <w:r w:rsidRPr="007C5B83">
        <w:t>The transistor acts as a switch, allowing a higher current to pass through the buzzer without overloading the microcontroller pin.</w:t>
      </w:r>
      <w:r w:rsidR="001B0423" w:rsidRPr="007C5B83">
        <w:t xml:space="preserve"> </w:t>
      </w:r>
      <w:r w:rsidRPr="007C5B83">
        <w:t>The specific model used is the 2N2222A from Texas Instruments. The corresponding schematic is shown along:</w:t>
      </w:r>
    </w:p>
    <w:p w14:paraId="3916EE96" w14:textId="4680BB64" w:rsidR="001B0423" w:rsidRPr="007C5B83" w:rsidRDefault="001B0423" w:rsidP="00AC1441"/>
    <w:p w14:paraId="19DC34FD" w14:textId="6655528C" w:rsidR="001A2775" w:rsidRPr="007C5B83" w:rsidRDefault="001A2775" w:rsidP="00C54566">
      <w:pPr>
        <w:pStyle w:val="Ttulo4"/>
      </w:pPr>
      <w:r w:rsidRPr="007C5B83">
        <w:t>Switch</w:t>
      </w:r>
    </w:p>
    <w:p w14:paraId="0584503F" w14:textId="2D2079EB" w:rsidR="001A2775" w:rsidRPr="007C5B83" w:rsidRDefault="001A2775" w:rsidP="001A2775">
      <w:r w:rsidRPr="007C5B83">
        <w:t xml:space="preserve">With the </w:t>
      </w:r>
      <w:commentRangeStart w:id="640"/>
      <w:r w:rsidRPr="007C5B83">
        <w:t>flexibility</w:t>
      </w:r>
      <w:commentRangeEnd w:id="640"/>
      <w:r w:rsidR="00C54566" w:rsidRPr="007C5B83">
        <w:rPr>
          <w:rStyle w:val="Refdecomentario"/>
        </w:rPr>
        <w:commentReference w:id="640"/>
      </w:r>
      <w:r w:rsidRPr="007C5B83">
        <w:t xml:space="preserve"> that the Raspberry Pi Pico offers, it was decided to install a switch with the intention of expanding the boards functionalities. The switch consists </w:t>
      </w:r>
      <w:r w:rsidR="00BC4297" w:rsidRPr="007C5B83">
        <w:t>of</w:t>
      </w:r>
      <w:r w:rsidRPr="007C5B83">
        <w:t xml:space="preserve"> 2 rows of header pins, and the s</w:t>
      </w:r>
      <w:r w:rsidR="00C54566" w:rsidRPr="007C5B83">
        <w:t>witching will be made with the addition of jumper cables.</w:t>
      </w:r>
    </w:p>
    <w:p w14:paraId="64A32CA9" w14:textId="2F1954D3" w:rsidR="00C54566" w:rsidRPr="007C5B83" w:rsidRDefault="00C54566" w:rsidP="001A2775">
      <w:r w:rsidRPr="007C5B83">
        <w:lastRenderedPageBreak/>
        <w:t>Following, the table of each switch with its functionality and its schematic:</w:t>
      </w:r>
    </w:p>
    <w:p w14:paraId="17228739" w14:textId="77777777" w:rsidR="00C54566" w:rsidRPr="007C5B83" w:rsidRDefault="00C54566" w:rsidP="001A2775"/>
    <w:p w14:paraId="776C5E89" w14:textId="46FA52D9" w:rsidR="00C54566" w:rsidRPr="007C5B83" w:rsidRDefault="00C54566" w:rsidP="00C54566">
      <w:pPr>
        <w:pStyle w:val="Descripcin"/>
        <w:keepNext/>
      </w:pPr>
      <w:bookmarkStart w:id="641" w:name="_Toc169374404"/>
      <w:r w:rsidRPr="007C5B83">
        <w:t xml:space="preserve">Table </w:t>
      </w:r>
      <w:r w:rsidR="00D43C02">
        <w:fldChar w:fldCharType="begin"/>
      </w:r>
      <w:r w:rsidR="00D43C02">
        <w:instrText xml:space="preserve"> STYLEREF 1 \s </w:instrText>
      </w:r>
      <w:r w:rsidR="00D43C02">
        <w:fldChar w:fldCharType="separate"/>
      </w:r>
      <w:r w:rsidR="00D43C02">
        <w:rPr>
          <w:noProof/>
        </w:rPr>
        <w:t>6</w:t>
      </w:r>
      <w:r w:rsidR="00D43C02">
        <w:fldChar w:fldCharType="end"/>
      </w:r>
      <w:r w:rsidR="00D43C02">
        <w:t>.</w:t>
      </w:r>
      <w:r w:rsidR="00D43C02">
        <w:fldChar w:fldCharType="begin"/>
      </w:r>
      <w:r w:rsidR="00D43C02">
        <w:instrText xml:space="preserve"> SEQ Table \* ARABIC \s 1 </w:instrText>
      </w:r>
      <w:r w:rsidR="00D43C02">
        <w:fldChar w:fldCharType="separate"/>
      </w:r>
      <w:r w:rsidR="00D43C02">
        <w:rPr>
          <w:noProof/>
        </w:rPr>
        <w:t>4</w:t>
      </w:r>
      <w:r w:rsidR="00D43C02">
        <w:fldChar w:fldCharType="end"/>
      </w:r>
      <w:r w:rsidRPr="007C5B83">
        <w:t>: Switch Functionality Table.</w:t>
      </w:r>
      <w:bookmarkEnd w:id="641"/>
    </w:p>
    <w:tbl>
      <w:tblPr>
        <w:tblStyle w:val="Tablaconcuadrcula5oscura-nfasis1"/>
        <w:tblW w:w="0" w:type="auto"/>
        <w:tblLook w:val="04A0" w:firstRow="1" w:lastRow="0" w:firstColumn="1" w:lastColumn="0" w:noHBand="0" w:noVBand="1"/>
      </w:tblPr>
      <w:tblGrid>
        <w:gridCol w:w="4524"/>
        <w:gridCol w:w="4537"/>
      </w:tblGrid>
      <w:tr w:rsidR="00C54566" w:rsidRPr="007C5B83" w14:paraId="5A8103B3" w14:textId="77777777" w:rsidTr="00C5456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5" w:type="dxa"/>
          </w:tcPr>
          <w:p w14:paraId="5D516ECA" w14:textId="3C020AC9" w:rsidR="00C54566" w:rsidRPr="007C5B83" w:rsidRDefault="00C54566" w:rsidP="00C54566">
            <w:pPr>
              <w:jc w:val="center"/>
            </w:pPr>
            <w:r w:rsidRPr="007C5B83">
              <w:t>Switch</w:t>
            </w:r>
          </w:p>
        </w:tc>
        <w:tc>
          <w:tcPr>
            <w:tcW w:w="4606" w:type="dxa"/>
          </w:tcPr>
          <w:p w14:paraId="181436A5" w14:textId="0F454C0A" w:rsidR="00C54566" w:rsidRPr="007C5B83" w:rsidRDefault="00C54566" w:rsidP="00C54566">
            <w:pPr>
              <w:jc w:val="center"/>
              <w:cnfStyle w:val="100000000000" w:firstRow="1" w:lastRow="0" w:firstColumn="0" w:lastColumn="0" w:oddVBand="0" w:evenVBand="0" w:oddHBand="0" w:evenHBand="0" w:firstRowFirstColumn="0" w:firstRowLastColumn="0" w:lastRowFirstColumn="0" w:lastRowLastColumn="0"/>
            </w:pPr>
            <w:r w:rsidRPr="007C5B83">
              <w:t>Functionality</w:t>
            </w:r>
          </w:p>
        </w:tc>
      </w:tr>
      <w:tr w:rsidR="00C54566" w:rsidRPr="007C5B83" w14:paraId="051AC7CF" w14:textId="77777777" w:rsidTr="00C545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5" w:type="dxa"/>
          </w:tcPr>
          <w:p w14:paraId="2277C6DE" w14:textId="51931012" w:rsidR="00C54566" w:rsidRPr="007C5B83" w:rsidRDefault="00C54566" w:rsidP="00C54566">
            <w:pPr>
              <w:jc w:val="center"/>
            </w:pPr>
            <w:r w:rsidRPr="007C5B83">
              <w:t>SW1</w:t>
            </w:r>
          </w:p>
        </w:tc>
        <w:tc>
          <w:tcPr>
            <w:tcW w:w="4606" w:type="dxa"/>
          </w:tcPr>
          <w:p w14:paraId="6814E825" w14:textId="77777777" w:rsidR="00C54566" w:rsidRPr="007C5B83" w:rsidRDefault="00C54566" w:rsidP="00C54566">
            <w:pPr>
              <w:jc w:val="center"/>
              <w:cnfStyle w:val="000000100000" w:firstRow="0" w:lastRow="0" w:firstColumn="0" w:lastColumn="0" w:oddVBand="0" w:evenVBand="0" w:oddHBand="1" w:evenHBand="0" w:firstRowFirstColumn="0" w:firstRowLastColumn="0" w:lastRowFirstColumn="0" w:lastRowLastColumn="0"/>
            </w:pPr>
          </w:p>
        </w:tc>
      </w:tr>
      <w:tr w:rsidR="00C54566" w:rsidRPr="007C5B83" w14:paraId="08F1C5DD" w14:textId="77777777" w:rsidTr="00C54566">
        <w:tc>
          <w:tcPr>
            <w:cnfStyle w:val="001000000000" w:firstRow="0" w:lastRow="0" w:firstColumn="1" w:lastColumn="0" w:oddVBand="0" w:evenVBand="0" w:oddHBand="0" w:evenHBand="0" w:firstRowFirstColumn="0" w:firstRowLastColumn="0" w:lastRowFirstColumn="0" w:lastRowLastColumn="0"/>
            <w:tcW w:w="4605" w:type="dxa"/>
          </w:tcPr>
          <w:p w14:paraId="6F70070B" w14:textId="33A84817" w:rsidR="00C54566" w:rsidRPr="007C5B83" w:rsidRDefault="00C54566" w:rsidP="00C54566">
            <w:pPr>
              <w:jc w:val="center"/>
            </w:pPr>
            <w:r w:rsidRPr="007C5B83">
              <w:t>SW2</w:t>
            </w:r>
          </w:p>
        </w:tc>
        <w:tc>
          <w:tcPr>
            <w:tcW w:w="4606" w:type="dxa"/>
          </w:tcPr>
          <w:p w14:paraId="37CB2FB3" w14:textId="77777777" w:rsidR="00C54566" w:rsidRPr="007C5B83" w:rsidRDefault="00C54566" w:rsidP="00C54566">
            <w:pPr>
              <w:jc w:val="center"/>
              <w:cnfStyle w:val="000000000000" w:firstRow="0" w:lastRow="0" w:firstColumn="0" w:lastColumn="0" w:oddVBand="0" w:evenVBand="0" w:oddHBand="0" w:evenHBand="0" w:firstRowFirstColumn="0" w:firstRowLastColumn="0" w:lastRowFirstColumn="0" w:lastRowLastColumn="0"/>
            </w:pPr>
          </w:p>
        </w:tc>
      </w:tr>
      <w:tr w:rsidR="00C54566" w:rsidRPr="007C5B83" w14:paraId="749E7B28" w14:textId="77777777" w:rsidTr="00C545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5" w:type="dxa"/>
          </w:tcPr>
          <w:p w14:paraId="3E406EFA" w14:textId="149DF352" w:rsidR="00C54566" w:rsidRPr="007C5B83" w:rsidRDefault="00C54566" w:rsidP="00C54566">
            <w:pPr>
              <w:jc w:val="center"/>
            </w:pPr>
            <w:r w:rsidRPr="007C5B83">
              <w:t>SW3</w:t>
            </w:r>
          </w:p>
        </w:tc>
        <w:tc>
          <w:tcPr>
            <w:tcW w:w="4606" w:type="dxa"/>
          </w:tcPr>
          <w:p w14:paraId="48EE2F6E" w14:textId="77777777" w:rsidR="00C54566" w:rsidRPr="007C5B83" w:rsidRDefault="00C54566" w:rsidP="00C54566">
            <w:pPr>
              <w:jc w:val="center"/>
              <w:cnfStyle w:val="000000100000" w:firstRow="0" w:lastRow="0" w:firstColumn="0" w:lastColumn="0" w:oddVBand="0" w:evenVBand="0" w:oddHBand="1" w:evenHBand="0" w:firstRowFirstColumn="0" w:firstRowLastColumn="0" w:lastRowFirstColumn="0" w:lastRowLastColumn="0"/>
            </w:pPr>
          </w:p>
        </w:tc>
      </w:tr>
      <w:tr w:rsidR="00C54566" w:rsidRPr="007C5B83" w14:paraId="0428113B" w14:textId="77777777" w:rsidTr="00C54566">
        <w:tc>
          <w:tcPr>
            <w:cnfStyle w:val="001000000000" w:firstRow="0" w:lastRow="0" w:firstColumn="1" w:lastColumn="0" w:oddVBand="0" w:evenVBand="0" w:oddHBand="0" w:evenHBand="0" w:firstRowFirstColumn="0" w:firstRowLastColumn="0" w:lastRowFirstColumn="0" w:lastRowLastColumn="0"/>
            <w:tcW w:w="4605" w:type="dxa"/>
          </w:tcPr>
          <w:p w14:paraId="7EE79275" w14:textId="4BC44B27" w:rsidR="00C54566" w:rsidRPr="007C5B83" w:rsidRDefault="00C54566" w:rsidP="00C54566">
            <w:pPr>
              <w:jc w:val="center"/>
            </w:pPr>
            <w:r w:rsidRPr="007C5B83">
              <w:t>SW4</w:t>
            </w:r>
          </w:p>
        </w:tc>
        <w:tc>
          <w:tcPr>
            <w:tcW w:w="4606" w:type="dxa"/>
          </w:tcPr>
          <w:p w14:paraId="14EA861F" w14:textId="77777777" w:rsidR="00C54566" w:rsidRPr="007C5B83" w:rsidRDefault="00C54566" w:rsidP="00C54566">
            <w:pPr>
              <w:jc w:val="center"/>
              <w:cnfStyle w:val="000000000000" w:firstRow="0" w:lastRow="0" w:firstColumn="0" w:lastColumn="0" w:oddVBand="0" w:evenVBand="0" w:oddHBand="0" w:evenHBand="0" w:firstRowFirstColumn="0" w:firstRowLastColumn="0" w:lastRowFirstColumn="0" w:lastRowLastColumn="0"/>
            </w:pPr>
          </w:p>
        </w:tc>
      </w:tr>
    </w:tbl>
    <w:p w14:paraId="409C1274" w14:textId="32A47A01" w:rsidR="00C54566" w:rsidRPr="007C5B83" w:rsidRDefault="000D30DA" w:rsidP="001A2775">
      <w:r>
        <w:rPr>
          <w:noProof/>
        </w:rPr>
        <mc:AlternateContent>
          <mc:Choice Requires="wps">
            <w:drawing>
              <wp:anchor distT="0" distB="0" distL="114300" distR="114300" simplePos="0" relativeHeight="251683840" behindDoc="0" locked="0" layoutInCell="1" allowOverlap="1" wp14:anchorId="0FE08588" wp14:editId="59ABE607">
                <wp:simplePos x="0" y="0"/>
                <wp:positionH relativeFrom="column">
                  <wp:posOffset>1682115</wp:posOffset>
                </wp:positionH>
                <wp:positionV relativeFrom="paragraph">
                  <wp:posOffset>3499485</wp:posOffset>
                </wp:positionV>
                <wp:extent cx="2388235" cy="266700"/>
                <wp:effectExtent l="0" t="0" r="0" b="0"/>
                <wp:wrapTopAndBottom/>
                <wp:docPr id="1982646584" name="Cuadro de texto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8235" cy="266700"/>
                        </a:xfrm>
                        <a:prstGeom prst="rect">
                          <a:avLst/>
                        </a:prstGeom>
                        <a:solidFill>
                          <a:srgbClr val="FFFFFF"/>
                        </a:solidFill>
                        <a:ln>
                          <a:noFill/>
                        </a:ln>
                      </wps:spPr>
                      <wps:txbx>
                        <w:txbxContent>
                          <w:p w14:paraId="2C1BA2C6" w14:textId="2AE34D8B" w:rsidR="00C54566" w:rsidRPr="007C5B83" w:rsidRDefault="00C54566" w:rsidP="00C54566">
                            <w:pPr>
                              <w:pStyle w:val="Descripcin"/>
                              <w:rPr>
                                <w:szCs w:val="20"/>
                              </w:rPr>
                            </w:pPr>
                            <w:bookmarkStart w:id="642" w:name="_Toc169374456"/>
                            <w:r w:rsidRPr="007C5B83">
                              <w:t xml:space="preserve">Figure </w:t>
                            </w:r>
                            <w:r w:rsidR="00F4107D">
                              <w:fldChar w:fldCharType="begin"/>
                            </w:r>
                            <w:r w:rsidR="00F4107D">
                              <w:instrText xml:space="preserve"> STYLEREF 1 \s </w:instrText>
                            </w:r>
                            <w:r w:rsidR="00F4107D">
                              <w:fldChar w:fldCharType="separate"/>
                            </w:r>
                            <w:r w:rsidR="00F4107D">
                              <w:rPr>
                                <w:noProof/>
                              </w:rPr>
                              <w:t>6</w:t>
                            </w:r>
                            <w:r w:rsidR="00F4107D">
                              <w:fldChar w:fldCharType="end"/>
                            </w:r>
                            <w:r w:rsidR="00F4107D">
                              <w:t>.</w:t>
                            </w:r>
                            <w:r w:rsidR="00F4107D">
                              <w:fldChar w:fldCharType="begin"/>
                            </w:r>
                            <w:r w:rsidR="00F4107D">
                              <w:instrText xml:space="preserve"> SEQ Figure \* ARABIC \s 1 </w:instrText>
                            </w:r>
                            <w:r w:rsidR="00F4107D">
                              <w:fldChar w:fldCharType="separate"/>
                            </w:r>
                            <w:r w:rsidR="00F4107D">
                              <w:rPr>
                                <w:noProof/>
                              </w:rPr>
                              <w:t>11</w:t>
                            </w:r>
                            <w:r w:rsidR="00F4107D">
                              <w:fldChar w:fldCharType="end"/>
                            </w:r>
                            <w:r w:rsidRPr="007C5B83">
                              <w:t>: Switch Schematic</w:t>
                            </w:r>
                            <w:bookmarkEnd w:id="642"/>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0FE08588" id="Cuadro de texto 11" o:spid="_x0000_s1091" type="#_x0000_t202" style="position:absolute;left:0;text-align:left;margin-left:132.45pt;margin-top:275.55pt;width:188.05pt;height:21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" stroked="f">
                <v:textbox style="mso-fit-shape-to-text:t" inset="0,0,0,0">
                  <w:txbxContent>
                    <w:p w14:paraId="2C1BA2C6" w14:textId="2AE34D8B" w:rsidR="00C54566" w:rsidRPr="007C5B83" w:rsidRDefault="00C54566" w:rsidP="00C54566">
                      <w:pPr>
                        <w:pStyle w:val="Descripcin"/>
                        <w:rPr>
                          <w:szCs w:val="20"/>
                        </w:rPr>
                      </w:pPr>
                      <w:bookmarkStart w:id="643" w:name="_Toc169374456"/>
                      <w:r w:rsidRPr="007C5B83">
                        <w:t xml:space="preserve">Figure </w:t>
                      </w:r>
                      <w:r w:rsidR="00F4107D">
                        <w:fldChar w:fldCharType="begin"/>
                      </w:r>
                      <w:r w:rsidR="00F4107D">
                        <w:instrText xml:space="preserve"> STYLEREF 1 \s </w:instrText>
                      </w:r>
                      <w:r w:rsidR="00F4107D">
                        <w:fldChar w:fldCharType="separate"/>
                      </w:r>
                      <w:r w:rsidR="00F4107D">
                        <w:rPr>
                          <w:noProof/>
                        </w:rPr>
                        <w:t>6</w:t>
                      </w:r>
                      <w:r w:rsidR="00F4107D">
                        <w:fldChar w:fldCharType="end"/>
                      </w:r>
                      <w:r w:rsidR="00F4107D">
                        <w:t>.</w:t>
                      </w:r>
                      <w:r w:rsidR="00F4107D">
                        <w:fldChar w:fldCharType="begin"/>
                      </w:r>
                      <w:r w:rsidR="00F4107D">
                        <w:instrText xml:space="preserve"> SEQ Figure \* ARABIC \s 1 </w:instrText>
                      </w:r>
                      <w:r w:rsidR="00F4107D">
                        <w:fldChar w:fldCharType="separate"/>
                      </w:r>
                      <w:r w:rsidR="00F4107D">
                        <w:rPr>
                          <w:noProof/>
                        </w:rPr>
                        <w:t>11</w:t>
                      </w:r>
                      <w:r w:rsidR="00F4107D">
                        <w:fldChar w:fldCharType="end"/>
                      </w:r>
                      <w:r w:rsidRPr="007C5B83">
                        <w:t>: Switch Schematic</w:t>
                      </w:r>
                      <w:bookmarkEnd w:id="643"/>
                    </w:p>
                  </w:txbxContent>
                </v:textbox>
                <w10:wrap type="topAndBottom"/>
              </v:shape>
            </w:pict>
          </mc:Fallback>
        </mc:AlternateContent>
      </w:r>
      <w:r w:rsidR="00C54566" w:rsidRPr="007C5B83">
        <w:rPr>
          <w:noProof/>
        </w:rPr>
        <w:drawing>
          <wp:anchor distT="0" distB="0" distL="114300" distR="114300" simplePos="0" relativeHeight="251705344" behindDoc="0" locked="0" layoutInCell="1" allowOverlap="1" wp14:anchorId="2CE5AD55" wp14:editId="136C993E">
            <wp:simplePos x="0" y="0"/>
            <wp:positionH relativeFrom="column">
              <wp:posOffset>1682706</wp:posOffset>
            </wp:positionH>
            <wp:positionV relativeFrom="paragraph">
              <wp:posOffset>547370</wp:posOffset>
            </wp:positionV>
            <wp:extent cx="2388235" cy="2894965"/>
            <wp:effectExtent l="0" t="0" r="0" b="0"/>
            <wp:wrapTopAndBottom/>
            <wp:docPr id="113021736"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21736" name="Imagen 1" descr="Diagrama, Esquemático&#10;&#10;Descripción generada automáticamente"/>
                    <pic:cNvPicPr/>
                  </pic:nvPicPr>
                  <pic:blipFill>
                    <a:blip r:embed="rId63"/>
                    <a:stretch>
                      <a:fillRect/>
                    </a:stretch>
                  </pic:blipFill>
                  <pic:spPr>
                    <a:xfrm>
                      <a:off x="0" y="0"/>
                      <a:ext cx="2388235" cy="2894965"/>
                    </a:xfrm>
                    <a:prstGeom prst="rect">
                      <a:avLst/>
                    </a:prstGeom>
                  </pic:spPr>
                </pic:pic>
              </a:graphicData>
            </a:graphic>
            <wp14:sizeRelH relativeFrom="margin">
              <wp14:pctWidth>0</wp14:pctWidth>
            </wp14:sizeRelH>
            <wp14:sizeRelV relativeFrom="margin">
              <wp14:pctHeight>0</wp14:pctHeight>
            </wp14:sizeRelV>
          </wp:anchor>
        </w:drawing>
      </w:r>
    </w:p>
    <w:p w14:paraId="0D1E90E8" w14:textId="6CED7489" w:rsidR="00C54566" w:rsidRPr="007C5B83" w:rsidRDefault="00C54566" w:rsidP="001A2775"/>
    <w:p w14:paraId="521F39F6" w14:textId="77777777" w:rsidR="00C54566" w:rsidRDefault="00C54566" w:rsidP="001A2775"/>
    <w:p w14:paraId="7391C4DF" w14:textId="77777777" w:rsidR="00BA400E" w:rsidRPr="007C5B83" w:rsidRDefault="00BA400E" w:rsidP="001A2775"/>
    <w:p w14:paraId="6CCCF494" w14:textId="77777777" w:rsidR="00C54566" w:rsidRPr="007C5B83" w:rsidRDefault="00C54566" w:rsidP="001A2775"/>
    <w:p w14:paraId="7C0105FA" w14:textId="3260785F" w:rsidR="00C54566" w:rsidRPr="007C5B83" w:rsidRDefault="00C54566" w:rsidP="00C54566">
      <w:pPr>
        <w:pStyle w:val="Ttulo4"/>
      </w:pPr>
      <w:r w:rsidRPr="007C5B83">
        <w:lastRenderedPageBreak/>
        <w:t>I2C Connections</w:t>
      </w:r>
    </w:p>
    <w:p w14:paraId="6A20CBB7" w14:textId="69A650BF" w:rsidR="00517B01" w:rsidRPr="007C5B83" w:rsidRDefault="00C54566" w:rsidP="00C54566">
      <w:r w:rsidRPr="007C5B83">
        <w:t xml:space="preserve">As previously mentioned, the communication between devices will be made using I2C </w:t>
      </w:r>
      <w:r w:rsidR="00517B01" w:rsidRPr="007C5B83">
        <w:t>buses</w:t>
      </w:r>
      <w:r w:rsidRPr="007C5B83">
        <w:t xml:space="preserve">. This allows the user to transmit data at high speed, targeting it to the desired device. </w:t>
      </w:r>
    </w:p>
    <w:p w14:paraId="2AD8A4D8" w14:textId="4E8A60E8" w:rsidR="00D73CC8" w:rsidRPr="007C5B83" w:rsidRDefault="00517B01" w:rsidP="00517B01">
      <w:pPr>
        <w:jc w:val="left"/>
      </w:pPr>
      <w:r w:rsidRPr="007C5B83">
        <w:t xml:space="preserve">To make the communication work, pull-up resistances must be set so that the high level is ensured whenever the </w:t>
      </w:r>
      <w:r w:rsidR="002A42BA" w:rsidRPr="007C5B83">
        <w:t xml:space="preserve">bus </w:t>
      </w:r>
      <w:r w:rsidR="00D73CC8" w:rsidRPr="007C5B83">
        <w:t>is not connected to any device. Although the Pico, OLED and accelerometer include internal pull-up resistances, it was decided to include resistances in case they fail. The typical value is of 4,7k Ω.</w:t>
      </w:r>
    </w:p>
    <w:p w14:paraId="38BA621C" w14:textId="629B1E00" w:rsidR="00C54566" w:rsidRPr="007C5B83" w:rsidRDefault="00D73CC8" w:rsidP="00517B01">
      <w:pPr>
        <w:jc w:val="left"/>
      </w:pPr>
      <w:r w:rsidRPr="007C5B83">
        <w:rPr>
          <w:noProof/>
        </w:rPr>
        <w:drawing>
          <wp:anchor distT="0" distB="0" distL="114300" distR="114300" simplePos="0" relativeHeight="251709440" behindDoc="0" locked="0" layoutInCell="1" allowOverlap="1" wp14:anchorId="1B91CC25" wp14:editId="483FA50F">
            <wp:simplePos x="0" y="0"/>
            <wp:positionH relativeFrom="column">
              <wp:posOffset>1370036</wp:posOffset>
            </wp:positionH>
            <wp:positionV relativeFrom="paragraph">
              <wp:posOffset>496779</wp:posOffset>
            </wp:positionV>
            <wp:extent cx="3019846" cy="2638793"/>
            <wp:effectExtent l="0" t="0" r="9525" b="9525"/>
            <wp:wrapTopAndBottom/>
            <wp:docPr id="670880414"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880414" name="Imagen 1" descr="Diagrama, Esquemático&#10;&#10;Descripción generada automáticamente"/>
                    <pic:cNvPicPr/>
                  </pic:nvPicPr>
                  <pic:blipFill>
                    <a:blip r:embed="rId64"/>
                    <a:stretch>
                      <a:fillRect/>
                    </a:stretch>
                  </pic:blipFill>
                  <pic:spPr>
                    <a:xfrm>
                      <a:off x="0" y="0"/>
                      <a:ext cx="3019846" cy="2638793"/>
                    </a:xfrm>
                    <a:prstGeom prst="rect">
                      <a:avLst/>
                    </a:prstGeom>
                  </pic:spPr>
                </pic:pic>
              </a:graphicData>
            </a:graphic>
          </wp:anchor>
        </w:drawing>
      </w:r>
      <w:r w:rsidR="00C54566" w:rsidRPr="007C5B83">
        <w:t>The schematic:</w:t>
      </w:r>
    </w:p>
    <w:p w14:paraId="48D92C2E" w14:textId="6B9041D7" w:rsidR="00370905" w:rsidRPr="007C5B83" w:rsidRDefault="000D30DA">
      <w:pPr>
        <w:spacing w:before="0" w:line="240" w:lineRule="auto"/>
        <w:jc w:val="left"/>
        <w:rPr>
          <w:b/>
          <w:sz w:val="26"/>
        </w:rPr>
      </w:pPr>
      <w:r>
        <w:rPr>
          <w:noProof/>
        </w:rPr>
        <mc:AlternateContent>
          <mc:Choice Requires="wps">
            <w:drawing>
              <wp:anchor distT="0" distB="0" distL="114300" distR="114300" simplePos="0" relativeHeight="251684864" behindDoc="0" locked="0" layoutInCell="1" allowOverlap="1" wp14:anchorId="7001570B" wp14:editId="2FA86DFD">
                <wp:simplePos x="0" y="0"/>
                <wp:positionH relativeFrom="column">
                  <wp:posOffset>1281430</wp:posOffset>
                </wp:positionH>
                <wp:positionV relativeFrom="paragraph">
                  <wp:posOffset>2904490</wp:posOffset>
                </wp:positionV>
                <wp:extent cx="3019425" cy="266700"/>
                <wp:effectExtent l="0" t="0" r="0" b="0"/>
                <wp:wrapTopAndBottom/>
                <wp:docPr id="639862017" name="Cuadro de texto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19425" cy="266700"/>
                        </a:xfrm>
                        <a:prstGeom prst="rect">
                          <a:avLst/>
                        </a:prstGeom>
                        <a:solidFill>
                          <a:srgbClr val="FFFFFF"/>
                        </a:solidFill>
                        <a:ln>
                          <a:noFill/>
                        </a:ln>
                      </wps:spPr>
                      <wps:txbx>
                        <w:txbxContent>
                          <w:p w14:paraId="60B2D876" w14:textId="037ABB99" w:rsidR="00517B01" w:rsidRPr="007C5B83" w:rsidRDefault="00517B01" w:rsidP="00517B01">
                            <w:pPr>
                              <w:pStyle w:val="Descripcin"/>
                              <w:rPr>
                                <w:szCs w:val="20"/>
                              </w:rPr>
                            </w:pPr>
                            <w:bookmarkStart w:id="644" w:name="_Toc169374457"/>
                            <w:r w:rsidRPr="007C5B83">
                              <w:t xml:space="preserve">Figure </w:t>
                            </w:r>
                            <w:r w:rsidR="00F4107D">
                              <w:fldChar w:fldCharType="begin"/>
                            </w:r>
                            <w:r w:rsidR="00F4107D">
                              <w:instrText xml:space="preserve"> STYLEREF 1 \s </w:instrText>
                            </w:r>
                            <w:r w:rsidR="00F4107D">
                              <w:fldChar w:fldCharType="separate"/>
                            </w:r>
                            <w:r w:rsidR="00F4107D">
                              <w:rPr>
                                <w:noProof/>
                              </w:rPr>
                              <w:t>6</w:t>
                            </w:r>
                            <w:r w:rsidR="00F4107D">
                              <w:fldChar w:fldCharType="end"/>
                            </w:r>
                            <w:r w:rsidR="00F4107D">
                              <w:t>.</w:t>
                            </w:r>
                            <w:r w:rsidR="00F4107D">
                              <w:fldChar w:fldCharType="begin"/>
                            </w:r>
                            <w:r w:rsidR="00F4107D">
                              <w:instrText xml:space="preserve"> SEQ Figure \* ARABIC \s 1 </w:instrText>
                            </w:r>
                            <w:r w:rsidR="00F4107D">
                              <w:fldChar w:fldCharType="separate"/>
                            </w:r>
                            <w:r w:rsidR="00F4107D">
                              <w:rPr>
                                <w:noProof/>
                              </w:rPr>
                              <w:t>12</w:t>
                            </w:r>
                            <w:r w:rsidR="00F4107D">
                              <w:fldChar w:fldCharType="end"/>
                            </w:r>
                            <w:r w:rsidRPr="007C5B83">
                              <w:t xml:space="preserve"> I2C PCB Connection Schematic.</w:t>
                            </w:r>
                            <w:bookmarkEnd w:id="644"/>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7001570B" id="Cuadro de texto 10" o:spid="_x0000_s1092" type="#_x0000_t202" style="position:absolute;margin-left:100.9pt;margin-top:228.7pt;width:237.75pt;height:21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" stroked="f">
                <v:textbox style="mso-fit-shape-to-text:t" inset="0,0,0,0">
                  <w:txbxContent>
                    <w:p w14:paraId="60B2D876" w14:textId="037ABB99" w:rsidR="00517B01" w:rsidRPr="007C5B83" w:rsidRDefault="00517B01" w:rsidP="00517B01">
                      <w:pPr>
                        <w:pStyle w:val="Descripcin"/>
                        <w:rPr>
                          <w:szCs w:val="20"/>
                        </w:rPr>
                      </w:pPr>
                      <w:bookmarkStart w:id="645" w:name="_Toc169374457"/>
                      <w:r w:rsidRPr="007C5B83">
                        <w:t xml:space="preserve">Figure </w:t>
                      </w:r>
                      <w:r w:rsidR="00F4107D">
                        <w:fldChar w:fldCharType="begin"/>
                      </w:r>
                      <w:r w:rsidR="00F4107D">
                        <w:instrText xml:space="preserve"> STYLEREF 1 \s </w:instrText>
                      </w:r>
                      <w:r w:rsidR="00F4107D">
                        <w:fldChar w:fldCharType="separate"/>
                      </w:r>
                      <w:r w:rsidR="00F4107D">
                        <w:rPr>
                          <w:noProof/>
                        </w:rPr>
                        <w:t>6</w:t>
                      </w:r>
                      <w:r w:rsidR="00F4107D">
                        <w:fldChar w:fldCharType="end"/>
                      </w:r>
                      <w:r w:rsidR="00F4107D">
                        <w:t>.</w:t>
                      </w:r>
                      <w:r w:rsidR="00F4107D">
                        <w:fldChar w:fldCharType="begin"/>
                      </w:r>
                      <w:r w:rsidR="00F4107D">
                        <w:instrText xml:space="preserve"> SEQ Figure \* ARABIC \s 1 </w:instrText>
                      </w:r>
                      <w:r w:rsidR="00F4107D">
                        <w:fldChar w:fldCharType="separate"/>
                      </w:r>
                      <w:r w:rsidR="00F4107D">
                        <w:rPr>
                          <w:noProof/>
                        </w:rPr>
                        <w:t>12</w:t>
                      </w:r>
                      <w:r w:rsidR="00F4107D">
                        <w:fldChar w:fldCharType="end"/>
                      </w:r>
                      <w:r w:rsidRPr="007C5B83">
                        <w:t xml:space="preserve"> I2C PCB Connection Schematic.</w:t>
                      </w:r>
                      <w:bookmarkEnd w:id="645"/>
                    </w:p>
                  </w:txbxContent>
                </v:textbox>
                <w10:wrap type="topAndBottom"/>
              </v:shape>
            </w:pict>
          </mc:Fallback>
        </mc:AlternateContent>
      </w:r>
      <w:r w:rsidR="00370905" w:rsidRPr="007C5B83">
        <w:br w:type="page"/>
      </w:r>
    </w:p>
    <w:p w14:paraId="144BB2DF" w14:textId="36A5BB82" w:rsidR="00C54566" w:rsidRPr="007C5B83" w:rsidRDefault="00C2070A" w:rsidP="00370905">
      <w:pPr>
        <w:pStyle w:val="Ttulo3"/>
      </w:pPr>
      <w:bookmarkStart w:id="646" w:name="_Toc169374388"/>
      <w:r w:rsidRPr="007C5B83">
        <w:lastRenderedPageBreak/>
        <w:t>3D Pieces Design</w:t>
      </w:r>
      <w:bookmarkEnd w:id="646"/>
      <w:r w:rsidRPr="007C5B83">
        <w:t xml:space="preserve"> </w:t>
      </w:r>
    </w:p>
    <w:p w14:paraId="2F7D9ADF" w14:textId="31587B7E" w:rsidR="00C2070A" w:rsidRDefault="004D3AAB" w:rsidP="00C2070A">
      <w:r>
        <w:t xml:space="preserve">The complex shape of the bicycle’s frame </w:t>
      </w:r>
      <w:r w:rsidR="00220ADF">
        <w:t xml:space="preserve">hinders the installation of </w:t>
      </w:r>
      <w:r w:rsidR="00106FA3">
        <w:t xml:space="preserve">all the components. Two main </w:t>
      </w:r>
      <w:r w:rsidR="00CC663A">
        <w:t>assemblies</w:t>
      </w:r>
      <w:r w:rsidR="00106FA3">
        <w:t xml:space="preserve"> will be designed, consisting of different pieces</w:t>
      </w:r>
      <w:r w:rsidR="002B1D28">
        <w:t>.</w:t>
      </w:r>
      <w:r w:rsidR="00C57BB6">
        <w:t xml:space="preserve"> One will </w:t>
      </w:r>
      <w:proofErr w:type="gramStart"/>
      <w:r w:rsidR="00C57BB6">
        <w:t>be located in</w:t>
      </w:r>
      <w:proofErr w:type="gramEnd"/>
      <w:r w:rsidR="00C57BB6">
        <w:t xml:space="preserve"> the handlebar of the bicycle, with the components neede</w:t>
      </w:r>
      <w:r w:rsidR="003A19C1">
        <w:t xml:space="preserve">d for the visualization of objects and distances. The other assembly will </w:t>
      </w:r>
      <w:proofErr w:type="gramStart"/>
      <w:r w:rsidR="003A19C1">
        <w:t>be located in</w:t>
      </w:r>
      <w:proofErr w:type="gramEnd"/>
      <w:r w:rsidR="003A19C1">
        <w:t xml:space="preserve"> the front part of the frame, above the front tire.</w:t>
      </w:r>
      <w:r w:rsidR="002B1D28">
        <w:t xml:space="preserve"> The </w:t>
      </w:r>
      <w:r w:rsidR="005102F1">
        <w:t>parts that compose each assembly</w:t>
      </w:r>
      <w:r w:rsidR="002B1D28">
        <w:t xml:space="preserve"> will be detailed in the next table</w:t>
      </w:r>
      <w:r w:rsidR="00B34FBA">
        <w:t xml:space="preserve">, and each individual part and the assemblies can be found on the </w:t>
      </w:r>
      <w:r w:rsidR="00D025C6">
        <w:t>GitHub</w:t>
      </w:r>
      <w:r w:rsidR="00B34FBA">
        <w:t xml:space="preserve"> repository </w:t>
      </w:r>
      <w:sdt>
        <w:sdtPr>
          <w:id w:val="1129055086"/>
          <w:citation/>
        </w:sdtPr>
        <w:sdtContent>
          <w:r w:rsidR="00B34FBA">
            <w:fldChar w:fldCharType="begin"/>
          </w:r>
          <w:r w:rsidR="00B34FBA" w:rsidRPr="00B34FBA">
            <w:rPr>
              <w:lang w:val="en-US"/>
            </w:rPr>
            <w:instrText xml:space="preserve"> CITATION Una \l 3082 </w:instrText>
          </w:r>
          <w:r w:rsidR="00B34FBA">
            <w:fldChar w:fldCharType="separate"/>
          </w:r>
          <w:r w:rsidR="00B34FBA" w:rsidRPr="00B34FBA">
            <w:rPr>
              <w:noProof/>
              <w:lang w:val="en-US"/>
            </w:rPr>
            <w:t>[37]</w:t>
          </w:r>
          <w:r w:rsidR="00B34FBA">
            <w:fldChar w:fldCharType="end"/>
          </w:r>
        </w:sdtContent>
      </w:sdt>
      <w:r w:rsidR="002B1D28">
        <w:t>.</w:t>
      </w:r>
    </w:p>
    <w:p w14:paraId="701CB57C" w14:textId="6FFC9CA8" w:rsidR="0097458C" w:rsidRDefault="000814B8" w:rsidP="00C2070A">
      <w:r>
        <w:t xml:space="preserve">All the pieces were created for this </w:t>
      </w:r>
      <w:r w:rsidR="00964057">
        <w:t>project using SolidWorks.</w:t>
      </w:r>
      <w:r w:rsidR="00555D55">
        <w:t xml:space="preserve"> The parts composing each assembly will be detailed in table 5.5.</w:t>
      </w:r>
    </w:p>
    <w:p w14:paraId="513C6774" w14:textId="77777777" w:rsidR="00964057" w:rsidRDefault="00964057" w:rsidP="00D025C6">
      <w:pPr>
        <w:pStyle w:val="Descripcin"/>
        <w:keepNext/>
        <w:ind w:left="708" w:firstLine="708"/>
      </w:pPr>
    </w:p>
    <w:p w14:paraId="7B75D2FE" w14:textId="32E402E2" w:rsidR="00D025C6" w:rsidRDefault="00D025C6" w:rsidP="00D025C6">
      <w:pPr>
        <w:pStyle w:val="Descripcin"/>
        <w:keepNext/>
        <w:ind w:left="708" w:firstLine="708"/>
      </w:pPr>
      <w:bookmarkStart w:id="647" w:name="_Toc169374405"/>
      <w:r>
        <w:t xml:space="preserve">Table </w:t>
      </w:r>
      <w:r w:rsidR="00D43C02">
        <w:fldChar w:fldCharType="begin"/>
      </w:r>
      <w:r w:rsidR="00D43C02">
        <w:instrText xml:space="preserve"> STYLEREF 1 \s </w:instrText>
      </w:r>
      <w:r w:rsidR="00D43C02">
        <w:fldChar w:fldCharType="separate"/>
      </w:r>
      <w:r w:rsidR="00D43C02">
        <w:rPr>
          <w:noProof/>
        </w:rPr>
        <w:t>6</w:t>
      </w:r>
      <w:r w:rsidR="00D43C02">
        <w:fldChar w:fldCharType="end"/>
      </w:r>
      <w:r w:rsidR="00D43C02">
        <w:t>.</w:t>
      </w:r>
      <w:r w:rsidR="00D43C02">
        <w:fldChar w:fldCharType="begin"/>
      </w:r>
      <w:r w:rsidR="00D43C02">
        <w:instrText xml:space="preserve"> SEQ Table \* ARABIC \s 1 </w:instrText>
      </w:r>
      <w:r w:rsidR="00D43C02">
        <w:fldChar w:fldCharType="separate"/>
      </w:r>
      <w:r w:rsidR="00D43C02">
        <w:rPr>
          <w:noProof/>
        </w:rPr>
        <w:t>5</w:t>
      </w:r>
      <w:r w:rsidR="00D43C02">
        <w:fldChar w:fldCharType="end"/>
      </w:r>
      <w:r>
        <w:t>:Assembly Components</w:t>
      </w:r>
      <w:bookmarkEnd w:id="647"/>
    </w:p>
    <w:tbl>
      <w:tblPr>
        <w:tblStyle w:val="Tablaconcuadrcula4-nfasis1"/>
        <w:tblW w:w="0" w:type="auto"/>
        <w:jc w:val="center"/>
        <w:tblLook w:val="04A0" w:firstRow="1" w:lastRow="0" w:firstColumn="1" w:lastColumn="0" w:noHBand="0" w:noVBand="1"/>
      </w:tblPr>
      <w:tblGrid>
        <w:gridCol w:w="3070"/>
        <w:gridCol w:w="3071"/>
      </w:tblGrid>
      <w:tr w:rsidR="00ED7670" w14:paraId="46FCDB5D" w14:textId="77777777" w:rsidTr="00D025C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70" w:type="dxa"/>
          </w:tcPr>
          <w:p w14:paraId="5735AF0B" w14:textId="18047E4A" w:rsidR="00ED7670" w:rsidRDefault="00ED7670" w:rsidP="00D025C6">
            <w:pPr>
              <w:spacing w:line="240" w:lineRule="auto"/>
              <w:jc w:val="center"/>
            </w:pPr>
            <w:r>
              <w:t>Handlebar Assembly</w:t>
            </w:r>
          </w:p>
        </w:tc>
        <w:tc>
          <w:tcPr>
            <w:tcW w:w="3071" w:type="dxa"/>
          </w:tcPr>
          <w:p w14:paraId="41892FD5" w14:textId="78C57D5E" w:rsidR="00ED7670" w:rsidRDefault="00ED7670" w:rsidP="00D025C6">
            <w:pPr>
              <w:spacing w:line="240" w:lineRule="auto"/>
              <w:jc w:val="center"/>
              <w:cnfStyle w:val="100000000000" w:firstRow="1" w:lastRow="0" w:firstColumn="0" w:lastColumn="0" w:oddVBand="0" w:evenVBand="0" w:oddHBand="0" w:evenHBand="0" w:firstRowFirstColumn="0" w:firstRowLastColumn="0" w:lastRowFirstColumn="0" w:lastRowLastColumn="0"/>
            </w:pPr>
            <w:r>
              <w:t>Frame Assembly</w:t>
            </w:r>
          </w:p>
        </w:tc>
      </w:tr>
      <w:tr w:rsidR="00ED7670" w14:paraId="492591C9" w14:textId="77777777" w:rsidTr="00D025C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70" w:type="dxa"/>
          </w:tcPr>
          <w:p w14:paraId="3F510840" w14:textId="6C16810F" w:rsidR="00A90349" w:rsidRDefault="00A90349" w:rsidP="00D025C6">
            <w:pPr>
              <w:spacing w:line="240" w:lineRule="auto"/>
              <w:jc w:val="center"/>
            </w:pPr>
            <w:r>
              <w:t>Clamp</w:t>
            </w:r>
          </w:p>
        </w:tc>
        <w:tc>
          <w:tcPr>
            <w:tcW w:w="3071" w:type="dxa"/>
          </w:tcPr>
          <w:p w14:paraId="22B65D4A" w14:textId="420ABA95" w:rsidR="00ED7670" w:rsidRDefault="00420E4C" w:rsidP="00D025C6">
            <w:pPr>
              <w:spacing w:line="240" w:lineRule="auto"/>
              <w:jc w:val="center"/>
              <w:cnfStyle w:val="000000100000" w:firstRow="0" w:lastRow="0" w:firstColumn="0" w:lastColumn="0" w:oddVBand="0" w:evenVBand="0" w:oddHBand="1" w:evenHBand="0" w:firstRowFirstColumn="0" w:firstRowLastColumn="0" w:lastRowFirstColumn="0" w:lastRowLastColumn="0"/>
            </w:pPr>
            <w:r>
              <w:t>Right Adapter</w:t>
            </w:r>
          </w:p>
        </w:tc>
      </w:tr>
      <w:tr w:rsidR="00ED7670" w14:paraId="2499F60F" w14:textId="77777777" w:rsidTr="00D025C6">
        <w:trPr>
          <w:jc w:val="center"/>
        </w:trPr>
        <w:tc>
          <w:tcPr>
            <w:cnfStyle w:val="001000000000" w:firstRow="0" w:lastRow="0" w:firstColumn="1" w:lastColumn="0" w:oddVBand="0" w:evenVBand="0" w:oddHBand="0" w:evenHBand="0" w:firstRowFirstColumn="0" w:firstRowLastColumn="0" w:lastRowFirstColumn="0" w:lastRowLastColumn="0"/>
            <w:tcW w:w="3070" w:type="dxa"/>
          </w:tcPr>
          <w:p w14:paraId="33FD7C68" w14:textId="5086D9F9" w:rsidR="00ED7670" w:rsidRDefault="00FF01F6" w:rsidP="00D025C6">
            <w:pPr>
              <w:spacing w:line="240" w:lineRule="auto"/>
              <w:jc w:val="center"/>
            </w:pPr>
            <w:r>
              <w:t>Box for the PCB</w:t>
            </w:r>
          </w:p>
        </w:tc>
        <w:tc>
          <w:tcPr>
            <w:tcW w:w="3071" w:type="dxa"/>
          </w:tcPr>
          <w:p w14:paraId="1E9A6824" w14:textId="424C74AF" w:rsidR="00ED7670" w:rsidRDefault="00420E4C" w:rsidP="00D025C6">
            <w:pPr>
              <w:spacing w:line="240" w:lineRule="auto"/>
              <w:jc w:val="center"/>
              <w:cnfStyle w:val="000000000000" w:firstRow="0" w:lastRow="0" w:firstColumn="0" w:lastColumn="0" w:oddVBand="0" w:evenVBand="0" w:oddHBand="0" w:evenHBand="0" w:firstRowFirstColumn="0" w:firstRowLastColumn="0" w:lastRowFirstColumn="0" w:lastRowLastColumn="0"/>
            </w:pPr>
            <w:r>
              <w:t>Left Adapter</w:t>
            </w:r>
          </w:p>
        </w:tc>
      </w:tr>
      <w:tr w:rsidR="00ED7670" w14:paraId="025F3789" w14:textId="77777777" w:rsidTr="00D025C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70" w:type="dxa"/>
          </w:tcPr>
          <w:p w14:paraId="1E5168FD" w14:textId="4B2C1EAE" w:rsidR="00ED7670" w:rsidRDefault="00A11DEC" w:rsidP="00D025C6">
            <w:pPr>
              <w:spacing w:line="240" w:lineRule="auto"/>
              <w:jc w:val="center"/>
            </w:pPr>
            <w:r>
              <w:t>Adapter</w:t>
            </w:r>
          </w:p>
        </w:tc>
        <w:tc>
          <w:tcPr>
            <w:tcW w:w="3071" w:type="dxa"/>
          </w:tcPr>
          <w:p w14:paraId="34357892" w14:textId="3F74ACF5" w:rsidR="00ED7670" w:rsidRDefault="00D025C6" w:rsidP="00D025C6">
            <w:pPr>
              <w:spacing w:line="240" w:lineRule="auto"/>
              <w:jc w:val="center"/>
              <w:cnfStyle w:val="000000100000" w:firstRow="0" w:lastRow="0" w:firstColumn="0" w:lastColumn="0" w:oddVBand="0" w:evenVBand="0" w:oddHBand="1" w:evenHBand="0" w:firstRowFirstColumn="0" w:firstRowLastColumn="0" w:lastRowFirstColumn="0" w:lastRowLastColumn="0"/>
            </w:pPr>
            <w:r>
              <w:t>Box for the Components</w:t>
            </w:r>
          </w:p>
        </w:tc>
      </w:tr>
      <w:tr w:rsidR="00ED7670" w14:paraId="5F3EE600" w14:textId="77777777" w:rsidTr="00D025C6">
        <w:trPr>
          <w:jc w:val="center"/>
        </w:trPr>
        <w:tc>
          <w:tcPr>
            <w:cnfStyle w:val="001000000000" w:firstRow="0" w:lastRow="0" w:firstColumn="1" w:lastColumn="0" w:oddVBand="0" w:evenVBand="0" w:oddHBand="0" w:evenHBand="0" w:firstRowFirstColumn="0" w:firstRowLastColumn="0" w:lastRowFirstColumn="0" w:lastRowLastColumn="0"/>
            <w:tcW w:w="3070" w:type="dxa"/>
          </w:tcPr>
          <w:p w14:paraId="1356C273" w14:textId="7E885601" w:rsidR="00ED7670" w:rsidRDefault="00A11DEC" w:rsidP="00D025C6">
            <w:pPr>
              <w:spacing w:line="240" w:lineRule="auto"/>
              <w:jc w:val="center"/>
            </w:pPr>
            <w:r>
              <w:t xml:space="preserve">Methacrylate </w:t>
            </w:r>
            <w:r w:rsidR="00420E4C">
              <w:t>Screen</w:t>
            </w:r>
          </w:p>
        </w:tc>
        <w:tc>
          <w:tcPr>
            <w:tcW w:w="3071" w:type="dxa"/>
          </w:tcPr>
          <w:p w14:paraId="026E5EFE" w14:textId="0B870F23" w:rsidR="00ED7670" w:rsidRDefault="00D025C6" w:rsidP="00D025C6">
            <w:pPr>
              <w:spacing w:line="240" w:lineRule="auto"/>
              <w:jc w:val="center"/>
              <w:cnfStyle w:val="000000000000" w:firstRow="0" w:lastRow="0" w:firstColumn="0" w:lastColumn="0" w:oddVBand="0" w:evenVBand="0" w:oddHBand="0" w:evenHBand="0" w:firstRowFirstColumn="0" w:firstRowLastColumn="0" w:lastRowFirstColumn="0" w:lastRowLastColumn="0"/>
            </w:pPr>
            <w:r>
              <w:t>2x Methacrylate Panels</w:t>
            </w:r>
          </w:p>
        </w:tc>
      </w:tr>
    </w:tbl>
    <w:p w14:paraId="64D3954B" w14:textId="625F644F" w:rsidR="0097458C" w:rsidRDefault="00D025C6" w:rsidP="00D025C6">
      <w:pPr>
        <w:pStyle w:val="Ttulo4"/>
      </w:pPr>
      <w:r>
        <w:t>Handlebar Assembly</w:t>
      </w:r>
    </w:p>
    <w:p w14:paraId="2B08E4EB" w14:textId="368B16BB" w:rsidR="00D025C6" w:rsidRDefault="00D025C6" w:rsidP="00D025C6">
      <w:r>
        <w:t xml:space="preserve">The handlebar assembly will be made with the objective of encapsulating the </w:t>
      </w:r>
      <w:r w:rsidR="001F5B50">
        <w:t>custom-made</w:t>
      </w:r>
      <w:r>
        <w:t xml:space="preserve"> PCB. </w:t>
      </w:r>
      <w:r w:rsidR="003668B9">
        <w:t>The design considerations taken are the bike’s geometry and the PCB’</w:t>
      </w:r>
      <w:r w:rsidR="005608AC">
        <w:t>s geometry.</w:t>
      </w:r>
    </w:p>
    <w:p w14:paraId="4821FBF6" w14:textId="576AC963" w:rsidR="005608AC" w:rsidRDefault="000D30DA" w:rsidP="00D025C6">
      <w:r>
        <w:rPr>
          <w:noProof/>
        </w:rPr>
        <mc:AlternateContent>
          <mc:Choice Requires="wps">
            <w:drawing>
              <wp:anchor distT="0" distB="0" distL="114300" distR="114300" simplePos="0" relativeHeight="251710464" behindDoc="0" locked="0" layoutInCell="1" allowOverlap="1" wp14:anchorId="1F4547A2" wp14:editId="7CBC1B28">
                <wp:simplePos x="0" y="0"/>
                <wp:positionH relativeFrom="column">
                  <wp:posOffset>1080135</wp:posOffset>
                </wp:positionH>
                <wp:positionV relativeFrom="paragraph">
                  <wp:posOffset>3460750</wp:posOffset>
                </wp:positionV>
                <wp:extent cx="3604895" cy="266700"/>
                <wp:effectExtent l="0" t="0" r="0" b="0"/>
                <wp:wrapTopAndBottom/>
                <wp:docPr id="571691798" name="Cuadro de texto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4895" cy="266700"/>
                        </a:xfrm>
                        <a:prstGeom prst="rect">
                          <a:avLst/>
                        </a:prstGeom>
                        <a:solidFill>
                          <a:srgbClr val="FFFFFF"/>
                        </a:solidFill>
                        <a:ln>
                          <a:noFill/>
                        </a:ln>
                      </wps:spPr>
                      <wps:txbx>
                        <w:txbxContent>
                          <w:p w14:paraId="0F5EFC90" w14:textId="32CC2ED4" w:rsidR="00F457F0" w:rsidRPr="00B63FA7" w:rsidRDefault="00F457F0" w:rsidP="00F457F0">
                            <w:pPr>
                              <w:pStyle w:val="Descripcin"/>
                              <w:rPr>
                                <w:szCs w:val="20"/>
                              </w:rPr>
                            </w:pPr>
                            <w:bookmarkStart w:id="648" w:name="_Toc169374458"/>
                            <w:r>
                              <w:t xml:space="preserve">Figure </w:t>
                            </w:r>
                            <w:r w:rsidR="00F4107D">
                              <w:fldChar w:fldCharType="begin"/>
                            </w:r>
                            <w:r w:rsidR="00F4107D">
                              <w:instrText xml:space="preserve"> STYLEREF 1 \s </w:instrText>
                            </w:r>
                            <w:r w:rsidR="00F4107D">
                              <w:fldChar w:fldCharType="separate"/>
                            </w:r>
                            <w:r w:rsidR="00F4107D">
                              <w:rPr>
                                <w:noProof/>
                              </w:rPr>
                              <w:t>6</w:t>
                            </w:r>
                            <w:r w:rsidR="00F4107D">
                              <w:fldChar w:fldCharType="end"/>
                            </w:r>
                            <w:r w:rsidR="00F4107D">
                              <w:t>.</w:t>
                            </w:r>
                            <w:r w:rsidR="00F4107D">
                              <w:fldChar w:fldCharType="begin"/>
                            </w:r>
                            <w:r w:rsidR="00F4107D">
                              <w:instrText xml:space="preserve"> SEQ Figure \* ARABIC \s 1 </w:instrText>
                            </w:r>
                            <w:r w:rsidR="00F4107D">
                              <w:fldChar w:fldCharType="separate"/>
                            </w:r>
                            <w:r w:rsidR="00F4107D">
                              <w:rPr>
                                <w:noProof/>
                              </w:rPr>
                              <w:t>13</w:t>
                            </w:r>
                            <w:r w:rsidR="00F4107D">
                              <w:fldChar w:fldCharType="end"/>
                            </w:r>
                            <w:r>
                              <w:t>: De</w:t>
                            </w:r>
                            <w:r w:rsidR="001975CB">
                              <w:t>s</w:t>
                            </w:r>
                            <w:r>
                              <w:t>ign of the PCB Box.</w:t>
                            </w:r>
                            <w:bookmarkEnd w:id="648"/>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1F4547A2" id="Cuadro de texto 9" o:spid="_x0000_s1093" type="#_x0000_t202" style="position:absolute;left:0;text-align:left;margin-left:85.05pt;margin-top:272.5pt;width:283.85pt;height:21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" stroked="f">
                <v:textbox style="mso-fit-shape-to-text:t" inset="0,0,0,0">
                  <w:txbxContent>
                    <w:p w14:paraId="0F5EFC90" w14:textId="32CC2ED4" w:rsidR="00F457F0" w:rsidRPr="00B63FA7" w:rsidRDefault="00F457F0" w:rsidP="00F457F0">
                      <w:pPr>
                        <w:pStyle w:val="Descripcin"/>
                        <w:rPr>
                          <w:szCs w:val="20"/>
                        </w:rPr>
                      </w:pPr>
                      <w:bookmarkStart w:id="649" w:name="_Toc169374458"/>
                      <w:r>
                        <w:t xml:space="preserve">Figure </w:t>
                      </w:r>
                      <w:r w:rsidR="00F4107D">
                        <w:fldChar w:fldCharType="begin"/>
                      </w:r>
                      <w:r w:rsidR="00F4107D">
                        <w:instrText xml:space="preserve"> STYLEREF 1 \s </w:instrText>
                      </w:r>
                      <w:r w:rsidR="00F4107D">
                        <w:fldChar w:fldCharType="separate"/>
                      </w:r>
                      <w:r w:rsidR="00F4107D">
                        <w:rPr>
                          <w:noProof/>
                        </w:rPr>
                        <w:t>6</w:t>
                      </w:r>
                      <w:r w:rsidR="00F4107D">
                        <w:fldChar w:fldCharType="end"/>
                      </w:r>
                      <w:r w:rsidR="00F4107D">
                        <w:t>.</w:t>
                      </w:r>
                      <w:r w:rsidR="00F4107D">
                        <w:fldChar w:fldCharType="begin"/>
                      </w:r>
                      <w:r w:rsidR="00F4107D">
                        <w:instrText xml:space="preserve"> SEQ Figure \* ARABIC \s 1 </w:instrText>
                      </w:r>
                      <w:r w:rsidR="00F4107D">
                        <w:fldChar w:fldCharType="separate"/>
                      </w:r>
                      <w:r w:rsidR="00F4107D">
                        <w:rPr>
                          <w:noProof/>
                        </w:rPr>
                        <w:t>13</w:t>
                      </w:r>
                      <w:r w:rsidR="00F4107D">
                        <w:fldChar w:fldCharType="end"/>
                      </w:r>
                      <w:r>
                        <w:t>: De</w:t>
                      </w:r>
                      <w:r w:rsidR="001975CB">
                        <w:t>s</w:t>
                      </w:r>
                      <w:r>
                        <w:t>ign of the PCB Box.</w:t>
                      </w:r>
                      <w:bookmarkEnd w:id="649"/>
                    </w:p>
                  </w:txbxContent>
                </v:textbox>
                <w10:wrap type="topAndBottom"/>
              </v:shape>
            </w:pict>
          </mc:Fallback>
        </mc:AlternateContent>
      </w:r>
      <w:r w:rsidR="00F457F0" w:rsidRPr="00C00241">
        <w:rPr>
          <w:noProof/>
        </w:rPr>
        <w:drawing>
          <wp:anchor distT="0" distB="0" distL="114300" distR="114300" simplePos="0" relativeHeight="251524096" behindDoc="0" locked="0" layoutInCell="1" allowOverlap="1" wp14:anchorId="0B04DA77" wp14:editId="098011B0">
            <wp:simplePos x="0" y="0"/>
            <wp:positionH relativeFrom="column">
              <wp:posOffset>1080558</wp:posOffset>
            </wp:positionH>
            <wp:positionV relativeFrom="paragraph">
              <wp:posOffset>889212</wp:posOffset>
            </wp:positionV>
            <wp:extent cx="3604895" cy="2514600"/>
            <wp:effectExtent l="0" t="0" r="0" b="0"/>
            <wp:wrapTopAndBottom/>
            <wp:docPr id="222216321" name="Imagen 1" descr="Imagen que contiene Dibujo de ingenierí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216321" name="Imagen 1" descr="Imagen que contiene Dibujo de ingeniería&#10;&#10;Descripción generada automáticamente"/>
                    <pic:cNvPicPr/>
                  </pic:nvPicPr>
                  <pic:blipFill>
                    <a:blip r:embed="rId65">
                      <a:extLst>
                        <a:ext uri="{BEBA8EAE-BF5A-486C-A8C5-ECC9F3942E4B}">
                          <a14:imgProps xmlns:a14="http://schemas.microsoft.com/office/drawing/2010/main">
                            <a14:imgLayer r:embed="rId66">
                              <a14:imgEffect>
                                <a14:backgroundRemoval t="8670" b="90284" l="9802" r="89990">
                                  <a14:foregroundMark x1="56309" y1="8819" x2="56309" y2="8819"/>
                                  <a14:foregroundMark x1="44943" y1="89238" x2="44943" y2="89238"/>
                                  <a14:foregroundMark x1="44734" y1="89387" x2="44734" y2="89387"/>
                                  <a14:foregroundMark x1="45255" y1="90284" x2="45255" y2="90284"/>
                                </a14:backgroundRemoval>
                              </a14:imgEffect>
                            </a14:imgLayer>
                          </a14:imgProps>
                        </a:ext>
                      </a:extLst>
                    </a:blip>
                    <a:stretch>
                      <a:fillRect/>
                    </a:stretch>
                  </pic:blipFill>
                  <pic:spPr>
                    <a:xfrm>
                      <a:off x="0" y="0"/>
                      <a:ext cx="3604895" cy="2514600"/>
                    </a:xfrm>
                    <a:prstGeom prst="rect">
                      <a:avLst/>
                    </a:prstGeom>
                  </pic:spPr>
                </pic:pic>
              </a:graphicData>
            </a:graphic>
            <wp14:sizeRelH relativeFrom="margin">
              <wp14:pctWidth>0</wp14:pctWidth>
            </wp14:sizeRelH>
            <wp14:sizeRelV relativeFrom="margin">
              <wp14:pctHeight>0</wp14:pctHeight>
            </wp14:sizeRelV>
          </wp:anchor>
        </w:drawing>
      </w:r>
      <w:r w:rsidR="005608AC">
        <w:t xml:space="preserve">All the used screws will be M3 and individually </w:t>
      </w:r>
      <w:r w:rsidR="00B31AA4">
        <w:t>threaded with a specialised tool</w:t>
      </w:r>
      <w:r w:rsidR="008C13ED">
        <w:t>.</w:t>
      </w:r>
      <w:r w:rsidR="007620A3">
        <w:t xml:space="preserve"> The order followed </w:t>
      </w:r>
      <w:r w:rsidR="001C6DF4">
        <w:t>for the creation of the assembly started by creating the top part based on the PCB, following by the creation of the a</w:t>
      </w:r>
      <w:r w:rsidR="001F5B50">
        <w:t>dapter and the clamp tailored to the bike’s specifications.</w:t>
      </w:r>
    </w:p>
    <w:p w14:paraId="0EC2A997" w14:textId="775A7D66" w:rsidR="008C13ED" w:rsidRDefault="00F457F0" w:rsidP="00D025C6">
      <w:r w:rsidRPr="00D64148">
        <w:rPr>
          <w:noProof/>
        </w:rPr>
        <w:lastRenderedPageBreak/>
        <w:drawing>
          <wp:anchor distT="0" distB="0" distL="114300" distR="114300" simplePos="0" relativeHeight="251552768" behindDoc="0" locked="0" layoutInCell="1" allowOverlap="1" wp14:anchorId="6C701F2B" wp14:editId="5B755B46">
            <wp:simplePos x="0" y="0"/>
            <wp:positionH relativeFrom="column">
              <wp:posOffset>885825</wp:posOffset>
            </wp:positionH>
            <wp:positionV relativeFrom="paragraph">
              <wp:posOffset>525780</wp:posOffset>
            </wp:positionV>
            <wp:extent cx="4503420" cy="2835910"/>
            <wp:effectExtent l="0" t="0" r="0" b="0"/>
            <wp:wrapTopAndBottom/>
            <wp:docPr id="315302901" name="Imagen 1" descr="Dibujo de una person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302901" name="Imagen 1" descr="Dibujo de una persona&#10;&#10;Descripción generada automáticamente con confianza media"/>
                    <pic:cNvPicPr/>
                  </pic:nvPicPr>
                  <pic:blipFill>
                    <a:blip r:embed="rId67">
                      <a:extLst>
                        <a:ext uri="{BEBA8EAE-BF5A-486C-A8C5-ECC9F3942E4B}">
                          <a14:imgProps xmlns:a14="http://schemas.microsoft.com/office/drawing/2010/main">
                            <a14:imgLayer r:embed="rId68">
                              <a14:imgEffect>
                                <a14:backgroundRemoval t="2465" b="90669" l="9978" r="89690">
                                  <a14:foregroundMark x1="46563" y1="11620" x2="57206" y2="8275"/>
                                  <a14:foregroundMark x1="57206" y1="8275" x2="58980" y2="10035"/>
                                  <a14:foregroundMark x1="53104" y1="2465" x2="53104" y2="2465"/>
                                  <a14:foregroundMark x1="54989" y1="90669" x2="47894" y2="89965"/>
                                </a14:backgroundRemoval>
                              </a14:imgEffect>
                            </a14:imgLayer>
                          </a14:imgProps>
                        </a:ext>
                      </a:extLst>
                    </a:blip>
                    <a:stretch>
                      <a:fillRect/>
                    </a:stretch>
                  </pic:blipFill>
                  <pic:spPr>
                    <a:xfrm>
                      <a:off x="0" y="0"/>
                      <a:ext cx="4503420" cy="2835910"/>
                    </a:xfrm>
                    <a:prstGeom prst="rect">
                      <a:avLst/>
                    </a:prstGeom>
                  </pic:spPr>
                </pic:pic>
              </a:graphicData>
            </a:graphic>
            <wp14:sizeRelH relativeFrom="margin">
              <wp14:pctWidth>0</wp14:pctWidth>
            </wp14:sizeRelH>
            <wp14:sizeRelV relativeFrom="margin">
              <wp14:pctHeight>0</wp14:pctHeight>
            </wp14:sizeRelV>
          </wp:anchor>
        </w:drawing>
      </w:r>
      <w:r w:rsidR="005E3F2F">
        <w:t xml:space="preserve">The </w:t>
      </w:r>
      <w:r w:rsidR="00E9767A">
        <w:t>box’s design encapsulates the PCB leaving room for the LED matrix visualization, along with the RGB LED and Buzzer</w:t>
      </w:r>
      <w:r w:rsidR="00426BCF">
        <w:t>. The OLED display has 4 holes for installing directly on the box.</w:t>
      </w:r>
    </w:p>
    <w:p w14:paraId="4B9355E9" w14:textId="36B1CB3A" w:rsidR="00426BCF" w:rsidRDefault="005E6FE3" w:rsidP="00D025C6">
      <w:r w:rsidRPr="00F457F0">
        <w:rPr>
          <w:noProof/>
        </w:rPr>
        <w:drawing>
          <wp:anchor distT="0" distB="0" distL="114300" distR="114300" simplePos="0" relativeHeight="251588608" behindDoc="0" locked="0" layoutInCell="1" allowOverlap="1" wp14:anchorId="1F6E3F03" wp14:editId="3F1E59B1">
            <wp:simplePos x="0" y="0"/>
            <wp:positionH relativeFrom="column">
              <wp:posOffset>1003300</wp:posOffset>
            </wp:positionH>
            <wp:positionV relativeFrom="paragraph">
              <wp:posOffset>4326255</wp:posOffset>
            </wp:positionV>
            <wp:extent cx="4029710" cy="2389505"/>
            <wp:effectExtent l="0" t="0" r="0" b="0"/>
            <wp:wrapTopAndBottom/>
            <wp:docPr id="445242023" name="Imagen 1" descr="Una caricatura de una person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242023" name="Imagen 1" descr="Una caricatura de una persona&#10;&#10;Descripción generada automáticamente con confianza baja"/>
                    <pic:cNvPicPr/>
                  </pic:nvPicPr>
                  <pic:blipFill>
                    <a:blip r:embed="rId69">
                      <a:extLst>
                        <a:ext uri="{BEBA8EAE-BF5A-486C-A8C5-ECC9F3942E4B}">
                          <a14:imgProps xmlns:a14="http://schemas.microsoft.com/office/drawing/2010/main">
                            <a14:imgLayer r:embed="rId70">
                              <a14:imgEffect>
                                <a14:backgroundRemoval t="6522" b="89752" l="9945" r="89871">
                                  <a14:foregroundMark x1="39411" y1="6522" x2="39411" y2="6522"/>
                                  <a14:foregroundMark x1="39411" y1="6522" x2="39411" y2="6522"/>
                                </a14:backgroundRemoval>
                              </a14:imgEffect>
                            </a14:imgLayer>
                          </a14:imgProps>
                        </a:ext>
                      </a:extLst>
                    </a:blip>
                    <a:stretch>
                      <a:fillRect/>
                    </a:stretch>
                  </pic:blipFill>
                  <pic:spPr>
                    <a:xfrm>
                      <a:off x="0" y="0"/>
                      <a:ext cx="4029710" cy="2389505"/>
                    </a:xfrm>
                    <a:prstGeom prst="rect">
                      <a:avLst/>
                    </a:prstGeom>
                  </pic:spPr>
                </pic:pic>
              </a:graphicData>
            </a:graphic>
            <wp14:sizeRelH relativeFrom="margin">
              <wp14:pctWidth>0</wp14:pctWidth>
            </wp14:sizeRelH>
            <wp14:sizeRelV relativeFrom="margin">
              <wp14:pctHeight>0</wp14:pctHeight>
            </wp14:sizeRelV>
          </wp:anchor>
        </w:drawing>
      </w:r>
      <w:r w:rsidR="000D30DA">
        <w:rPr>
          <w:noProof/>
        </w:rPr>
        <mc:AlternateContent>
          <mc:Choice Requires="wps">
            <w:drawing>
              <wp:anchor distT="0" distB="0" distL="114300" distR="114300" simplePos="0" relativeHeight="251708416" behindDoc="0" locked="0" layoutInCell="1" allowOverlap="1" wp14:anchorId="43FBA316" wp14:editId="4A40E584">
                <wp:simplePos x="0" y="0"/>
                <wp:positionH relativeFrom="column">
                  <wp:posOffset>781050</wp:posOffset>
                </wp:positionH>
                <wp:positionV relativeFrom="paragraph">
                  <wp:posOffset>3088640</wp:posOffset>
                </wp:positionV>
                <wp:extent cx="3992880" cy="266700"/>
                <wp:effectExtent l="0" t="0" r="0" b="0"/>
                <wp:wrapTopAndBottom/>
                <wp:docPr id="2074433788" name="Cuadro de texto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92880" cy="266700"/>
                        </a:xfrm>
                        <a:prstGeom prst="rect">
                          <a:avLst/>
                        </a:prstGeom>
                        <a:solidFill>
                          <a:srgbClr val="FFFFFF"/>
                        </a:solidFill>
                        <a:ln>
                          <a:noFill/>
                        </a:ln>
                      </wps:spPr>
                      <wps:txbx>
                        <w:txbxContent>
                          <w:p w14:paraId="017FDEE8" w14:textId="736775B1" w:rsidR="00D64148" w:rsidRPr="00D86E47" w:rsidRDefault="00D64148" w:rsidP="00D64148">
                            <w:pPr>
                              <w:pStyle w:val="Descripcin"/>
                              <w:rPr>
                                <w:szCs w:val="20"/>
                              </w:rPr>
                            </w:pPr>
                            <w:bookmarkStart w:id="650" w:name="_Toc169374459"/>
                            <w:r>
                              <w:t xml:space="preserve">Figure </w:t>
                            </w:r>
                            <w:r w:rsidR="00F4107D">
                              <w:fldChar w:fldCharType="begin"/>
                            </w:r>
                            <w:r w:rsidR="00F4107D">
                              <w:instrText xml:space="preserve"> STYLEREF 1 \s </w:instrText>
                            </w:r>
                            <w:r w:rsidR="00F4107D">
                              <w:fldChar w:fldCharType="separate"/>
                            </w:r>
                            <w:r w:rsidR="00F4107D">
                              <w:rPr>
                                <w:noProof/>
                              </w:rPr>
                              <w:t>6</w:t>
                            </w:r>
                            <w:r w:rsidR="00F4107D">
                              <w:fldChar w:fldCharType="end"/>
                            </w:r>
                            <w:r w:rsidR="00F4107D">
                              <w:t>.</w:t>
                            </w:r>
                            <w:r w:rsidR="00F4107D">
                              <w:fldChar w:fldCharType="begin"/>
                            </w:r>
                            <w:r w:rsidR="00F4107D">
                              <w:instrText xml:space="preserve"> SEQ Figure \* ARABIC \s 1 </w:instrText>
                            </w:r>
                            <w:r w:rsidR="00F4107D">
                              <w:fldChar w:fldCharType="separate"/>
                            </w:r>
                            <w:r w:rsidR="00F4107D">
                              <w:rPr>
                                <w:noProof/>
                              </w:rPr>
                              <w:t>14</w:t>
                            </w:r>
                            <w:r w:rsidR="00F4107D">
                              <w:fldChar w:fldCharType="end"/>
                            </w:r>
                            <w:r>
                              <w:t>: Adapter design.</w:t>
                            </w:r>
                            <w:bookmarkEnd w:id="650"/>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43FBA316" id="Cuadro de texto 8" o:spid="_x0000_s1094" type="#_x0000_t202" style="position:absolute;left:0;text-align:left;margin-left:61.5pt;margin-top:243.2pt;width:314.4pt;height:21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" stroked="f">
                <v:textbox style="mso-fit-shape-to-text:t" inset="0,0,0,0">
                  <w:txbxContent>
                    <w:p w14:paraId="017FDEE8" w14:textId="736775B1" w:rsidR="00D64148" w:rsidRPr="00D86E47" w:rsidRDefault="00D64148" w:rsidP="00D64148">
                      <w:pPr>
                        <w:pStyle w:val="Descripcin"/>
                        <w:rPr>
                          <w:szCs w:val="20"/>
                        </w:rPr>
                      </w:pPr>
                      <w:bookmarkStart w:id="651" w:name="_Toc169374459"/>
                      <w:r>
                        <w:t xml:space="preserve">Figure </w:t>
                      </w:r>
                      <w:r w:rsidR="00F4107D">
                        <w:fldChar w:fldCharType="begin"/>
                      </w:r>
                      <w:r w:rsidR="00F4107D">
                        <w:instrText xml:space="preserve"> STYLEREF 1 \s </w:instrText>
                      </w:r>
                      <w:r w:rsidR="00F4107D">
                        <w:fldChar w:fldCharType="separate"/>
                      </w:r>
                      <w:r w:rsidR="00F4107D">
                        <w:rPr>
                          <w:noProof/>
                        </w:rPr>
                        <w:t>6</w:t>
                      </w:r>
                      <w:r w:rsidR="00F4107D">
                        <w:fldChar w:fldCharType="end"/>
                      </w:r>
                      <w:r w:rsidR="00F4107D">
                        <w:t>.</w:t>
                      </w:r>
                      <w:r w:rsidR="00F4107D">
                        <w:fldChar w:fldCharType="begin"/>
                      </w:r>
                      <w:r w:rsidR="00F4107D">
                        <w:instrText xml:space="preserve"> SEQ Figure \* ARABIC \s 1 </w:instrText>
                      </w:r>
                      <w:r w:rsidR="00F4107D">
                        <w:fldChar w:fldCharType="separate"/>
                      </w:r>
                      <w:r w:rsidR="00F4107D">
                        <w:rPr>
                          <w:noProof/>
                        </w:rPr>
                        <w:t>14</w:t>
                      </w:r>
                      <w:r w:rsidR="00F4107D">
                        <w:fldChar w:fldCharType="end"/>
                      </w:r>
                      <w:r>
                        <w:t>: Adapter design.</w:t>
                      </w:r>
                      <w:bookmarkEnd w:id="651"/>
                    </w:p>
                  </w:txbxContent>
                </v:textbox>
                <w10:wrap type="topAndBottom"/>
              </v:shape>
            </w:pict>
          </mc:Fallback>
        </mc:AlternateContent>
      </w:r>
      <w:r w:rsidR="00D64148">
        <w:t xml:space="preserve">The adapter </w:t>
      </w:r>
      <w:r w:rsidR="005502B5">
        <w:t xml:space="preserve">was paired with the dimensions of the bike’s handle and the </w:t>
      </w:r>
      <w:r w:rsidR="00F457F0">
        <w:t>designed clamp’s specifications.</w:t>
      </w:r>
      <w:r w:rsidR="00CC1C76">
        <w:t xml:space="preserve"> The M3 holes </w:t>
      </w:r>
      <w:r>
        <w:t>are specifically placed for ensuring the union between the different parts of the assembly.</w:t>
      </w:r>
    </w:p>
    <w:p w14:paraId="5C6B969E" w14:textId="119E8A54" w:rsidR="005E6FE3" w:rsidRDefault="000D30DA" w:rsidP="00D025C6">
      <w:r>
        <w:rPr>
          <w:noProof/>
        </w:rPr>
        <mc:AlternateContent>
          <mc:Choice Requires="wps">
            <w:drawing>
              <wp:anchor distT="0" distB="0" distL="114300" distR="114300" simplePos="0" relativeHeight="251709440" behindDoc="0" locked="0" layoutInCell="1" allowOverlap="1" wp14:anchorId="5A8E8908" wp14:editId="4F0BC557">
                <wp:simplePos x="0" y="0"/>
                <wp:positionH relativeFrom="column">
                  <wp:posOffset>1144270</wp:posOffset>
                </wp:positionH>
                <wp:positionV relativeFrom="paragraph">
                  <wp:posOffset>2672080</wp:posOffset>
                </wp:positionV>
                <wp:extent cx="3811905" cy="249555"/>
                <wp:effectExtent l="0" t="0" r="0" b="0"/>
                <wp:wrapTopAndBottom/>
                <wp:docPr id="1200953615" name="Cuadro de texto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1905" cy="249555"/>
                        </a:xfrm>
                        <a:prstGeom prst="rect">
                          <a:avLst/>
                        </a:prstGeom>
                        <a:solidFill>
                          <a:srgbClr val="FFFFFF"/>
                        </a:solidFill>
                        <a:ln>
                          <a:noFill/>
                        </a:ln>
                      </wps:spPr>
                      <wps:txbx>
                        <w:txbxContent>
                          <w:p w14:paraId="42A67A90" w14:textId="4A1E0DA9" w:rsidR="00F457F0" w:rsidRPr="00B57039" w:rsidRDefault="00F457F0" w:rsidP="00F457F0">
                            <w:pPr>
                              <w:pStyle w:val="Descripcin"/>
                              <w:rPr>
                                <w:szCs w:val="20"/>
                              </w:rPr>
                            </w:pPr>
                            <w:bookmarkStart w:id="652" w:name="_Toc169374460"/>
                            <w:r>
                              <w:t xml:space="preserve">Figure </w:t>
                            </w:r>
                            <w:r w:rsidR="00F4107D">
                              <w:fldChar w:fldCharType="begin"/>
                            </w:r>
                            <w:r w:rsidR="00F4107D">
                              <w:instrText xml:space="preserve"> STYLEREF 1 \s </w:instrText>
                            </w:r>
                            <w:r w:rsidR="00F4107D">
                              <w:fldChar w:fldCharType="separate"/>
                            </w:r>
                            <w:r w:rsidR="00F4107D">
                              <w:rPr>
                                <w:noProof/>
                              </w:rPr>
                              <w:t>6</w:t>
                            </w:r>
                            <w:r w:rsidR="00F4107D">
                              <w:fldChar w:fldCharType="end"/>
                            </w:r>
                            <w:r w:rsidR="00F4107D">
                              <w:t>.</w:t>
                            </w:r>
                            <w:r w:rsidR="00F4107D">
                              <w:fldChar w:fldCharType="begin"/>
                            </w:r>
                            <w:r w:rsidR="00F4107D">
                              <w:instrText xml:space="preserve"> SEQ Figure \* ARABIC \s 1 </w:instrText>
                            </w:r>
                            <w:r w:rsidR="00F4107D">
                              <w:fldChar w:fldCharType="separate"/>
                            </w:r>
                            <w:r w:rsidR="00F4107D">
                              <w:rPr>
                                <w:noProof/>
                              </w:rPr>
                              <w:t>15</w:t>
                            </w:r>
                            <w:r w:rsidR="00F4107D">
                              <w:fldChar w:fldCharType="end"/>
                            </w:r>
                            <w:r>
                              <w:t>: Design of the Clamp.</w:t>
                            </w:r>
                            <w:bookmarkEnd w:id="652"/>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A8E8908" id="Cuadro de texto 7" o:spid="_x0000_s1095" type="#_x0000_t202" style="position:absolute;left:0;text-align:left;margin-left:90.1pt;margin-top:210.4pt;width:300.15pt;height:19.6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" stroked="f">
                <v:textbox inset="0,0,0,0">
                  <w:txbxContent>
                    <w:p w14:paraId="42A67A90" w14:textId="4A1E0DA9" w:rsidR="00F457F0" w:rsidRPr="00B57039" w:rsidRDefault="00F457F0" w:rsidP="00F457F0">
                      <w:pPr>
                        <w:pStyle w:val="Descripcin"/>
                        <w:rPr>
                          <w:szCs w:val="20"/>
                        </w:rPr>
                      </w:pPr>
                      <w:bookmarkStart w:id="653" w:name="_Toc169374460"/>
                      <w:r>
                        <w:t xml:space="preserve">Figure </w:t>
                      </w:r>
                      <w:r w:rsidR="00F4107D">
                        <w:fldChar w:fldCharType="begin"/>
                      </w:r>
                      <w:r w:rsidR="00F4107D">
                        <w:instrText xml:space="preserve"> STYLEREF 1 \s </w:instrText>
                      </w:r>
                      <w:r w:rsidR="00F4107D">
                        <w:fldChar w:fldCharType="separate"/>
                      </w:r>
                      <w:r w:rsidR="00F4107D">
                        <w:rPr>
                          <w:noProof/>
                        </w:rPr>
                        <w:t>6</w:t>
                      </w:r>
                      <w:r w:rsidR="00F4107D">
                        <w:fldChar w:fldCharType="end"/>
                      </w:r>
                      <w:r w:rsidR="00F4107D">
                        <w:t>.</w:t>
                      </w:r>
                      <w:r w:rsidR="00F4107D">
                        <w:fldChar w:fldCharType="begin"/>
                      </w:r>
                      <w:r w:rsidR="00F4107D">
                        <w:instrText xml:space="preserve"> SEQ Figure \* ARABIC \s 1 </w:instrText>
                      </w:r>
                      <w:r w:rsidR="00F4107D">
                        <w:fldChar w:fldCharType="separate"/>
                      </w:r>
                      <w:r w:rsidR="00F4107D">
                        <w:rPr>
                          <w:noProof/>
                        </w:rPr>
                        <w:t>15</w:t>
                      </w:r>
                      <w:r w:rsidR="00F4107D">
                        <w:fldChar w:fldCharType="end"/>
                      </w:r>
                      <w:r>
                        <w:t>: Design of the Clamp.</w:t>
                      </w:r>
                      <w:bookmarkEnd w:id="653"/>
                    </w:p>
                  </w:txbxContent>
                </v:textbox>
                <w10:wrap type="topAndBottom"/>
              </v:shape>
            </w:pict>
          </mc:Fallback>
        </mc:AlternateContent>
      </w:r>
    </w:p>
    <w:p w14:paraId="7712CE4C" w14:textId="1FD3CF32" w:rsidR="00404FEB" w:rsidRDefault="00F457F0" w:rsidP="00404FEB">
      <w:pPr>
        <w:spacing w:before="0" w:line="240" w:lineRule="auto"/>
        <w:jc w:val="left"/>
      </w:pPr>
      <w:r>
        <w:br w:type="page"/>
      </w:r>
    </w:p>
    <w:p w14:paraId="35C1083F" w14:textId="7013FCDE" w:rsidR="00057937" w:rsidRDefault="00057937" w:rsidP="00404FEB">
      <w:pPr>
        <w:spacing w:before="0" w:line="240" w:lineRule="auto"/>
        <w:jc w:val="left"/>
      </w:pPr>
      <w:r>
        <w:lastRenderedPageBreak/>
        <w:t xml:space="preserve">As previously stated, this assembly will be mounted on the handlebar of the bicycle. This will allow the easy visualization of the LED matrix, along with the audition of the buzzer </w:t>
      </w:r>
      <w:proofErr w:type="gramStart"/>
      <w:r>
        <w:t>beeps  that</w:t>
      </w:r>
      <w:proofErr w:type="gramEnd"/>
      <w:r>
        <w:t xml:space="preserve"> avoid generating a distraction for the</w:t>
      </w:r>
      <w:r w:rsidR="005C7796">
        <w:t xml:space="preserve"> user.</w:t>
      </w:r>
    </w:p>
    <w:p w14:paraId="6E98738E" w14:textId="77777777" w:rsidR="00057937" w:rsidRDefault="00057937" w:rsidP="00404FEB">
      <w:pPr>
        <w:spacing w:before="0" w:line="240" w:lineRule="auto"/>
        <w:jc w:val="left"/>
      </w:pPr>
    </w:p>
    <w:p w14:paraId="53A5514B" w14:textId="3BA7DEE1" w:rsidR="00404FEB" w:rsidRDefault="005C7796" w:rsidP="00404FEB">
      <w:pPr>
        <w:spacing w:before="0" w:line="240" w:lineRule="auto"/>
        <w:jc w:val="left"/>
      </w:pPr>
      <w:r w:rsidRPr="003343CA">
        <w:rPr>
          <w:noProof/>
        </w:rPr>
        <w:drawing>
          <wp:anchor distT="0" distB="0" distL="114300" distR="114300" simplePos="0" relativeHeight="251604992" behindDoc="0" locked="0" layoutInCell="1" allowOverlap="1" wp14:anchorId="6D3EC3CB" wp14:editId="09DF1F0C">
            <wp:simplePos x="0" y="0"/>
            <wp:positionH relativeFrom="column">
              <wp:posOffset>51435</wp:posOffset>
            </wp:positionH>
            <wp:positionV relativeFrom="paragraph">
              <wp:posOffset>748030</wp:posOffset>
            </wp:positionV>
            <wp:extent cx="5605145" cy="5303520"/>
            <wp:effectExtent l="0" t="0" r="0" b="0"/>
            <wp:wrapTopAndBottom/>
            <wp:docPr id="2124933502" name="Imagen 1" descr="Imagen que contiene leg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933502" name="Imagen 1" descr="Imagen que contiene lego&#10;&#10;Descripción generada automáticamente"/>
                    <pic:cNvPicPr/>
                  </pic:nvPicPr>
                  <pic:blipFill>
                    <a:blip r:embed="rId71">
                      <a:extLst>
                        <a:ext uri="{BEBA8EAE-BF5A-486C-A8C5-ECC9F3942E4B}">
                          <a14:imgProps xmlns:a14="http://schemas.microsoft.com/office/drawing/2010/main">
                            <a14:imgLayer r:embed="rId72">
                              <a14:imgEffect>
                                <a14:backgroundRemoval t="8670" b="89985" l="9901" r="89958">
                                  <a14:foregroundMark x1="54597" y1="8670" x2="54597" y2="8670"/>
                                  <a14:foregroundMark x1="54880" y1="81913" x2="54880" y2="81913"/>
                                  <a14:foregroundMark x1="54880" y1="81913" x2="54880" y2="81913"/>
                                </a14:backgroundRemoval>
                              </a14:imgEffect>
                            </a14:imgLayer>
                          </a14:imgProps>
                        </a:ext>
                      </a:extLst>
                    </a:blip>
                    <a:stretch>
                      <a:fillRect/>
                    </a:stretch>
                  </pic:blipFill>
                  <pic:spPr>
                    <a:xfrm>
                      <a:off x="0" y="0"/>
                      <a:ext cx="5605145" cy="5303520"/>
                    </a:xfrm>
                    <a:prstGeom prst="rect">
                      <a:avLst/>
                    </a:prstGeom>
                  </pic:spPr>
                </pic:pic>
              </a:graphicData>
            </a:graphic>
            <wp14:sizeRelH relativeFrom="margin">
              <wp14:pctWidth>0</wp14:pctWidth>
            </wp14:sizeRelH>
            <wp14:sizeRelV relativeFrom="margin">
              <wp14:pctHeight>0</wp14:pctHeight>
            </wp14:sizeRelV>
          </wp:anchor>
        </w:drawing>
      </w:r>
      <w:r w:rsidR="00D039D9">
        <w:t xml:space="preserve">The final assembly of the handlebar components will </w:t>
      </w:r>
      <w:r w:rsidR="00057937">
        <w:t>encapsulate</w:t>
      </w:r>
      <w:r w:rsidR="00D039D9">
        <w:t xml:space="preserve"> all the compone</w:t>
      </w:r>
      <w:r w:rsidR="003343CA">
        <w:t xml:space="preserve">nts previously mentioned, </w:t>
      </w:r>
      <w:r w:rsidR="00057937">
        <w:t xml:space="preserve">the PCB with the RPI Pico, the LED matrix with the buzzer, the OLED screen and the accelerometer the </w:t>
      </w:r>
      <w:r w:rsidR="003343CA">
        <w:t xml:space="preserve">with </w:t>
      </w:r>
      <w:proofErr w:type="gramStart"/>
      <w:r w:rsidR="005E6FE3">
        <w:t xml:space="preserve">the </w:t>
      </w:r>
      <w:r w:rsidR="003343CA">
        <w:t>final result</w:t>
      </w:r>
      <w:proofErr w:type="gramEnd"/>
      <w:r w:rsidR="005E6FE3">
        <w:t xml:space="preserve"> being the following</w:t>
      </w:r>
      <w:r w:rsidR="00057937">
        <w:t xml:space="preserve"> one in the figure 6.16</w:t>
      </w:r>
      <w:r>
        <w:t xml:space="preserve">. The detailed plan of the individual pieces and the assembly will be included in the GitHub repository </w:t>
      </w:r>
      <w:sdt>
        <w:sdtPr>
          <w:id w:val="1355149824"/>
          <w:citation/>
        </w:sdtPr>
        <w:sdtContent>
          <w:r>
            <w:fldChar w:fldCharType="begin"/>
          </w:r>
          <w:r w:rsidRPr="005C7796">
            <w:rPr>
              <w:lang w:val="en-US"/>
            </w:rPr>
            <w:instrText xml:space="preserve"> CITATION Una \l 3082 </w:instrText>
          </w:r>
          <w:r>
            <w:fldChar w:fldCharType="separate"/>
          </w:r>
          <w:r w:rsidRPr="005C7796">
            <w:rPr>
              <w:noProof/>
              <w:lang w:val="en-US"/>
            </w:rPr>
            <w:t>[37]</w:t>
          </w:r>
          <w:r>
            <w:fldChar w:fldCharType="end"/>
          </w:r>
        </w:sdtContent>
      </w:sdt>
      <w:r>
        <w:t>.</w:t>
      </w:r>
    </w:p>
    <w:p w14:paraId="5C7768DE" w14:textId="4FB6D21F" w:rsidR="00B51FD0" w:rsidRDefault="005C7796" w:rsidP="00057937">
      <w:r>
        <w:rPr>
          <w:noProof/>
        </w:rPr>
        <mc:AlternateContent>
          <mc:Choice Requires="wps">
            <w:drawing>
              <wp:anchor distT="0" distB="0" distL="114300" distR="114300" simplePos="0" relativeHeight="251711488" behindDoc="0" locked="0" layoutInCell="1" allowOverlap="1" wp14:anchorId="23ECA581" wp14:editId="240C0D0B">
                <wp:simplePos x="0" y="0"/>
                <wp:positionH relativeFrom="margin">
                  <wp:align>right</wp:align>
                </wp:positionH>
                <wp:positionV relativeFrom="paragraph">
                  <wp:posOffset>5127625</wp:posOffset>
                </wp:positionV>
                <wp:extent cx="5760085" cy="266700"/>
                <wp:effectExtent l="0" t="0" r="0" b="0"/>
                <wp:wrapTopAndBottom/>
                <wp:docPr id="1813342905" name="Cuadro de texto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085" cy="266700"/>
                        </a:xfrm>
                        <a:prstGeom prst="rect">
                          <a:avLst/>
                        </a:prstGeom>
                        <a:solidFill>
                          <a:srgbClr val="FFFFFF"/>
                        </a:solidFill>
                        <a:ln>
                          <a:noFill/>
                        </a:ln>
                      </wps:spPr>
                      <wps:txbx>
                        <w:txbxContent>
                          <w:p w14:paraId="42B160CB" w14:textId="3954E522" w:rsidR="00FE6F70" w:rsidRPr="0091232D" w:rsidRDefault="00FE6F70" w:rsidP="00FE6F70">
                            <w:pPr>
                              <w:pStyle w:val="Descripcin"/>
                              <w:rPr>
                                <w:szCs w:val="20"/>
                              </w:rPr>
                            </w:pPr>
                            <w:bookmarkStart w:id="654" w:name="_Toc169374461"/>
                            <w:r>
                              <w:t xml:space="preserve">Figure </w:t>
                            </w:r>
                            <w:r w:rsidR="00F4107D">
                              <w:fldChar w:fldCharType="begin"/>
                            </w:r>
                            <w:r w:rsidR="00F4107D">
                              <w:instrText xml:space="preserve"> STYLEREF 1 \s </w:instrText>
                            </w:r>
                            <w:r w:rsidR="00F4107D">
                              <w:fldChar w:fldCharType="separate"/>
                            </w:r>
                            <w:r w:rsidR="00F4107D">
                              <w:rPr>
                                <w:noProof/>
                              </w:rPr>
                              <w:t>6</w:t>
                            </w:r>
                            <w:r w:rsidR="00F4107D">
                              <w:fldChar w:fldCharType="end"/>
                            </w:r>
                            <w:r w:rsidR="00F4107D">
                              <w:t>.</w:t>
                            </w:r>
                            <w:r w:rsidR="00F4107D">
                              <w:fldChar w:fldCharType="begin"/>
                            </w:r>
                            <w:r w:rsidR="00F4107D">
                              <w:instrText xml:space="preserve"> SEQ Figure \* ARABIC \s 1 </w:instrText>
                            </w:r>
                            <w:r w:rsidR="00F4107D">
                              <w:fldChar w:fldCharType="separate"/>
                            </w:r>
                            <w:r w:rsidR="00F4107D">
                              <w:rPr>
                                <w:noProof/>
                              </w:rPr>
                              <w:t>16</w:t>
                            </w:r>
                            <w:r w:rsidR="00F4107D">
                              <w:fldChar w:fldCharType="end"/>
                            </w:r>
                            <w:r>
                              <w:t>: Handlebar Assembly</w:t>
                            </w:r>
                            <w:bookmarkEnd w:id="654"/>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23ECA581" id="Cuadro de texto 6" o:spid="_x0000_s1096" type="#_x0000_t202" style="position:absolute;left:0;text-align:left;margin-left:402.35pt;margin-top:403.75pt;width:453.55pt;height:21pt;z-index:2517114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" stroked="f">
                <v:textbox style="mso-fit-shape-to-text:t" inset="0,0,0,0">
                  <w:txbxContent>
                    <w:p w14:paraId="42B160CB" w14:textId="3954E522" w:rsidR="00FE6F70" w:rsidRPr="0091232D" w:rsidRDefault="00FE6F70" w:rsidP="00FE6F70">
                      <w:pPr>
                        <w:pStyle w:val="Descripcin"/>
                        <w:rPr>
                          <w:szCs w:val="20"/>
                        </w:rPr>
                      </w:pPr>
                      <w:bookmarkStart w:id="655" w:name="_Toc169374461"/>
                      <w:r>
                        <w:t xml:space="preserve">Figure </w:t>
                      </w:r>
                      <w:r w:rsidR="00F4107D">
                        <w:fldChar w:fldCharType="begin"/>
                      </w:r>
                      <w:r w:rsidR="00F4107D">
                        <w:instrText xml:space="preserve"> STYLEREF 1 \s </w:instrText>
                      </w:r>
                      <w:r w:rsidR="00F4107D">
                        <w:fldChar w:fldCharType="separate"/>
                      </w:r>
                      <w:r w:rsidR="00F4107D">
                        <w:rPr>
                          <w:noProof/>
                        </w:rPr>
                        <w:t>6</w:t>
                      </w:r>
                      <w:r w:rsidR="00F4107D">
                        <w:fldChar w:fldCharType="end"/>
                      </w:r>
                      <w:r w:rsidR="00F4107D">
                        <w:t>.</w:t>
                      </w:r>
                      <w:r w:rsidR="00F4107D">
                        <w:fldChar w:fldCharType="begin"/>
                      </w:r>
                      <w:r w:rsidR="00F4107D">
                        <w:instrText xml:space="preserve"> SEQ Figure \* ARABIC \s 1 </w:instrText>
                      </w:r>
                      <w:r w:rsidR="00F4107D">
                        <w:fldChar w:fldCharType="separate"/>
                      </w:r>
                      <w:r w:rsidR="00F4107D">
                        <w:rPr>
                          <w:noProof/>
                        </w:rPr>
                        <w:t>16</w:t>
                      </w:r>
                      <w:r w:rsidR="00F4107D">
                        <w:fldChar w:fldCharType="end"/>
                      </w:r>
                      <w:r>
                        <w:t>: Handlebar Assembly</w:t>
                      </w:r>
                      <w:bookmarkEnd w:id="655"/>
                    </w:p>
                  </w:txbxContent>
                </v:textbox>
                <w10:wrap type="topAndBottom" anchorx="margin"/>
              </v:shape>
            </w:pict>
          </mc:Fallback>
        </mc:AlternateContent>
      </w:r>
    </w:p>
    <w:p w14:paraId="6912BD5A" w14:textId="0C20F89A" w:rsidR="00404FEB" w:rsidRDefault="00FE6F70" w:rsidP="00FE6F70">
      <w:pPr>
        <w:pStyle w:val="Ttulo4"/>
      </w:pPr>
      <w:r>
        <w:t>Frame Assembly</w:t>
      </w:r>
    </w:p>
    <w:p w14:paraId="56F12138" w14:textId="0B784849" w:rsidR="00C511DC" w:rsidRDefault="00964057" w:rsidP="00FE6F70">
      <w:r>
        <w:t xml:space="preserve">The Connor E-Bike’s frame </w:t>
      </w:r>
      <w:r w:rsidR="00452885">
        <w:t>presents a difficult geometry, as there is no space where a box could be h</w:t>
      </w:r>
      <w:r w:rsidR="008B1E28">
        <w:t>ung. For this purpose, two almost symmetrical pieces were created</w:t>
      </w:r>
      <w:r w:rsidR="00D27F7B">
        <w:t>, wrapping the frame front and generating an anchor point for the box to be hung.</w:t>
      </w:r>
    </w:p>
    <w:p w14:paraId="1A6153BF" w14:textId="425BF534" w:rsidR="00C511DC" w:rsidRDefault="007B35C7" w:rsidP="00FE6F70">
      <w:r>
        <w:lastRenderedPageBreak/>
        <w:t xml:space="preserve">Both parts present 4 M3 holes for the </w:t>
      </w:r>
      <w:r w:rsidR="0083539D">
        <w:t>coupling between both wraps, and 2 holes each for the wrapping with the box’s adapter.</w:t>
      </w:r>
    </w:p>
    <w:p w14:paraId="430D6624" w14:textId="7B6D2AE1" w:rsidR="002D0EDD" w:rsidRDefault="002D0EDD" w:rsidP="00FE6F70"/>
    <w:p w14:paraId="459FB959" w14:textId="4CC43E0F" w:rsidR="00B51FD0" w:rsidRDefault="00B51FD0" w:rsidP="00FE6F70"/>
    <w:p w14:paraId="7B1F6C54" w14:textId="0693246E" w:rsidR="002D0EDD" w:rsidRDefault="00B51FD0" w:rsidP="00FE6F70">
      <w:r w:rsidRPr="00D8321F">
        <w:rPr>
          <w:noProof/>
        </w:rPr>
        <w:drawing>
          <wp:anchor distT="0" distB="0" distL="114300" distR="114300" simplePos="0" relativeHeight="251653120" behindDoc="0" locked="0" layoutInCell="1" allowOverlap="1" wp14:anchorId="244ABE80" wp14:editId="77FBAA07">
            <wp:simplePos x="0" y="0"/>
            <wp:positionH relativeFrom="column">
              <wp:posOffset>3078480</wp:posOffset>
            </wp:positionH>
            <wp:positionV relativeFrom="paragraph">
              <wp:posOffset>19685</wp:posOffset>
            </wp:positionV>
            <wp:extent cx="2167255" cy="2348230"/>
            <wp:effectExtent l="0" t="0" r="0" b="0"/>
            <wp:wrapSquare wrapText="bothSides"/>
            <wp:docPr id="492897936" name="Imagen 1"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897936" name="Imagen 1" descr="Icono&#10;&#10;Descripción generada automáticamente"/>
                    <pic:cNvPicPr/>
                  </pic:nvPicPr>
                  <pic:blipFill rotWithShape="1">
                    <a:blip r:embed="rId73">
                      <a:extLst>
                        <a:ext uri="{BEBA8EAE-BF5A-486C-A8C5-ECC9F3942E4B}">
                          <a14:imgProps xmlns:a14="http://schemas.microsoft.com/office/drawing/2010/main">
                            <a14:imgLayer r:embed="rId74">
                              <a14:imgEffect>
                                <a14:backgroundRemoval t="2708" b="91683" l="21739" r="83414">
                                  <a14:foregroundMark x1="58132" y1="7350" x2="58132" y2="7350"/>
                                  <a14:foregroundMark x1="58132" y1="2901" x2="58132" y2="2901"/>
                                  <a14:foregroundMark x1="49275" y1="91683" x2="49275" y2="91683"/>
                                </a14:backgroundRemoval>
                              </a14:imgEffect>
                            </a14:imgLayer>
                          </a14:imgProps>
                        </a:ext>
                      </a:extLst>
                    </a:blip>
                    <a:srcRect l="14408" r="8749"/>
                    <a:stretch/>
                  </pic:blipFill>
                  <pic:spPr bwMode="auto">
                    <a:xfrm>
                      <a:off x="0" y="0"/>
                      <a:ext cx="2167255" cy="23482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D0EDD" w:rsidRPr="00C511DC">
        <w:rPr>
          <w:noProof/>
        </w:rPr>
        <w:drawing>
          <wp:anchor distT="0" distB="0" distL="114300" distR="114300" simplePos="0" relativeHeight="251642880" behindDoc="0" locked="0" layoutInCell="1" allowOverlap="1" wp14:anchorId="10934167" wp14:editId="0CC22B62">
            <wp:simplePos x="0" y="0"/>
            <wp:positionH relativeFrom="column">
              <wp:posOffset>614680</wp:posOffset>
            </wp:positionH>
            <wp:positionV relativeFrom="paragraph">
              <wp:posOffset>635</wp:posOffset>
            </wp:positionV>
            <wp:extent cx="1896110" cy="2318385"/>
            <wp:effectExtent l="0" t="0" r="0" b="0"/>
            <wp:wrapSquare wrapText="bothSides"/>
            <wp:docPr id="1520216314" name="Imagen 1" descr="Imagen que contiene 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216314" name="Imagen 1" descr="Imagen que contiene Icono&#10;&#10;Descripción generada automáticamente"/>
                    <pic:cNvPicPr/>
                  </pic:nvPicPr>
                  <pic:blipFill rotWithShape="1">
                    <a:blip r:embed="rId75">
                      <a:extLst>
                        <a:ext uri="{BEBA8EAE-BF5A-486C-A8C5-ECC9F3942E4B}">
                          <a14:imgProps xmlns:a14="http://schemas.microsoft.com/office/drawing/2010/main">
                            <a14:imgLayer r:embed="rId76">
                              <a14:imgEffect>
                                <a14:backgroundRemoval t="3299" b="94444" l="21781" r="74247">
                                  <a14:foregroundMark x1="70000" y1="3299" x2="70000" y2="3299"/>
                                  <a14:foregroundMark x1="21781" y1="49306" x2="21781" y2="49306"/>
                                  <a14:foregroundMark x1="50137" y1="91493" x2="50137" y2="91493"/>
                                  <a14:foregroundMark x1="48356" y1="94444" x2="48356" y2="94444"/>
                                </a14:backgroundRemoval>
                              </a14:imgEffect>
                            </a14:imgLayer>
                          </a14:imgProps>
                        </a:ext>
                      </a:extLst>
                    </a:blip>
                    <a:srcRect l="16142" r="19297"/>
                    <a:stretch/>
                  </pic:blipFill>
                  <pic:spPr bwMode="auto">
                    <a:xfrm>
                      <a:off x="0" y="0"/>
                      <a:ext cx="1896110" cy="23183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CE25BAE" w14:textId="76202D60" w:rsidR="002D0EDD" w:rsidRDefault="002D0EDD" w:rsidP="00FE6F70"/>
    <w:p w14:paraId="3F81CD03" w14:textId="607DED1E" w:rsidR="002D0EDD" w:rsidRDefault="002D0EDD" w:rsidP="00FE6F70"/>
    <w:p w14:paraId="26D53E0D" w14:textId="4E7FED08" w:rsidR="002D0EDD" w:rsidRDefault="002D0EDD" w:rsidP="00FE6F70"/>
    <w:p w14:paraId="4C18BCDC" w14:textId="568DA83E" w:rsidR="002D0EDD" w:rsidRDefault="002D0EDD" w:rsidP="00FE6F70"/>
    <w:p w14:paraId="0F90A20E" w14:textId="77777777" w:rsidR="002D0EDD" w:rsidRDefault="002D0EDD" w:rsidP="00FE6F70"/>
    <w:p w14:paraId="014AD884" w14:textId="77777777" w:rsidR="002D0EDD" w:rsidRDefault="002D0EDD" w:rsidP="00FE6F70"/>
    <w:p w14:paraId="02C253A8" w14:textId="6EADF2FD" w:rsidR="002D0EDD" w:rsidRDefault="000D30DA" w:rsidP="00FE6F70">
      <w:r>
        <w:rPr>
          <w:noProof/>
        </w:rPr>
        <mc:AlternateContent>
          <mc:Choice Requires="wps">
            <w:drawing>
              <wp:anchor distT="0" distB="0" distL="114300" distR="114300" simplePos="0" relativeHeight="251712512" behindDoc="0" locked="0" layoutInCell="1" allowOverlap="1" wp14:anchorId="179A76BA" wp14:editId="423AB535">
                <wp:simplePos x="0" y="0"/>
                <wp:positionH relativeFrom="column">
                  <wp:posOffset>691515</wp:posOffset>
                </wp:positionH>
                <wp:positionV relativeFrom="paragraph">
                  <wp:posOffset>437515</wp:posOffset>
                </wp:positionV>
                <wp:extent cx="2242820" cy="250190"/>
                <wp:effectExtent l="0" t="0" r="0" b="0"/>
                <wp:wrapTopAndBottom/>
                <wp:docPr id="999109838" name="Cuadro de texto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42820" cy="250190"/>
                        </a:xfrm>
                        <a:prstGeom prst="rect">
                          <a:avLst/>
                        </a:prstGeom>
                        <a:solidFill>
                          <a:srgbClr val="FFFFFF"/>
                        </a:solidFill>
                        <a:ln>
                          <a:noFill/>
                        </a:ln>
                      </wps:spPr>
                      <wps:txbx>
                        <w:txbxContent>
                          <w:p w14:paraId="42CB7AE4" w14:textId="6904B08E" w:rsidR="00F40AE9" w:rsidRPr="00E80992" w:rsidRDefault="00F40AE9" w:rsidP="00F40AE9">
                            <w:pPr>
                              <w:pStyle w:val="Descripcin"/>
                              <w:rPr>
                                <w:szCs w:val="20"/>
                              </w:rPr>
                            </w:pPr>
                            <w:bookmarkStart w:id="656" w:name="_Toc169374462"/>
                            <w:r>
                              <w:t xml:space="preserve">Figure </w:t>
                            </w:r>
                            <w:r w:rsidR="00F4107D">
                              <w:fldChar w:fldCharType="begin"/>
                            </w:r>
                            <w:r w:rsidR="00F4107D">
                              <w:instrText xml:space="preserve"> STYLEREF 1 \s </w:instrText>
                            </w:r>
                            <w:r w:rsidR="00F4107D">
                              <w:fldChar w:fldCharType="separate"/>
                            </w:r>
                            <w:r w:rsidR="00F4107D">
                              <w:rPr>
                                <w:noProof/>
                              </w:rPr>
                              <w:t>6</w:t>
                            </w:r>
                            <w:r w:rsidR="00F4107D">
                              <w:fldChar w:fldCharType="end"/>
                            </w:r>
                            <w:r w:rsidR="00F4107D">
                              <w:t>.</w:t>
                            </w:r>
                            <w:r w:rsidR="00F4107D">
                              <w:fldChar w:fldCharType="begin"/>
                            </w:r>
                            <w:r w:rsidR="00F4107D">
                              <w:instrText xml:space="preserve"> SEQ Figure \* ARABIC \s 1 </w:instrText>
                            </w:r>
                            <w:r w:rsidR="00F4107D">
                              <w:fldChar w:fldCharType="separate"/>
                            </w:r>
                            <w:r w:rsidR="00F4107D">
                              <w:rPr>
                                <w:noProof/>
                              </w:rPr>
                              <w:t>17</w:t>
                            </w:r>
                            <w:r w:rsidR="00F4107D">
                              <w:fldChar w:fldCharType="end"/>
                            </w:r>
                            <w:r>
                              <w:t>: Left Frame Wrap Design.</w:t>
                            </w:r>
                            <w:bookmarkEnd w:id="656"/>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79A76BA" id="Cuadro de texto 5" o:spid="_x0000_s1097" type="#_x0000_t202" style="position:absolute;left:0;text-align:left;margin-left:54.45pt;margin-top:34.45pt;width:176.6pt;height:19.7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" stroked="f">
                <v:textbox inset="0,0,0,0">
                  <w:txbxContent>
                    <w:p w14:paraId="42CB7AE4" w14:textId="6904B08E" w:rsidR="00F40AE9" w:rsidRPr="00E80992" w:rsidRDefault="00F40AE9" w:rsidP="00F40AE9">
                      <w:pPr>
                        <w:pStyle w:val="Descripcin"/>
                        <w:rPr>
                          <w:szCs w:val="20"/>
                        </w:rPr>
                      </w:pPr>
                      <w:bookmarkStart w:id="657" w:name="_Toc169374462"/>
                      <w:r>
                        <w:t xml:space="preserve">Figure </w:t>
                      </w:r>
                      <w:r w:rsidR="00F4107D">
                        <w:fldChar w:fldCharType="begin"/>
                      </w:r>
                      <w:r w:rsidR="00F4107D">
                        <w:instrText xml:space="preserve"> STYLEREF 1 \s </w:instrText>
                      </w:r>
                      <w:r w:rsidR="00F4107D">
                        <w:fldChar w:fldCharType="separate"/>
                      </w:r>
                      <w:r w:rsidR="00F4107D">
                        <w:rPr>
                          <w:noProof/>
                        </w:rPr>
                        <w:t>6</w:t>
                      </w:r>
                      <w:r w:rsidR="00F4107D">
                        <w:fldChar w:fldCharType="end"/>
                      </w:r>
                      <w:r w:rsidR="00F4107D">
                        <w:t>.</w:t>
                      </w:r>
                      <w:r w:rsidR="00F4107D">
                        <w:fldChar w:fldCharType="begin"/>
                      </w:r>
                      <w:r w:rsidR="00F4107D">
                        <w:instrText xml:space="preserve"> SEQ Figure \* ARABIC \s 1 </w:instrText>
                      </w:r>
                      <w:r w:rsidR="00F4107D">
                        <w:fldChar w:fldCharType="separate"/>
                      </w:r>
                      <w:r w:rsidR="00F4107D">
                        <w:rPr>
                          <w:noProof/>
                        </w:rPr>
                        <w:t>17</w:t>
                      </w:r>
                      <w:r w:rsidR="00F4107D">
                        <w:fldChar w:fldCharType="end"/>
                      </w:r>
                      <w:r>
                        <w:t>: Left Frame Wrap Design.</w:t>
                      </w:r>
                      <w:bookmarkEnd w:id="657"/>
                    </w:p>
                  </w:txbxContent>
                </v:textbox>
                <w10:wrap type="topAndBottom"/>
              </v:shape>
            </w:pict>
          </mc:Fallback>
        </mc:AlternateContent>
      </w:r>
    </w:p>
    <w:p w14:paraId="4C5FBA4C" w14:textId="2196FD0A" w:rsidR="00FE6F70" w:rsidRDefault="000D30DA" w:rsidP="00FE6F70">
      <w:r>
        <w:rPr>
          <w:noProof/>
        </w:rPr>
        <mc:AlternateContent>
          <mc:Choice Requires="wps">
            <w:drawing>
              <wp:anchor distT="0" distB="0" distL="114300" distR="114300" simplePos="0" relativeHeight="251713536" behindDoc="0" locked="0" layoutInCell="1" allowOverlap="1" wp14:anchorId="1A5DA2C5" wp14:editId="3086D9BC">
                <wp:simplePos x="0" y="0"/>
                <wp:positionH relativeFrom="column">
                  <wp:posOffset>885825</wp:posOffset>
                </wp:positionH>
                <wp:positionV relativeFrom="paragraph">
                  <wp:posOffset>3865245</wp:posOffset>
                </wp:positionV>
                <wp:extent cx="1905000" cy="266700"/>
                <wp:effectExtent l="0" t="0" r="0" b="0"/>
                <wp:wrapSquare wrapText="bothSides"/>
                <wp:docPr id="1349653731" name="Cuadro de texto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05000" cy="266700"/>
                        </a:xfrm>
                        <a:prstGeom prst="rect">
                          <a:avLst/>
                        </a:prstGeom>
                        <a:solidFill>
                          <a:srgbClr val="FFFFFF"/>
                        </a:solidFill>
                        <a:ln>
                          <a:noFill/>
                        </a:ln>
                      </wps:spPr>
                      <wps:txbx>
                        <w:txbxContent>
                          <w:p w14:paraId="6B4748E5" w14:textId="27D687E8" w:rsidR="002D0EDD" w:rsidRPr="00FA40C2" w:rsidRDefault="002D0EDD" w:rsidP="002D0EDD">
                            <w:pPr>
                              <w:pStyle w:val="Descripcin"/>
                              <w:rPr>
                                <w:szCs w:val="20"/>
                              </w:rPr>
                            </w:pPr>
                            <w:bookmarkStart w:id="658" w:name="_Toc169374463"/>
                            <w:r>
                              <w:t xml:space="preserve">Figure </w:t>
                            </w:r>
                            <w:r w:rsidR="00F4107D">
                              <w:fldChar w:fldCharType="begin"/>
                            </w:r>
                            <w:r w:rsidR="00F4107D">
                              <w:instrText xml:space="preserve"> STYLEREF 1 \s </w:instrText>
                            </w:r>
                            <w:r w:rsidR="00F4107D">
                              <w:fldChar w:fldCharType="separate"/>
                            </w:r>
                            <w:r w:rsidR="00F4107D">
                              <w:rPr>
                                <w:noProof/>
                              </w:rPr>
                              <w:t>6</w:t>
                            </w:r>
                            <w:r w:rsidR="00F4107D">
                              <w:fldChar w:fldCharType="end"/>
                            </w:r>
                            <w:r w:rsidR="00F4107D">
                              <w:t>.</w:t>
                            </w:r>
                            <w:r w:rsidR="00F4107D">
                              <w:fldChar w:fldCharType="begin"/>
                            </w:r>
                            <w:r w:rsidR="00F4107D">
                              <w:instrText xml:space="preserve"> SEQ Figure \* ARABIC \s 1 </w:instrText>
                            </w:r>
                            <w:r w:rsidR="00F4107D">
                              <w:fldChar w:fldCharType="separate"/>
                            </w:r>
                            <w:r w:rsidR="00F4107D">
                              <w:rPr>
                                <w:noProof/>
                              </w:rPr>
                              <w:t>18</w:t>
                            </w:r>
                            <w:r w:rsidR="00F4107D">
                              <w:fldChar w:fldCharType="end"/>
                            </w:r>
                            <w:r>
                              <w:t>: Right Frame Wrap Design.</w:t>
                            </w:r>
                            <w:bookmarkEnd w:id="658"/>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1A5DA2C5" id="Cuadro de texto 4" o:spid="_x0000_s1098" type="#_x0000_t202" style="position:absolute;left:0;text-align:left;margin-left:69.75pt;margin-top:304.35pt;width:150pt;height:21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" stroked="f">
                <v:textbox style="mso-fit-shape-to-text:t" inset="0,0,0,0">
                  <w:txbxContent>
                    <w:p w14:paraId="6B4748E5" w14:textId="27D687E8" w:rsidR="002D0EDD" w:rsidRPr="00FA40C2" w:rsidRDefault="002D0EDD" w:rsidP="002D0EDD">
                      <w:pPr>
                        <w:pStyle w:val="Descripcin"/>
                        <w:rPr>
                          <w:szCs w:val="20"/>
                        </w:rPr>
                      </w:pPr>
                      <w:bookmarkStart w:id="659" w:name="_Toc169374463"/>
                      <w:r>
                        <w:t xml:space="preserve">Figure </w:t>
                      </w:r>
                      <w:r w:rsidR="00F4107D">
                        <w:fldChar w:fldCharType="begin"/>
                      </w:r>
                      <w:r w:rsidR="00F4107D">
                        <w:instrText xml:space="preserve"> STYLEREF 1 \s </w:instrText>
                      </w:r>
                      <w:r w:rsidR="00F4107D">
                        <w:fldChar w:fldCharType="separate"/>
                      </w:r>
                      <w:r w:rsidR="00F4107D">
                        <w:rPr>
                          <w:noProof/>
                        </w:rPr>
                        <w:t>6</w:t>
                      </w:r>
                      <w:r w:rsidR="00F4107D">
                        <w:fldChar w:fldCharType="end"/>
                      </w:r>
                      <w:r w:rsidR="00F4107D">
                        <w:t>.</w:t>
                      </w:r>
                      <w:r w:rsidR="00F4107D">
                        <w:fldChar w:fldCharType="begin"/>
                      </w:r>
                      <w:r w:rsidR="00F4107D">
                        <w:instrText xml:space="preserve"> SEQ Figure \* ARABIC \s 1 </w:instrText>
                      </w:r>
                      <w:r w:rsidR="00F4107D">
                        <w:fldChar w:fldCharType="separate"/>
                      </w:r>
                      <w:r w:rsidR="00F4107D">
                        <w:rPr>
                          <w:noProof/>
                        </w:rPr>
                        <w:t>18</w:t>
                      </w:r>
                      <w:r w:rsidR="00F4107D">
                        <w:fldChar w:fldCharType="end"/>
                      </w:r>
                      <w:r>
                        <w:t>: Right Frame Wrap Design.</w:t>
                      </w:r>
                      <w:bookmarkEnd w:id="659"/>
                    </w:p>
                  </w:txbxContent>
                </v:textbox>
                <w10:wrap type="square"/>
              </v:shape>
            </w:pict>
          </mc:Fallback>
        </mc:AlternateContent>
      </w:r>
      <w:r w:rsidR="00452885">
        <w:t xml:space="preserve"> </w:t>
      </w:r>
      <w:r w:rsidR="0083539D">
        <w:t xml:space="preserve">The right frame presents the same structure </w:t>
      </w:r>
      <w:r w:rsidR="002D0EDD">
        <w:t>except for</w:t>
      </w:r>
      <w:r w:rsidR="0083539D">
        <w:t xml:space="preserve"> a few c</w:t>
      </w:r>
      <w:r w:rsidR="00E11204">
        <w:t>hannels introduced for the insertion of bike’s cables for the brakes and transmission.</w:t>
      </w:r>
    </w:p>
    <w:p w14:paraId="32EF3116" w14:textId="042FF992" w:rsidR="002D0EDD" w:rsidRDefault="0060236E" w:rsidP="00FE6F70">
      <w:r w:rsidRPr="00810A9E">
        <w:rPr>
          <w:noProof/>
        </w:rPr>
        <w:drawing>
          <wp:anchor distT="0" distB="0" distL="114300" distR="114300" simplePos="0" relativeHeight="251667456" behindDoc="0" locked="0" layoutInCell="1" allowOverlap="1" wp14:anchorId="2E5FD989" wp14:editId="62C8F09B">
            <wp:simplePos x="0" y="0"/>
            <wp:positionH relativeFrom="column">
              <wp:posOffset>415925</wp:posOffset>
            </wp:positionH>
            <wp:positionV relativeFrom="paragraph">
              <wp:posOffset>180975</wp:posOffset>
            </wp:positionV>
            <wp:extent cx="1905000" cy="2736215"/>
            <wp:effectExtent l="0" t="0" r="0" b="0"/>
            <wp:wrapSquare wrapText="bothSides"/>
            <wp:docPr id="1371565062" name="Imagen 1" descr="Imagen que contiene cesto,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565062" name="Imagen 1" descr="Imagen que contiene cesto, tabla&#10;&#10;Descripción generada automáticamente"/>
                    <pic:cNvPicPr/>
                  </pic:nvPicPr>
                  <pic:blipFill rotWithShape="1">
                    <a:blip r:embed="rId77">
                      <a:extLst>
                        <a:ext uri="{BEBA8EAE-BF5A-486C-A8C5-ECC9F3942E4B}">
                          <a14:imgProps xmlns:a14="http://schemas.microsoft.com/office/drawing/2010/main">
                            <a14:imgLayer r:embed="rId78">
                              <a14:imgEffect>
                                <a14:backgroundRemoval t="4418" b="93373" l="21142" r="79493">
                                  <a14:foregroundMark x1="68710" y1="9237" x2="68710" y2="9237"/>
                                  <a14:foregroundMark x1="68076" y1="4418" x2="68076" y2="4418"/>
                                  <a14:foregroundMark x1="43975" y1="90763" x2="43975" y2="90763"/>
                                  <a14:foregroundMark x1="40803" y1="93373" x2="40803" y2="93373"/>
                                </a14:backgroundRemoval>
                              </a14:imgEffect>
                            </a14:imgLayer>
                          </a14:imgProps>
                        </a:ext>
                      </a:extLst>
                    </a:blip>
                    <a:srcRect l="14008" r="12683"/>
                    <a:stretch/>
                  </pic:blipFill>
                  <pic:spPr bwMode="auto">
                    <a:xfrm>
                      <a:off x="0" y="0"/>
                      <a:ext cx="1905000" cy="27362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D0EDD" w:rsidRPr="002D0EDD">
        <w:rPr>
          <w:noProof/>
        </w:rPr>
        <w:drawing>
          <wp:anchor distT="0" distB="0" distL="114300" distR="114300" simplePos="0" relativeHeight="251749376" behindDoc="0" locked="0" layoutInCell="1" allowOverlap="1" wp14:anchorId="796628B8" wp14:editId="12925715">
            <wp:simplePos x="0" y="0"/>
            <wp:positionH relativeFrom="column">
              <wp:posOffset>3105785</wp:posOffset>
            </wp:positionH>
            <wp:positionV relativeFrom="paragraph">
              <wp:posOffset>160020</wp:posOffset>
            </wp:positionV>
            <wp:extent cx="1889125" cy="2699385"/>
            <wp:effectExtent l="0" t="0" r="0" b="0"/>
            <wp:wrapSquare wrapText="bothSides"/>
            <wp:docPr id="1581891641" name="Imagen 1" descr="Diagr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891641" name="Imagen 1" descr="Diagrama&#10;&#10;Descripción generada automáticamente con confianza media"/>
                    <pic:cNvPicPr/>
                  </pic:nvPicPr>
                  <pic:blipFill rotWithShape="1">
                    <a:blip r:embed="rId79">
                      <a:extLst>
                        <a:ext uri="{BEBA8EAE-BF5A-486C-A8C5-ECC9F3942E4B}">
                          <a14:imgProps xmlns:a14="http://schemas.microsoft.com/office/drawing/2010/main">
                            <a14:imgLayer r:embed="rId80">
                              <a14:imgEffect>
                                <a14:backgroundRemoval t="1521" b="93156" l="17030" r="79604">
                                  <a14:foregroundMark x1="71881" y1="8745" x2="71881" y2="8745"/>
                                  <a14:foregroundMark x1="76238" y1="2091" x2="76238" y2="2091"/>
                                  <a14:foregroundMark x1="22970" y1="36312" x2="22970" y2="36312"/>
                                  <a14:foregroundMark x1="26139" y1="61597" x2="26139" y2="61597"/>
                                  <a14:foregroundMark x1="26535" y1="65399" x2="26535" y2="65399"/>
                                  <a14:foregroundMark x1="25149" y1="68441" x2="25149" y2="68441"/>
                                  <a14:foregroundMark x1="17030" y1="46958" x2="17030" y2="46958"/>
                                  <a14:foregroundMark x1="59802" y1="89924" x2="59802" y2="89924"/>
                                  <a14:foregroundMark x1="56634" y1="93346" x2="56634" y2="93346"/>
                                  <a14:foregroundMark x1="79604" y1="12928" x2="79604" y2="12928"/>
                                </a14:backgroundRemoval>
                              </a14:imgEffect>
                            </a14:imgLayer>
                          </a14:imgProps>
                        </a:ext>
                      </a:extLst>
                    </a:blip>
                    <a:srcRect l="12904" r="14173"/>
                    <a:stretch/>
                  </pic:blipFill>
                  <pic:spPr bwMode="auto">
                    <a:xfrm>
                      <a:off x="0" y="0"/>
                      <a:ext cx="1889125" cy="26993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90E3C49" w14:textId="1C206064" w:rsidR="002D0EDD" w:rsidRDefault="002D0EDD" w:rsidP="00FE6F70"/>
    <w:p w14:paraId="5206B1A9" w14:textId="4DF9F036" w:rsidR="002D0EDD" w:rsidRDefault="002D0EDD" w:rsidP="00FE6F70"/>
    <w:p w14:paraId="0A453953" w14:textId="1DD84D16" w:rsidR="002D0EDD" w:rsidRDefault="002D0EDD" w:rsidP="00FE6F70"/>
    <w:p w14:paraId="622C3B8B" w14:textId="542607FE" w:rsidR="002D0EDD" w:rsidRDefault="002D0EDD" w:rsidP="00FE6F70"/>
    <w:p w14:paraId="3C55A5A8" w14:textId="5AA698D9" w:rsidR="002D0EDD" w:rsidRDefault="002D0EDD" w:rsidP="00FE6F70"/>
    <w:p w14:paraId="5370467B" w14:textId="180E8AF2" w:rsidR="002D0EDD" w:rsidRDefault="002D0EDD" w:rsidP="00FE6F70"/>
    <w:p w14:paraId="3F0AF5ED" w14:textId="6DB57382" w:rsidR="002D0EDD" w:rsidRDefault="002D0EDD" w:rsidP="00FE6F70"/>
    <w:p w14:paraId="6EB8DC39" w14:textId="77777777" w:rsidR="002D0EDD" w:rsidRDefault="002D0EDD" w:rsidP="00FE6F70"/>
    <w:p w14:paraId="45118D6E" w14:textId="77777777" w:rsidR="002D0EDD" w:rsidRDefault="002D0EDD" w:rsidP="00FE6F70"/>
    <w:p w14:paraId="19192A08" w14:textId="57546118" w:rsidR="002D0EDD" w:rsidRDefault="002D0EDD" w:rsidP="00FE6F70">
      <w:r>
        <w:lastRenderedPageBreak/>
        <w:t xml:space="preserve">The box will be created for </w:t>
      </w:r>
      <w:r w:rsidR="00195B7B">
        <w:t xml:space="preserve">holding all the necessary electronic components for the provisioning of intelligent systems. This </w:t>
      </w:r>
      <w:r w:rsidR="007F7D18">
        <w:t>includes</w:t>
      </w:r>
      <w:r w:rsidR="00195B7B">
        <w:t xml:space="preserve"> the Jetson Nano, the Raspberry </w:t>
      </w:r>
      <w:r w:rsidR="008D44A5">
        <w:t xml:space="preserve">Pi 4, the LiDAR, the GPS and the webcam. They will need to be hold securely, using </w:t>
      </w:r>
      <w:r w:rsidR="00AF35B0">
        <w:t>M3 screws and making the necessary changes in the prototype.</w:t>
      </w:r>
    </w:p>
    <w:p w14:paraId="123DD80F" w14:textId="4527DE30" w:rsidR="00AF35B0" w:rsidRDefault="00057937" w:rsidP="00FE6F70">
      <w:r>
        <w:rPr>
          <w:noProof/>
        </w:rPr>
        <mc:AlternateContent>
          <mc:Choice Requires="wps">
            <w:drawing>
              <wp:anchor distT="0" distB="0" distL="114300" distR="114300" simplePos="0" relativeHeight="251714560" behindDoc="0" locked="0" layoutInCell="1" allowOverlap="1" wp14:anchorId="1C6932C4" wp14:editId="4648B6C1">
                <wp:simplePos x="0" y="0"/>
                <wp:positionH relativeFrom="margin">
                  <wp:align>center</wp:align>
                </wp:positionH>
                <wp:positionV relativeFrom="paragraph">
                  <wp:posOffset>2858770</wp:posOffset>
                </wp:positionV>
                <wp:extent cx="5482590" cy="266700"/>
                <wp:effectExtent l="0" t="0" r="3810" b="0"/>
                <wp:wrapTopAndBottom/>
                <wp:docPr id="734876167" name="Cuadro de texto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2590" cy="266700"/>
                        </a:xfrm>
                        <a:prstGeom prst="rect">
                          <a:avLst/>
                        </a:prstGeom>
                        <a:solidFill>
                          <a:srgbClr val="FFFFFF"/>
                        </a:solidFill>
                        <a:ln>
                          <a:noFill/>
                        </a:ln>
                      </wps:spPr>
                      <wps:txbx>
                        <w:txbxContent>
                          <w:p w14:paraId="065E0C31" w14:textId="7A80C020" w:rsidR="003A42A9" w:rsidRPr="00931596" w:rsidRDefault="003A42A9" w:rsidP="003A42A9">
                            <w:pPr>
                              <w:pStyle w:val="Descripcin"/>
                              <w:rPr>
                                <w:szCs w:val="20"/>
                              </w:rPr>
                            </w:pPr>
                            <w:bookmarkStart w:id="660" w:name="_Toc169374464"/>
                            <w:r>
                              <w:t xml:space="preserve">Figure </w:t>
                            </w:r>
                            <w:r w:rsidR="00F4107D">
                              <w:fldChar w:fldCharType="begin"/>
                            </w:r>
                            <w:r w:rsidR="00F4107D">
                              <w:instrText xml:space="preserve"> STYLEREF 1 \s </w:instrText>
                            </w:r>
                            <w:r w:rsidR="00F4107D">
                              <w:fldChar w:fldCharType="separate"/>
                            </w:r>
                            <w:r w:rsidR="00F4107D">
                              <w:rPr>
                                <w:noProof/>
                              </w:rPr>
                              <w:t>6</w:t>
                            </w:r>
                            <w:r w:rsidR="00F4107D">
                              <w:fldChar w:fldCharType="end"/>
                            </w:r>
                            <w:r w:rsidR="00F4107D">
                              <w:t>.</w:t>
                            </w:r>
                            <w:r w:rsidR="00F4107D">
                              <w:fldChar w:fldCharType="begin"/>
                            </w:r>
                            <w:r w:rsidR="00F4107D">
                              <w:instrText xml:space="preserve"> SEQ Figure \* ARABIC \s 1 </w:instrText>
                            </w:r>
                            <w:r w:rsidR="00F4107D">
                              <w:fldChar w:fldCharType="separate"/>
                            </w:r>
                            <w:r w:rsidR="00F4107D">
                              <w:rPr>
                                <w:noProof/>
                              </w:rPr>
                              <w:t>19</w:t>
                            </w:r>
                            <w:r w:rsidR="00F4107D">
                              <w:fldChar w:fldCharType="end"/>
                            </w:r>
                            <w:r>
                              <w:t>: Design of the Box for the provisioning of the Intelligent Systems.</w:t>
                            </w:r>
                            <w:bookmarkEnd w:id="660"/>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1C6932C4" id="Cuadro de texto 3" o:spid="_x0000_s1099" type="#_x0000_t202" style="position:absolute;left:0;text-align:left;margin-left:0;margin-top:225.1pt;width:431.7pt;height:21pt;z-index:2517145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" stroked="f">
                <v:textbox style="mso-fit-shape-to-text:t" inset="0,0,0,0">
                  <w:txbxContent>
                    <w:p w14:paraId="065E0C31" w14:textId="7A80C020" w:rsidR="003A42A9" w:rsidRPr="00931596" w:rsidRDefault="003A42A9" w:rsidP="003A42A9">
                      <w:pPr>
                        <w:pStyle w:val="Descripcin"/>
                        <w:rPr>
                          <w:szCs w:val="20"/>
                        </w:rPr>
                      </w:pPr>
                      <w:bookmarkStart w:id="661" w:name="_Toc169374464"/>
                      <w:r>
                        <w:t xml:space="preserve">Figure </w:t>
                      </w:r>
                      <w:r w:rsidR="00F4107D">
                        <w:fldChar w:fldCharType="begin"/>
                      </w:r>
                      <w:r w:rsidR="00F4107D">
                        <w:instrText xml:space="preserve"> STYLEREF 1 \s </w:instrText>
                      </w:r>
                      <w:r w:rsidR="00F4107D">
                        <w:fldChar w:fldCharType="separate"/>
                      </w:r>
                      <w:r w:rsidR="00F4107D">
                        <w:rPr>
                          <w:noProof/>
                        </w:rPr>
                        <w:t>6</w:t>
                      </w:r>
                      <w:r w:rsidR="00F4107D">
                        <w:fldChar w:fldCharType="end"/>
                      </w:r>
                      <w:r w:rsidR="00F4107D">
                        <w:t>.</w:t>
                      </w:r>
                      <w:r w:rsidR="00F4107D">
                        <w:fldChar w:fldCharType="begin"/>
                      </w:r>
                      <w:r w:rsidR="00F4107D">
                        <w:instrText xml:space="preserve"> SEQ Figure \* ARABIC \s 1 </w:instrText>
                      </w:r>
                      <w:r w:rsidR="00F4107D">
                        <w:fldChar w:fldCharType="separate"/>
                      </w:r>
                      <w:r w:rsidR="00F4107D">
                        <w:rPr>
                          <w:noProof/>
                        </w:rPr>
                        <w:t>19</w:t>
                      </w:r>
                      <w:r w:rsidR="00F4107D">
                        <w:fldChar w:fldCharType="end"/>
                      </w:r>
                      <w:r>
                        <w:t>: Design of the Box for the provisioning of the Intelligent Systems.</w:t>
                      </w:r>
                      <w:bookmarkEnd w:id="661"/>
                    </w:p>
                  </w:txbxContent>
                </v:textbox>
                <w10:wrap type="topAndBottom" anchorx="margin"/>
              </v:shape>
            </w:pict>
          </mc:Fallback>
        </mc:AlternateContent>
      </w:r>
      <w:r w:rsidRPr="005D4712">
        <w:rPr>
          <w:noProof/>
        </w:rPr>
        <w:drawing>
          <wp:anchor distT="0" distB="0" distL="114300" distR="114300" simplePos="0" relativeHeight="251757568" behindDoc="0" locked="0" layoutInCell="1" allowOverlap="1" wp14:anchorId="280F1822" wp14:editId="01B7F6B4">
            <wp:simplePos x="0" y="0"/>
            <wp:positionH relativeFrom="margin">
              <wp:align>right</wp:align>
            </wp:positionH>
            <wp:positionV relativeFrom="paragraph">
              <wp:posOffset>205740</wp:posOffset>
            </wp:positionV>
            <wp:extent cx="2778760" cy="2473960"/>
            <wp:effectExtent l="0" t="0" r="0" b="0"/>
            <wp:wrapTopAndBottom/>
            <wp:docPr id="116228142" name="Imagen 1" descr="Imagen que contiene caj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28142" name="Imagen 1" descr="Imagen que contiene caja&#10;&#10;Descripción generada automáticamente"/>
                    <pic:cNvPicPr/>
                  </pic:nvPicPr>
                  <pic:blipFill>
                    <a:blip r:embed="rId81">
                      <a:extLst>
                        <a:ext uri="{BEBA8EAE-BF5A-486C-A8C5-ECC9F3942E4B}">
                          <a14:imgProps xmlns:a14="http://schemas.microsoft.com/office/drawing/2010/main">
                            <a14:imgLayer r:embed="rId82">
                              <a14:imgEffect>
                                <a14:backgroundRemoval t="6404" b="89984" l="9942" r="89912">
                                  <a14:foregroundMark x1="48246" y1="6404" x2="48246" y2="6404"/>
                                  <a14:foregroundMark x1="27485" y1="73235" x2="27485" y2="73235"/>
                                </a14:backgroundRemoval>
                              </a14:imgEffect>
                            </a14:imgLayer>
                          </a14:imgProps>
                        </a:ext>
                      </a:extLst>
                    </a:blip>
                    <a:stretch>
                      <a:fillRect/>
                    </a:stretch>
                  </pic:blipFill>
                  <pic:spPr>
                    <a:xfrm>
                      <a:off x="0" y="0"/>
                      <a:ext cx="2778760" cy="2473960"/>
                    </a:xfrm>
                    <a:prstGeom prst="rect">
                      <a:avLst/>
                    </a:prstGeom>
                  </pic:spPr>
                </pic:pic>
              </a:graphicData>
            </a:graphic>
            <wp14:sizeRelH relativeFrom="margin">
              <wp14:pctWidth>0</wp14:pctWidth>
            </wp14:sizeRelH>
            <wp14:sizeRelV relativeFrom="margin">
              <wp14:pctHeight>0</wp14:pctHeight>
            </wp14:sizeRelV>
          </wp:anchor>
        </w:drawing>
      </w:r>
      <w:r w:rsidRPr="00FF3B78">
        <w:rPr>
          <w:noProof/>
        </w:rPr>
        <w:drawing>
          <wp:anchor distT="0" distB="0" distL="114300" distR="114300" simplePos="0" relativeHeight="251753472" behindDoc="0" locked="0" layoutInCell="1" allowOverlap="1" wp14:anchorId="5E10B44A" wp14:editId="1EC6F1C5">
            <wp:simplePos x="0" y="0"/>
            <wp:positionH relativeFrom="margin">
              <wp:align>left</wp:align>
            </wp:positionH>
            <wp:positionV relativeFrom="paragraph">
              <wp:posOffset>209550</wp:posOffset>
            </wp:positionV>
            <wp:extent cx="2722245" cy="2505710"/>
            <wp:effectExtent l="0" t="0" r="0" b="0"/>
            <wp:wrapTopAndBottom/>
            <wp:docPr id="1396314090" name="Imagen 1" descr="Imagen que contiene caj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314090" name="Imagen 1" descr="Imagen que contiene caja, computadora&#10;&#10;Descripción generada automáticamente"/>
                    <pic:cNvPicPr/>
                  </pic:nvPicPr>
                  <pic:blipFill>
                    <a:blip r:embed="rId83">
                      <a:extLst>
                        <a:ext uri="{BEBA8EAE-BF5A-486C-A8C5-ECC9F3942E4B}">
                          <a14:imgProps xmlns:a14="http://schemas.microsoft.com/office/drawing/2010/main">
                            <a14:imgLayer r:embed="rId84">
                              <a14:imgEffect>
                                <a14:backgroundRemoval t="9971" b="92082" l="9987" r="89879">
                                  <a14:foregroundMark x1="47638" y1="92082" x2="47638" y2="92082"/>
                                </a14:backgroundRemoval>
                              </a14:imgEffect>
                            </a14:imgLayer>
                          </a14:imgProps>
                        </a:ext>
                      </a:extLst>
                    </a:blip>
                    <a:stretch>
                      <a:fillRect/>
                    </a:stretch>
                  </pic:blipFill>
                  <pic:spPr>
                    <a:xfrm>
                      <a:off x="0" y="0"/>
                      <a:ext cx="2722245" cy="2505710"/>
                    </a:xfrm>
                    <a:prstGeom prst="rect">
                      <a:avLst/>
                    </a:prstGeom>
                  </pic:spPr>
                </pic:pic>
              </a:graphicData>
            </a:graphic>
            <wp14:sizeRelH relativeFrom="margin">
              <wp14:pctWidth>0</wp14:pctWidth>
            </wp14:sizeRelH>
            <wp14:sizeRelV relativeFrom="margin">
              <wp14:pctHeight>0</wp14:pctHeight>
            </wp14:sizeRelV>
          </wp:anchor>
        </w:drawing>
      </w:r>
      <w:r>
        <w:t>T</w:t>
      </w:r>
      <w:r w:rsidR="0003100C">
        <w:t xml:space="preserve">he assembly will include two </w:t>
      </w:r>
      <w:r w:rsidR="000419F3">
        <w:t xml:space="preserve">methacrylate panels, </w:t>
      </w:r>
      <w:r w:rsidR="003F304B">
        <w:t>hold</w:t>
      </w:r>
      <w:r w:rsidR="000419F3">
        <w:t xml:space="preserve"> securely </w:t>
      </w:r>
      <w:r w:rsidR="003F304B">
        <w:t>using screws on each corner of the box.</w:t>
      </w:r>
      <w:r>
        <w:t xml:space="preserve"> Additionally, it will include the rest of the hardware components and sensorics: The Raspberry Pi 4, the Jetson Nano, the LiDAR, the webcam and the GPS module. </w:t>
      </w:r>
    </w:p>
    <w:p w14:paraId="33A9040F" w14:textId="6DFD65C0" w:rsidR="00F55B50" w:rsidRDefault="005C7796" w:rsidP="00FE6F70">
      <w:r w:rsidRPr="00F55B50">
        <w:rPr>
          <w:noProof/>
        </w:rPr>
        <w:drawing>
          <wp:anchor distT="0" distB="0" distL="114300" distR="114300" simplePos="0" relativeHeight="251761664" behindDoc="0" locked="0" layoutInCell="1" allowOverlap="1" wp14:anchorId="279598F1" wp14:editId="50E868FC">
            <wp:simplePos x="0" y="0"/>
            <wp:positionH relativeFrom="margin">
              <wp:align>center</wp:align>
            </wp:positionH>
            <wp:positionV relativeFrom="paragraph">
              <wp:posOffset>414655</wp:posOffset>
            </wp:positionV>
            <wp:extent cx="3516630" cy="3113405"/>
            <wp:effectExtent l="0" t="0" r="0" b="0"/>
            <wp:wrapTopAndBottom/>
            <wp:docPr id="1139605566" name="Imagen 1" descr="Imagen que contiene refrigerador, pantalla, parado,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605566" name="Imagen 1" descr="Imagen que contiene refrigerador, pantalla, parado, computadora&#10;&#10;Descripción generada automáticamente"/>
                    <pic:cNvPicPr/>
                  </pic:nvPicPr>
                  <pic:blipFill>
                    <a:blip r:embed="rId85">
                      <a:extLst>
                        <a:ext uri="{BEBA8EAE-BF5A-486C-A8C5-ECC9F3942E4B}">
                          <a14:imgProps xmlns:a14="http://schemas.microsoft.com/office/drawing/2010/main">
                            <a14:imgLayer r:embed="rId86">
                              <a14:imgEffect>
                                <a14:backgroundRemoval t="9912" b="91504" l="9875" r="89969">
                                  <a14:foregroundMark x1="48119" y1="91504" x2="48119" y2="91504"/>
                                  <a14:foregroundMark x1="49687" y1="90973" x2="49687" y2="90973"/>
                                  <a14:foregroundMark x1="47649" y1="90973" x2="47649" y2="90973"/>
                                  <a14:backgroundMark x1="74922" y1="78053" x2="74922" y2="78053"/>
                                </a14:backgroundRemoval>
                              </a14:imgEffect>
                            </a14:imgLayer>
                          </a14:imgProps>
                        </a:ext>
                      </a:extLst>
                    </a:blip>
                    <a:stretch>
                      <a:fillRect/>
                    </a:stretch>
                  </pic:blipFill>
                  <pic:spPr>
                    <a:xfrm>
                      <a:off x="0" y="0"/>
                      <a:ext cx="3516630" cy="311340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15584" behindDoc="0" locked="0" layoutInCell="1" allowOverlap="1" wp14:anchorId="706D9AE5" wp14:editId="6003B40C">
                <wp:simplePos x="0" y="0"/>
                <wp:positionH relativeFrom="margin">
                  <wp:posOffset>469900</wp:posOffset>
                </wp:positionH>
                <wp:positionV relativeFrom="paragraph">
                  <wp:posOffset>3841750</wp:posOffset>
                </wp:positionV>
                <wp:extent cx="4712970" cy="266700"/>
                <wp:effectExtent l="0" t="0" r="0" b="0"/>
                <wp:wrapTopAndBottom/>
                <wp:docPr id="14221175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12970" cy="266700"/>
                        </a:xfrm>
                        <a:prstGeom prst="rect">
                          <a:avLst/>
                        </a:prstGeom>
                        <a:solidFill>
                          <a:srgbClr val="FFFFFF"/>
                        </a:solidFill>
                        <a:ln>
                          <a:noFill/>
                        </a:ln>
                      </wps:spPr>
                      <wps:txbx>
                        <w:txbxContent>
                          <w:p w14:paraId="74B5A23D" w14:textId="7D7CE1E5" w:rsidR="00F55B50" w:rsidRPr="00DC4AD1" w:rsidRDefault="00F55B50" w:rsidP="00F55B50">
                            <w:pPr>
                              <w:pStyle w:val="Descripcin"/>
                              <w:rPr>
                                <w:szCs w:val="20"/>
                              </w:rPr>
                            </w:pPr>
                            <w:bookmarkStart w:id="662" w:name="_Toc169374465"/>
                            <w:r>
                              <w:t xml:space="preserve">Figure </w:t>
                            </w:r>
                            <w:r w:rsidR="00F4107D">
                              <w:fldChar w:fldCharType="begin"/>
                            </w:r>
                            <w:r w:rsidR="00F4107D">
                              <w:instrText xml:space="preserve"> STYLEREF 1 \s </w:instrText>
                            </w:r>
                            <w:r w:rsidR="00F4107D">
                              <w:fldChar w:fldCharType="separate"/>
                            </w:r>
                            <w:r w:rsidR="00F4107D">
                              <w:rPr>
                                <w:noProof/>
                              </w:rPr>
                              <w:t>6</w:t>
                            </w:r>
                            <w:r w:rsidR="00F4107D">
                              <w:fldChar w:fldCharType="end"/>
                            </w:r>
                            <w:r w:rsidR="00F4107D">
                              <w:t>.</w:t>
                            </w:r>
                            <w:r w:rsidR="00F4107D">
                              <w:fldChar w:fldCharType="begin"/>
                            </w:r>
                            <w:r w:rsidR="00F4107D">
                              <w:instrText xml:space="preserve"> SEQ Figure \* ARABIC \s 1 </w:instrText>
                            </w:r>
                            <w:r w:rsidR="00F4107D">
                              <w:fldChar w:fldCharType="separate"/>
                            </w:r>
                            <w:r w:rsidR="00F4107D">
                              <w:rPr>
                                <w:noProof/>
                              </w:rPr>
                              <w:t>20</w:t>
                            </w:r>
                            <w:r w:rsidR="00F4107D">
                              <w:fldChar w:fldCharType="end"/>
                            </w:r>
                            <w:r>
                              <w:t>: Assembly of the Box for the provisioning of intelligent systems.</w:t>
                            </w:r>
                            <w:bookmarkEnd w:id="662"/>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706D9AE5" id="Cuadro de texto 2" o:spid="_x0000_s1100" type="#_x0000_t202" style="position:absolute;left:0;text-align:left;margin-left:37pt;margin-top:302.5pt;width:371.1pt;height:21pt;z-index:251715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" stroked="f">
                <v:textbox style="mso-fit-shape-to-text:t" inset="0,0,0,0">
                  <w:txbxContent>
                    <w:p w14:paraId="74B5A23D" w14:textId="7D7CE1E5" w:rsidR="00F55B50" w:rsidRPr="00DC4AD1" w:rsidRDefault="00F55B50" w:rsidP="00F55B50">
                      <w:pPr>
                        <w:pStyle w:val="Descripcin"/>
                        <w:rPr>
                          <w:szCs w:val="20"/>
                        </w:rPr>
                      </w:pPr>
                      <w:bookmarkStart w:id="663" w:name="_Toc169374465"/>
                      <w:r>
                        <w:t xml:space="preserve">Figure </w:t>
                      </w:r>
                      <w:r w:rsidR="00F4107D">
                        <w:fldChar w:fldCharType="begin"/>
                      </w:r>
                      <w:r w:rsidR="00F4107D">
                        <w:instrText xml:space="preserve"> STYLEREF 1 \s </w:instrText>
                      </w:r>
                      <w:r w:rsidR="00F4107D">
                        <w:fldChar w:fldCharType="separate"/>
                      </w:r>
                      <w:r w:rsidR="00F4107D">
                        <w:rPr>
                          <w:noProof/>
                        </w:rPr>
                        <w:t>6</w:t>
                      </w:r>
                      <w:r w:rsidR="00F4107D">
                        <w:fldChar w:fldCharType="end"/>
                      </w:r>
                      <w:r w:rsidR="00F4107D">
                        <w:t>.</w:t>
                      </w:r>
                      <w:r w:rsidR="00F4107D">
                        <w:fldChar w:fldCharType="begin"/>
                      </w:r>
                      <w:r w:rsidR="00F4107D">
                        <w:instrText xml:space="preserve"> SEQ Figure \* ARABIC \s 1 </w:instrText>
                      </w:r>
                      <w:r w:rsidR="00F4107D">
                        <w:fldChar w:fldCharType="separate"/>
                      </w:r>
                      <w:r w:rsidR="00F4107D">
                        <w:rPr>
                          <w:noProof/>
                        </w:rPr>
                        <w:t>20</w:t>
                      </w:r>
                      <w:r w:rsidR="00F4107D">
                        <w:fldChar w:fldCharType="end"/>
                      </w:r>
                      <w:r>
                        <w:t>: Assembly of the Box for the provisioning of intelligent systems.</w:t>
                      </w:r>
                      <w:bookmarkEnd w:id="663"/>
                    </w:p>
                  </w:txbxContent>
                </v:textbox>
                <w10:wrap type="topAndBottom" anchorx="margin"/>
              </v:shape>
            </w:pict>
          </mc:Fallback>
        </mc:AlternateContent>
      </w:r>
      <w:r w:rsidR="003F304B">
        <w:t>The final assembly will look</w:t>
      </w:r>
      <w:r w:rsidR="00057937">
        <w:t xml:space="preserve"> like the figure </w:t>
      </w:r>
      <w:proofErr w:type="gramStart"/>
      <w:r w:rsidR="00057937">
        <w:t xml:space="preserve">6.20 </w:t>
      </w:r>
      <w:r w:rsidR="003F304B">
        <w:t>:</w:t>
      </w:r>
      <w:proofErr w:type="gramEnd"/>
      <w:r w:rsidR="003F304B">
        <w:t xml:space="preserve"> </w:t>
      </w:r>
    </w:p>
    <w:p w14:paraId="18FC431E" w14:textId="56652940" w:rsidR="00F55B50" w:rsidRDefault="00CE252F" w:rsidP="00BA7F78">
      <w:pPr>
        <w:pStyle w:val="Ttulo3"/>
      </w:pPr>
      <w:bookmarkStart w:id="664" w:name="_Toc169374389"/>
      <w:r>
        <w:lastRenderedPageBreak/>
        <w:t>Prototype Fabrication</w:t>
      </w:r>
      <w:bookmarkEnd w:id="664"/>
    </w:p>
    <w:p w14:paraId="09E7AD23" w14:textId="5594CE1C" w:rsidR="00BA7F78" w:rsidRDefault="00BA7F78" w:rsidP="00BA7F78">
      <w:r>
        <w:t xml:space="preserve">All the components were fabricated using 3D printing </w:t>
      </w:r>
      <w:r w:rsidR="00DC7578">
        <w:t xml:space="preserve">technology. This technology </w:t>
      </w:r>
      <w:r w:rsidR="005C7796">
        <w:t>allows fast</w:t>
      </w:r>
      <w:r w:rsidR="003A4D62">
        <w:t xml:space="preserve"> </w:t>
      </w:r>
      <w:r w:rsidR="00DC7578">
        <w:t>easy and cheap prototyping for experimental projects</w:t>
      </w:r>
      <w:r w:rsidR="009C729D">
        <w:t xml:space="preserve">, </w:t>
      </w:r>
      <w:r w:rsidR="001D0A6B">
        <w:t xml:space="preserve">amongst other qualities, </w:t>
      </w:r>
      <w:r w:rsidR="009C729D">
        <w:t>with low production times</w:t>
      </w:r>
      <w:r w:rsidR="00555D55">
        <w:t xml:space="preserve">, done in a more </w:t>
      </w:r>
      <w:r w:rsidR="005C7796">
        <w:t>sustainable</w:t>
      </w:r>
      <w:r w:rsidR="00555D55">
        <w:t xml:space="preserve"> way than traditional prototypes and with </w:t>
      </w:r>
      <w:r w:rsidR="009C729D">
        <w:t xml:space="preserve">a high product quality. </w:t>
      </w:r>
    </w:p>
    <w:p w14:paraId="68F9EDF8" w14:textId="6B9D82D5" w:rsidR="003A4D62" w:rsidRDefault="003A4D62" w:rsidP="00BA7F78">
      <w:r>
        <w:t xml:space="preserve">The 3D printing was done using </w:t>
      </w:r>
      <w:r w:rsidR="00304FB8">
        <w:t>the Ultimaker 2+ and the Prusa</w:t>
      </w:r>
      <w:r w:rsidR="008F34F9">
        <w:t xml:space="preserve"> i3</w:t>
      </w:r>
      <w:r w:rsidR="00304FB8">
        <w:t xml:space="preserve"> MK3</w:t>
      </w:r>
      <w:r w:rsidR="008F34F9">
        <w:t>/MK3s</w:t>
      </w:r>
      <w:r w:rsidR="00304FB8">
        <w:t>. The settings used on the project are detailed on the next table:</w:t>
      </w:r>
    </w:p>
    <w:p w14:paraId="4E78C7DB" w14:textId="77777777" w:rsidR="00D260FC" w:rsidRDefault="00D260FC" w:rsidP="00BA7F78"/>
    <w:p w14:paraId="73451230" w14:textId="2E3928D3" w:rsidR="00D260FC" w:rsidRDefault="00D260FC" w:rsidP="00D260FC">
      <w:pPr>
        <w:pStyle w:val="Descripcin"/>
        <w:keepNext/>
      </w:pPr>
      <w:bookmarkStart w:id="665" w:name="_Toc169374406"/>
      <w:r>
        <w:t xml:space="preserve">Table </w:t>
      </w:r>
      <w:r w:rsidR="00D43C02">
        <w:fldChar w:fldCharType="begin"/>
      </w:r>
      <w:r w:rsidR="00D43C02">
        <w:instrText xml:space="preserve"> STYLEREF 1 \s </w:instrText>
      </w:r>
      <w:r w:rsidR="00D43C02">
        <w:fldChar w:fldCharType="separate"/>
      </w:r>
      <w:r w:rsidR="00D43C02">
        <w:rPr>
          <w:noProof/>
        </w:rPr>
        <w:t>6</w:t>
      </w:r>
      <w:r w:rsidR="00D43C02">
        <w:fldChar w:fldCharType="end"/>
      </w:r>
      <w:r w:rsidR="00D43C02">
        <w:t>.</w:t>
      </w:r>
      <w:r w:rsidR="00D43C02">
        <w:fldChar w:fldCharType="begin"/>
      </w:r>
      <w:r w:rsidR="00D43C02">
        <w:instrText xml:space="preserve"> SEQ Table \* ARABIC \s 1 </w:instrText>
      </w:r>
      <w:r w:rsidR="00D43C02">
        <w:fldChar w:fldCharType="separate"/>
      </w:r>
      <w:r w:rsidR="00D43C02">
        <w:rPr>
          <w:noProof/>
        </w:rPr>
        <w:t>6</w:t>
      </w:r>
      <w:r w:rsidR="00D43C02">
        <w:fldChar w:fldCharType="end"/>
      </w:r>
      <w:r>
        <w:t xml:space="preserve">: 3D Printing </w:t>
      </w:r>
      <w:r w:rsidR="002E262C">
        <w:t>Parameters</w:t>
      </w:r>
      <w:r>
        <w:t>.</w:t>
      </w:r>
      <w:bookmarkEnd w:id="665"/>
    </w:p>
    <w:tbl>
      <w:tblPr>
        <w:tblStyle w:val="Tablaconcuadrcula5oscura-nfasis1"/>
        <w:tblW w:w="0" w:type="auto"/>
        <w:tblLook w:val="04A0" w:firstRow="1" w:lastRow="0" w:firstColumn="1" w:lastColumn="0" w:noHBand="0" w:noVBand="1"/>
      </w:tblPr>
      <w:tblGrid>
        <w:gridCol w:w="3037"/>
        <w:gridCol w:w="3016"/>
        <w:gridCol w:w="3008"/>
      </w:tblGrid>
      <w:tr w:rsidR="00304FB8" w14:paraId="4CA3B1F0" w14:textId="77777777" w:rsidTr="00304F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0" w:type="dxa"/>
          </w:tcPr>
          <w:p w14:paraId="00018AE0" w14:textId="77777777" w:rsidR="00304FB8" w:rsidRDefault="00304FB8" w:rsidP="00304FB8">
            <w:pPr>
              <w:spacing w:line="240" w:lineRule="auto"/>
              <w:jc w:val="center"/>
            </w:pPr>
          </w:p>
        </w:tc>
        <w:tc>
          <w:tcPr>
            <w:tcW w:w="3070" w:type="dxa"/>
          </w:tcPr>
          <w:p w14:paraId="563971CA" w14:textId="1478C894" w:rsidR="00304FB8" w:rsidRDefault="00304FB8" w:rsidP="00304FB8">
            <w:pPr>
              <w:spacing w:line="240" w:lineRule="auto"/>
              <w:jc w:val="center"/>
              <w:cnfStyle w:val="100000000000" w:firstRow="1" w:lastRow="0" w:firstColumn="0" w:lastColumn="0" w:oddVBand="0" w:evenVBand="0" w:oddHBand="0" w:evenHBand="0" w:firstRowFirstColumn="0" w:firstRowLastColumn="0" w:lastRowFirstColumn="0" w:lastRowLastColumn="0"/>
            </w:pPr>
            <w:r>
              <w:t>Ultimaker 2+</w:t>
            </w:r>
          </w:p>
        </w:tc>
        <w:tc>
          <w:tcPr>
            <w:tcW w:w="3071" w:type="dxa"/>
          </w:tcPr>
          <w:p w14:paraId="74CF37FC" w14:textId="42588374" w:rsidR="00304FB8" w:rsidRDefault="00304FB8" w:rsidP="00304FB8">
            <w:pPr>
              <w:spacing w:line="240" w:lineRule="auto"/>
              <w:jc w:val="center"/>
              <w:cnfStyle w:val="100000000000" w:firstRow="1" w:lastRow="0" w:firstColumn="0" w:lastColumn="0" w:oddVBand="0" w:evenVBand="0" w:oddHBand="0" w:evenHBand="0" w:firstRowFirstColumn="0" w:firstRowLastColumn="0" w:lastRowFirstColumn="0" w:lastRowLastColumn="0"/>
            </w:pPr>
            <w:r>
              <w:t>Prusa MK3</w:t>
            </w:r>
          </w:p>
        </w:tc>
      </w:tr>
      <w:tr w:rsidR="00304FB8" w14:paraId="5E526D59" w14:textId="77777777" w:rsidTr="00304F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0" w:type="dxa"/>
          </w:tcPr>
          <w:p w14:paraId="3EEE1389" w14:textId="1A9D49E9" w:rsidR="00304FB8" w:rsidRDefault="00F759D6" w:rsidP="00304FB8">
            <w:pPr>
              <w:spacing w:line="240" w:lineRule="auto"/>
              <w:jc w:val="center"/>
            </w:pPr>
            <w:r>
              <w:t>Layer Height</w:t>
            </w:r>
          </w:p>
        </w:tc>
        <w:tc>
          <w:tcPr>
            <w:tcW w:w="3070" w:type="dxa"/>
          </w:tcPr>
          <w:p w14:paraId="4E705652" w14:textId="14673CDC" w:rsidR="00304FB8" w:rsidRDefault="00F759D6" w:rsidP="00304FB8">
            <w:pPr>
              <w:spacing w:line="240" w:lineRule="auto"/>
              <w:jc w:val="center"/>
              <w:cnfStyle w:val="000000100000" w:firstRow="0" w:lastRow="0" w:firstColumn="0" w:lastColumn="0" w:oddVBand="0" w:evenVBand="0" w:oddHBand="1" w:evenHBand="0" w:firstRowFirstColumn="0" w:firstRowLastColumn="0" w:lastRowFirstColumn="0" w:lastRowLastColumn="0"/>
            </w:pPr>
            <w:r>
              <w:t>0.32</w:t>
            </w:r>
          </w:p>
        </w:tc>
        <w:tc>
          <w:tcPr>
            <w:tcW w:w="3071" w:type="dxa"/>
          </w:tcPr>
          <w:p w14:paraId="46AC62AD" w14:textId="71ECDCE6" w:rsidR="00304FB8" w:rsidRDefault="00F759D6" w:rsidP="00304FB8">
            <w:pPr>
              <w:spacing w:line="240" w:lineRule="auto"/>
              <w:jc w:val="center"/>
              <w:cnfStyle w:val="000000100000" w:firstRow="0" w:lastRow="0" w:firstColumn="0" w:lastColumn="0" w:oddVBand="0" w:evenVBand="0" w:oddHBand="1" w:evenHBand="0" w:firstRowFirstColumn="0" w:firstRowLastColumn="0" w:lastRowFirstColumn="0" w:lastRowLastColumn="0"/>
            </w:pPr>
            <w:r>
              <w:t>0.2</w:t>
            </w:r>
          </w:p>
        </w:tc>
      </w:tr>
      <w:tr w:rsidR="00304FB8" w14:paraId="14AA3BC0" w14:textId="77777777" w:rsidTr="00304FB8">
        <w:tc>
          <w:tcPr>
            <w:cnfStyle w:val="001000000000" w:firstRow="0" w:lastRow="0" w:firstColumn="1" w:lastColumn="0" w:oddVBand="0" w:evenVBand="0" w:oddHBand="0" w:evenHBand="0" w:firstRowFirstColumn="0" w:firstRowLastColumn="0" w:lastRowFirstColumn="0" w:lastRowLastColumn="0"/>
            <w:tcW w:w="3070" w:type="dxa"/>
          </w:tcPr>
          <w:p w14:paraId="1B39DBC1" w14:textId="272166F5" w:rsidR="00304FB8" w:rsidRDefault="00F759D6" w:rsidP="00304FB8">
            <w:pPr>
              <w:spacing w:line="240" w:lineRule="auto"/>
              <w:jc w:val="center"/>
            </w:pPr>
            <w:r>
              <w:t>Walls/ Wall Count</w:t>
            </w:r>
          </w:p>
        </w:tc>
        <w:tc>
          <w:tcPr>
            <w:tcW w:w="3070" w:type="dxa"/>
          </w:tcPr>
          <w:p w14:paraId="15B04E96" w14:textId="3838D294" w:rsidR="00304FB8" w:rsidRDefault="00F759D6" w:rsidP="00304FB8">
            <w:pPr>
              <w:spacing w:line="240" w:lineRule="auto"/>
              <w:jc w:val="center"/>
              <w:cnfStyle w:val="000000000000" w:firstRow="0" w:lastRow="0" w:firstColumn="0" w:lastColumn="0" w:oddVBand="0" w:evenVBand="0" w:oddHBand="0" w:evenHBand="0" w:firstRowFirstColumn="0" w:firstRowLastColumn="0" w:lastRowFirstColumn="0" w:lastRowLastColumn="0"/>
            </w:pPr>
            <w:r>
              <w:t>0.8</w:t>
            </w:r>
            <w:r w:rsidR="00B7200B">
              <w:t xml:space="preserve"> </w:t>
            </w:r>
            <w:r>
              <w:t>mm/ 3</w:t>
            </w:r>
          </w:p>
        </w:tc>
        <w:tc>
          <w:tcPr>
            <w:tcW w:w="3071" w:type="dxa"/>
          </w:tcPr>
          <w:p w14:paraId="27C3914F" w14:textId="76F3580C" w:rsidR="00304FB8" w:rsidRDefault="00F759D6" w:rsidP="00304FB8">
            <w:pPr>
              <w:spacing w:line="240" w:lineRule="auto"/>
              <w:jc w:val="center"/>
              <w:cnfStyle w:val="000000000000" w:firstRow="0" w:lastRow="0" w:firstColumn="0" w:lastColumn="0" w:oddVBand="0" w:evenVBand="0" w:oddHBand="0" w:evenHBand="0" w:firstRowFirstColumn="0" w:firstRowLastColumn="0" w:lastRowFirstColumn="0" w:lastRowLastColumn="0"/>
            </w:pPr>
            <w:r>
              <w:t>0.8</w:t>
            </w:r>
            <w:r w:rsidR="00B7200B">
              <w:t xml:space="preserve"> </w:t>
            </w:r>
            <w:r>
              <w:t>mm/ 2</w:t>
            </w:r>
          </w:p>
        </w:tc>
      </w:tr>
      <w:tr w:rsidR="00304FB8" w14:paraId="43F1C6F2" w14:textId="77777777" w:rsidTr="00304F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0" w:type="dxa"/>
          </w:tcPr>
          <w:p w14:paraId="61C2E321" w14:textId="22D00E63" w:rsidR="00304FB8" w:rsidRDefault="00B7200B" w:rsidP="00304FB8">
            <w:pPr>
              <w:spacing w:line="240" w:lineRule="auto"/>
              <w:jc w:val="center"/>
            </w:pPr>
            <w:r>
              <w:t>Top/Bottom Thickness</w:t>
            </w:r>
          </w:p>
        </w:tc>
        <w:tc>
          <w:tcPr>
            <w:tcW w:w="3070" w:type="dxa"/>
          </w:tcPr>
          <w:p w14:paraId="0C90538A" w14:textId="0EDFBBEB" w:rsidR="00304FB8" w:rsidRDefault="00B7200B" w:rsidP="00304FB8">
            <w:pPr>
              <w:spacing w:line="240" w:lineRule="auto"/>
              <w:jc w:val="center"/>
              <w:cnfStyle w:val="000000100000" w:firstRow="0" w:lastRow="0" w:firstColumn="0" w:lastColumn="0" w:oddVBand="0" w:evenVBand="0" w:oddHBand="1" w:evenHBand="0" w:firstRowFirstColumn="0" w:firstRowLastColumn="0" w:lastRowFirstColumn="0" w:lastRowLastColumn="0"/>
            </w:pPr>
            <w:r>
              <w:t>0.8 mm</w:t>
            </w:r>
          </w:p>
        </w:tc>
        <w:tc>
          <w:tcPr>
            <w:tcW w:w="3071" w:type="dxa"/>
          </w:tcPr>
          <w:p w14:paraId="17E193DA" w14:textId="6312DD23" w:rsidR="00304FB8" w:rsidRDefault="00B7200B" w:rsidP="00304FB8">
            <w:pPr>
              <w:spacing w:line="240" w:lineRule="auto"/>
              <w:jc w:val="center"/>
              <w:cnfStyle w:val="000000100000" w:firstRow="0" w:lastRow="0" w:firstColumn="0" w:lastColumn="0" w:oddVBand="0" w:evenVBand="0" w:oddHBand="1" w:evenHBand="0" w:firstRowFirstColumn="0" w:firstRowLastColumn="0" w:lastRowFirstColumn="0" w:lastRowLastColumn="0"/>
            </w:pPr>
            <w:r>
              <w:t>0.8 mm</w:t>
            </w:r>
          </w:p>
        </w:tc>
      </w:tr>
      <w:tr w:rsidR="00304FB8" w14:paraId="7B6D3164" w14:textId="77777777" w:rsidTr="00304FB8">
        <w:tc>
          <w:tcPr>
            <w:cnfStyle w:val="001000000000" w:firstRow="0" w:lastRow="0" w:firstColumn="1" w:lastColumn="0" w:oddVBand="0" w:evenVBand="0" w:oddHBand="0" w:evenHBand="0" w:firstRowFirstColumn="0" w:firstRowLastColumn="0" w:lastRowFirstColumn="0" w:lastRowLastColumn="0"/>
            <w:tcW w:w="3070" w:type="dxa"/>
          </w:tcPr>
          <w:p w14:paraId="2D6A06F6" w14:textId="443D6AF8" w:rsidR="00304FB8" w:rsidRDefault="00B7200B" w:rsidP="00304FB8">
            <w:pPr>
              <w:spacing w:line="240" w:lineRule="auto"/>
              <w:jc w:val="center"/>
            </w:pPr>
            <w:r>
              <w:t>Infill/ Infill type</w:t>
            </w:r>
          </w:p>
        </w:tc>
        <w:tc>
          <w:tcPr>
            <w:tcW w:w="3070" w:type="dxa"/>
          </w:tcPr>
          <w:p w14:paraId="5799C510" w14:textId="24DF2F17" w:rsidR="00304FB8" w:rsidRDefault="003776E0" w:rsidP="00304FB8">
            <w:pPr>
              <w:spacing w:line="240" w:lineRule="auto"/>
              <w:jc w:val="center"/>
              <w:cnfStyle w:val="000000000000" w:firstRow="0" w:lastRow="0" w:firstColumn="0" w:lastColumn="0" w:oddVBand="0" w:evenVBand="0" w:oddHBand="0" w:evenHBand="0" w:firstRowFirstColumn="0" w:firstRowLastColumn="0" w:lastRowFirstColumn="0" w:lastRowLastColumn="0"/>
            </w:pPr>
            <w:r>
              <w:t>15% / Lines</w:t>
            </w:r>
          </w:p>
        </w:tc>
        <w:tc>
          <w:tcPr>
            <w:tcW w:w="3071" w:type="dxa"/>
          </w:tcPr>
          <w:p w14:paraId="4129CB68" w14:textId="6DF78F1B" w:rsidR="00304FB8" w:rsidRDefault="003776E0" w:rsidP="00304FB8">
            <w:pPr>
              <w:spacing w:line="240" w:lineRule="auto"/>
              <w:jc w:val="center"/>
              <w:cnfStyle w:val="000000000000" w:firstRow="0" w:lastRow="0" w:firstColumn="0" w:lastColumn="0" w:oddVBand="0" w:evenVBand="0" w:oddHBand="0" w:evenHBand="0" w:firstRowFirstColumn="0" w:firstRowLastColumn="0" w:lastRowFirstColumn="0" w:lastRowLastColumn="0"/>
            </w:pPr>
            <w:r>
              <w:t>30% / Grid</w:t>
            </w:r>
          </w:p>
        </w:tc>
      </w:tr>
      <w:tr w:rsidR="00304FB8" w14:paraId="411EE20D" w14:textId="77777777" w:rsidTr="00304F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0" w:type="dxa"/>
          </w:tcPr>
          <w:p w14:paraId="270CB6A6" w14:textId="57696945" w:rsidR="00304FB8" w:rsidRDefault="003776E0" w:rsidP="00304FB8">
            <w:pPr>
              <w:spacing w:line="240" w:lineRule="auto"/>
              <w:jc w:val="center"/>
            </w:pPr>
            <w:r>
              <w:t xml:space="preserve">Print </w:t>
            </w:r>
            <w:proofErr w:type="spellStart"/>
            <w:r>
              <w:t>T</w:t>
            </w:r>
            <w:r w:rsidR="00EC1D53">
              <w:t>empreature</w:t>
            </w:r>
            <w:proofErr w:type="spellEnd"/>
            <w:r w:rsidR="00EC1D53">
              <w:t>/Plate Temperature</w:t>
            </w:r>
          </w:p>
        </w:tc>
        <w:tc>
          <w:tcPr>
            <w:tcW w:w="3070" w:type="dxa"/>
          </w:tcPr>
          <w:p w14:paraId="2DC7D8BF" w14:textId="28E1D473" w:rsidR="00304FB8" w:rsidRDefault="00EC1D53" w:rsidP="00304FB8">
            <w:pPr>
              <w:spacing w:line="240" w:lineRule="auto"/>
              <w:jc w:val="center"/>
              <w:cnfStyle w:val="000000100000" w:firstRow="0" w:lastRow="0" w:firstColumn="0" w:lastColumn="0" w:oddVBand="0" w:evenVBand="0" w:oddHBand="1" w:evenHBand="0" w:firstRowFirstColumn="0" w:firstRowLastColumn="0" w:lastRowFirstColumn="0" w:lastRowLastColumn="0"/>
            </w:pPr>
            <w:r>
              <w:t>205º/ 65º</w:t>
            </w:r>
          </w:p>
        </w:tc>
        <w:tc>
          <w:tcPr>
            <w:tcW w:w="3071" w:type="dxa"/>
          </w:tcPr>
          <w:p w14:paraId="66D2D414" w14:textId="1FF2BC74" w:rsidR="00304FB8" w:rsidRDefault="00EC1D53" w:rsidP="00304FB8">
            <w:pPr>
              <w:spacing w:line="240" w:lineRule="auto"/>
              <w:jc w:val="center"/>
              <w:cnfStyle w:val="000000100000" w:firstRow="0" w:lastRow="0" w:firstColumn="0" w:lastColumn="0" w:oddVBand="0" w:evenVBand="0" w:oddHBand="1" w:evenHBand="0" w:firstRowFirstColumn="0" w:firstRowLastColumn="0" w:lastRowFirstColumn="0" w:lastRowLastColumn="0"/>
            </w:pPr>
            <w:r>
              <w:t>200</w:t>
            </w:r>
            <w:r w:rsidR="00C96DDA">
              <w:t>º</w:t>
            </w:r>
            <w:r>
              <w:t>/</w:t>
            </w:r>
            <w:r w:rsidR="00C96DDA">
              <w:t xml:space="preserve"> </w:t>
            </w:r>
            <w:r>
              <w:t>60</w:t>
            </w:r>
            <w:r w:rsidR="00C96DDA">
              <w:t>º</w:t>
            </w:r>
          </w:p>
        </w:tc>
      </w:tr>
      <w:tr w:rsidR="00304FB8" w14:paraId="23D43519" w14:textId="77777777" w:rsidTr="00304FB8">
        <w:tc>
          <w:tcPr>
            <w:cnfStyle w:val="001000000000" w:firstRow="0" w:lastRow="0" w:firstColumn="1" w:lastColumn="0" w:oddVBand="0" w:evenVBand="0" w:oddHBand="0" w:evenHBand="0" w:firstRowFirstColumn="0" w:firstRowLastColumn="0" w:lastRowFirstColumn="0" w:lastRowLastColumn="0"/>
            <w:tcW w:w="3070" w:type="dxa"/>
          </w:tcPr>
          <w:p w14:paraId="58D2DDF2" w14:textId="35AAB0E0" w:rsidR="00304FB8" w:rsidRDefault="00C96DDA" w:rsidP="00304FB8">
            <w:pPr>
              <w:spacing w:line="240" w:lineRule="auto"/>
              <w:jc w:val="center"/>
            </w:pPr>
            <w:r>
              <w:t>Print Speed</w:t>
            </w:r>
          </w:p>
        </w:tc>
        <w:tc>
          <w:tcPr>
            <w:tcW w:w="3070" w:type="dxa"/>
          </w:tcPr>
          <w:p w14:paraId="2C9962DC" w14:textId="00E33CD3" w:rsidR="00304FB8" w:rsidRDefault="00C96DDA" w:rsidP="00304FB8">
            <w:pPr>
              <w:spacing w:line="240" w:lineRule="auto"/>
              <w:jc w:val="center"/>
              <w:cnfStyle w:val="000000000000" w:firstRow="0" w:lastRow="0" w:firstColumn="0" w:lastColumn="0" w:oddVBand="0" w:evenVBand="0" w:oddHBand="0" w:evenHBand="0" w:firstRowFirstColumn="0" w:firstRowLastColumn="0" w:lastRowFirstColumn="0" w:lastRowLastColumn="0"/>
            </w:pPr>
            <w:r>
              <w:t>30 mm/s</w:t>
            </w:r>
          </w:p>
        </w:tc>
        <w:tc>
          <w:tcPr>
            <w:tcW w:w="3071" w:type="dxa"/>
          </w:tcPr>
          <w:p w14:paraId="13725283" w14:textId="0A62083D" w:rsidR="00304FB8" w:rsidRDefault="00C96DDA" w:rsidP="00304FB8">
            <w:pPr>
              <w:spacing w:line="240" w:lineRule="auto"/>
              <w:jc w:val="center"/>
              <w:cnfStyle w:val="000000000000" w:firstRow="0" w:lastRow="0" w:firstColumn="0" w:lastColumn="0" w:oddVBand="0" w:evenVBand="0" w:oddHBand="0" w:evenHBand="0" w:firstRowFirstColumn="0" w:firstRowLastColumn="0" w:lastRowFirstColumn="0" w:lastRowLastColumn="0"/>
            </w:pPr>
            <w:r>
              <w:t>60 mm/s</w:t>
            </w:r>
          </w:p>
        </w:tc>
      </w:tr>
      <w:tr w:rsidR="00304FB8" w14:paraId="5858D90F" w14:textId="77777777" w:rsidTr="00304F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0" w:type="dxa"/>
          </w:tcPr>
          <w:p w14:paraId="1F05BAD4" w14:textId="22FA6E8A" w:rsidR="00304FB8" w:rsidRDefault="00C96DDA" w:rsidP="00304FB8">
            <w:pPr>
              <w:spacing w:line="240" w:lineRule="auto"/>
              <w:jc w:val="center"/>
            </w:pPr>
            <w:r>
              <w:t>Support</w:t>
            </w:r>
          </w:p>
        </w:tc>
        <w:tc>
          <w:tcPr>
            <w:tcW w:w="3070" w:type="dxa"/>
          </w:tcPr>
          <w:p w14:paraId="39DD1A14" w14:textId="2EB220A4" w:rsidR="00304FB8" w:rsidRDefault="00D260FC" w:rsidP="00304FB8">
            <w:pPr>
              <w:spacing w:line="240" w:lineRule="auto"/>
              <w:jc w:val="center"/>
              <w:cnfStyle w:val="000000100000" w:firstRow="0" w:lastRow="0" w:firstColumn="0" w:lastColumn="0" w:oddVBand="0" w:evenVBand="0" w:oddHBand="1" w:evenHBand="0" w:firstRowFirstColumn="0" w:firstRowLastColumn="0" w:lastRowFirstColumn="0" w:lastRowLastColumn="0"/>
            </w:pPr>
            <w:r>
              <w:t>Yes</w:t>
            </w:r>
          </w:p>
        </w:tc>
        <w:tc>
          <w:tcPr>
            <w:tcW w:w="3071" w:type="dxa"/>
          </w:tcPr>
          <w:p w14:paraId="723E3A8B" w14:textId="2DA6F6AA" w:rsidR="00304FB8" w:rsidRDefault="00D260FC" w:rsidP="00304FB8">
            <w:pPr>
              <w:spacing w:line="240" w:lineRule="auto"/>
              <w:jc w:val="center"/>
              <w:cnfStyle w:val="000000100000" w:firstRow="0" w:lastRow="0" w:firstColumn="0" w:lastColumn="0" w:oddVBand="0" w:evenVBand="0" w:oddHBand="1" w:evenHBand="0" w:firstRowFirstColumn="0" w:firstRowLastColumn="0" w:lastRowFirstColumn="0" w:lastRowLastColumn="0"/>
            </w:pPr>
            <w:r>
              <w:t>Yes</w:t>
            </w:r>
          </w:p>
        </w:tc>
      </w:tr>
    </w:tbl>
    <w:p w14:paraId="3440EB1A" w14:textId="789B95B5" w:rsidR="00E11204" w:rsidRDefault="00D260FC" w:rsidP="00FE6F70">
      <w:r>
        <w:t xml:space="preserve">As for the methacrylate, </w:t>
      </w:r>
      <w:r w:rsidR="00040D12">
        <w:t xml:space="preserve">it was cut using laser technology. The following table details the parameters used. </w:t>
      </w:r>
      <w:r w:rsidR="00E01747">
        <w:t>S stands for speed and P for power.</w:t>
      </w:r>
    </w:p>
    <w:p w14:paraId="1BEF04C9" w14:textId="77777777" w:rsidR="00CE252F" w:rsidRDefault="00CE252F" w:rsidP="00FE6F70"/>
    <w:p w14:paraId="6FA8B287" w14:textId="6E624408" w:rsidR="00CE252F" w:rsidRDefault="00CE252F" w:rsidP="00CE252F">
      <w:pPr>
        <w:pStyle w:val="Descripcin"/>
        <w:keepNext/>
      </w:pPr>
      <w:bookmarkStart w:id="666" w:name="_Toc169374407"/>
      <w:r>
        <w:t xml:space="preserve">Table </w:t>
      </w:r>
      <w:r w:rsidR="00D43C02">
        <w:fldChar w:fldCharType="begin"/>
      </w:r>
      <w:r w:rsidR="00D43C02">
        <w:instrText xml:space="preserve"> STYLEREF 1 \s </w:instrText>
      </w:r>
      <w:r w:rsidR="00D43C02">
        <w:fldChar w:fldCharType="separate"/>
      </w:r>
      <w:r w:rsidR="00D43C02">
        <w:rPr>
          <w:noProof/>
        </w:rPr>
        <w:t>6</w:t>
      </w:r>
      <w:r w:rsidR="00D43C02">
        <w:fldChar w:fldCharType="end"/>
      </w:r>
      <w:r w:rsidR="00D43C02">
        <w:t>.</w:t>
      </w:r>
      <w:r w:rsidR="00D43C02">
        <w:fldChar w:fldCharType="begin"/>
      </w:r>
      <w:r w:rsidR="00D43C02">
        <w:instrText xml:space="preserve"> SEQ Table \* ARABIC \s 1 </w:instrText>
      </w:r>
      <w:r w:rsidR="00D43C02">
        <w:fldChar w:fldCharType="separate"/>
      </w:r>
      <w:r w:rsidR="00D43C02">
        <w:rPr>
          <w:noProof/>
        </w:rPr>
        <w:t>7</w:t>
      </w:r>
      <w:r w:rsidR="00D43C02">
        <w:fldChar w:fldCharType="end"/>
      </w:r>
      <w:r>
        <w:t>: Laser Cutting Settings</w:t>
      </w:r>
      <w:bookmarkEnd w:id="666"/>
    </w:p>
    <w:tbl>
      <w:tblPr>
        <w:tblStyle w:val="Tablaconcuadrcula5oscura-nfasis1"/>
        <w:tblW w:w="0" w:type="auto"/>
        <w:tblLook w:val="04A0" w:firstRow="1" w:lastRow="0" w:firstColumn="1" w:lastColumn="0" w:noHBand="0" w:noVBand="1"/>
      </w:tblPr>
      <w:tblGrid>
        <w:gridCol w:w="2636"/>
        <w:gridCol w:w="3272"/>
        <w:gridCol w:w="3153"/>
      </w:tblGrid>
      <w:tr w:rsidR="00E52583" w14:paraId="652E4DEA" w14:textId="77777777" w:rsidTr="00E52583">
        <w:trPr>
          <w:cnfStyle w:val="100000000000" w:firstRow="1" w:lastRow="0" w:firstColumn="0" w:lastColumn="0" w:oddVBand="0" w:evenVBand="0" w:oddHBand="0" w:evenHBand="0" w:firstRowFirstColumn="0" w:firstRowLastColumn="0" w:lastRowFirstColumn="0" w:lastRowLastColumn="0"/>
          <w:trHeight w:val="868"/>
        </w:trPr>
        <w:tc>
          <w:tcPr>
            <w:cnfStyle w:val="001000000000" w:firstRow="0" w:lastRow="0" w:firstColumn="1" w:lastColumn="0" w:oddVBand="0" w:evenVBand="0" w:oddHBand="0" w:evenHBand="0" w:firstRowFirstColumn="0" w:firstRowLastColumn="0" w:lastRowFirstColumn="0" w:lastRowLastColumn="0"/>
            <w:tcW w:w="2658" w:type="dxa"/>
          </w:tcPr>
          <w:p w14:paraId="0815C786" w14:textId="77777777" w:rsidR="00E52583" w:rsidRDefault="00E52583" w:rsidP="00E52583">
            <w:pPr>
              <w:jc w:val="center"/>
            </w:pPr>
          </w:p>
        </w:tc>
        <w:tc>
          <w:tcPr>
            <w:tcW w:w="3304" w:type="dxa"/>
          </w:tcPr>
          <w:p w14:paraId="03D560DB" w14:textId="78A85E43" w:rsidR="00E52583" w:rsidRDefault="00E52583" w:rsidP="00E52583">
            <w:pPr>
              <w:jc w:val="center"/>
              <w:cnfStyle w:val="100000000000" w:firstRow="1" w:lastRow="0" w:firstColumn="0" w:lastColumn="0" w:oddVBand="0" w:evenVBand="0" w:oddHBand="0" w:evenHBand="0" w:firstRowFirstColumn="0" w:firstRowLastColumn="0" w:lastRowFirstColumn="0" w:lastRowLastColumn="0"/>
            </w:pPr>
            <w:r>
              <w:t>Cutting</w:t>
            </w:r>
          </w:p>
        </w:tc>
        <w:tc>
          <w:tcPr>
            <w:tcW w:w="3179" w:type="dxa"/>
          </w:tcPr>
          <w:p w14:paraId="2BF15A9F" w14:textId="4751C8D6" w:rsidR="00E52583" w:rsidRDefault="00E52583" w:rsidP="00E52583">
            <w:pPr>
              <w:jc w:val="center"/>
              <w:cnfStyle w:val="100000000000" w:firstRow="1" w:lastRow="0" w:firstColumn="0" w:lastColumn="0" w:oddVBand="0" w:evenVBand="0" w:oddHBand="0" w:evenHBand="0" w:firstRowFirstColumn="0" w:firstRowLastColumn="0" w:lastRowFirstColumn="0" w:lastRowLastColumn="0"/>
            </w:pPr>
            <w:r>
              <w:t>Etching</w:t>
            </w:r>
          </w:p>
        </w:tc>
      </w:tr>
      <w:tr w:rsidR="00E52583" w14:paraId="045979C2" w14:textId="77777777" w:rsidTr="00E52583">
        <w:trPr>
          <w:cnfStyle w:val="000000100000" w:firstRow="0" w:lastRow="0" w:firstColumn="0" w:lastColumn="0" w:oddVBand="0" w:evenVBand="0" w:oddHBand="1" w:evenHBand="0" w:firstRowFirstColumn="0" w:firstRowLastColumn="0" w:lastRowFirstColumn="0" w:lastRowLastColumn="0"/>
          <w:trHeight w:val="891"/>
        </w:trPr>
        <w:tc>
          <w:tcPr>
            <w:cnfStyle w:val="001000000000" w:firstRow="0" w:lastRow="0" w:firstColumn="1" w:lastColumn="0" w:oddVBand="0" w:evenVBand="0" w:oddHBand="0" w:evenHBand="0" w:firstRowFirstColumn="0" w:firstRowLastColumn="0" w:lastRowFirstColumn="0" w:lastRowLastColumn="0"/>
            <w:tcW w:w="2658" w:type="dxa"/>
          </w:tcPr>
          <w:p w14:paraId="48523E75" w14:textId="44446318" w:rsidR="00E52583" w:rsidRDefault="00BF4E34" w:rsidP="00E52583">
            <w:pPr>
              <w:jc w:val="center"/>
            </w:pPr>
            <w:r>
              <w:t>Mode</w:t>
            </w:r>
          </w:p>
        </w:tc>
        <w:tc>
          <w:tcPr>
            <w:tcW w:w="3304" w:type="dxa"/>
          </w:tcPr>
          <w:p w14:paraId="3C700723" w14:textId="62780365" w:rsidR="00E52583" w:rsidRDefault="00E52583" w:rsidP="00E52583">
            <w:pPr>
              <w:jc w:val="center"/>
              <w:cnfStyle w:val="000000100000" w:firstRow="0" w:lastRow="0" w:firstColumn="0" w:lastColumn="0" w:oddVBand="0" w:evenVBand="0" w:oddHBand="1" w:evenHBand="0" w:firstRowFirstColumn="0" w:firstRowLastColumn="0" w:lastRowFirstColumn="0" w:lastRowLastColumn="0"/>
            </w:pPr>
            <w:r>
              <w:t>Rasterize</w:t>
            </w:r>
          </w:p>
        </w:tc>
        <w:tc>
          <w:tcPr>
            <w:tcW w:w="3179" w:type="dxa"/>
          </w:tcPr>
          <w:p w14:paraId="30CEB098" w14:textId="6E084BE2" w:rsidR="00E52583" w:rsidRDefault="00BF4E34" w:rsidP="00E52583">
            <w:pPr>
              <w:jc w:val="center"/>
              <w:cnfStyle w:val="000000100000" w:firstRow="0" w:lastRow="0" w:firstColumn="0" w:lastColumn="0" w:oddVBand="0" w:evenVBand="0" w:oddHBand="1" w:evenHBand="0" w:firstRowFirstColumn="0" w:firstRowLastColumn="0" w:lastRowFirstColumn="0" w:lastRowLastColumn="0"/>
            </w:pPr>
            <w:r>
              <w:t>Vectorization</w:t>
            </w:r>
          </w:p>
        </w:tc>
      </w:tr>
      <w:tr w:rsidR="00E52583" w14:paraId="26E859FC" w14:textId="77777777" w:rsidTr="00E52583">
        <w:trPr>
          <w:trHeight w:val="868"/>
        </w:trPr>
        <w:tc>
          <w:tcPr>
            <w:cnfStyle w:val="001000000000" w:firstRow="0" w:lastRow="0" w:firstColumn="1" w:lastColumn="0" w:oddVBand="0" w:evenVBand="0" w:oddHBand="0" w:evenHBand="0" w:firstRowFirstColumn="0" w:firstRowLastColumn="0" w:lastRowFirstColumn="0" w:lastRowLastColumn="0"/>
            <w:tcW w:w="2658" w:type="dxa"/>
          </w:tcPr>
          <w:p w14:paraId="628877BB" w14:textId="05B4053D" w:rsidR="00E52583" w:rsidRDefault="00CE252F" w:rsidP="00E52583">
            <w:pPr>
              <w:jc w:val="center"/>
            </w:pPr>
            <w:r>
              <w:t xml:space="preserve">Speed/ </w:t>
            </w:r>
            <w:r w:rsidR="00BF4E34">
              <w:t>Power</w:t>
            </w:r>
          </w:p>
        </w:tc>
        <w:tc>
          <w:tcPr>
            <w:tcW w:w="3304" w:type="dxa"/>
          </w:tcPr>
          <w:p w14:paraId="77A0C657" w14:textId="01C233BB" w:rsidR="00E52583" w:rsidRDefault="00BF4E34" w:rsidP="00E52583">
            <w:pPr>
              <w:jc w:val="center"/>
              <w:cnfStyle w:val="000000000000" w:firstRow="0" w:lastRow="0" w:firstColumn="0" w:lastColumn="0" w:oddVBand="0" w:evenVBand="0" w:oddHBand="0" w:evenHBand="0" w:firstRowFirstColumn="0" w:firstRowLastColumn="0" w:lastRowFirstColumn="0" w:lastRowLastColumn="0"/>
            </w:pPr>
            <w:r>
              <w:t>S40/ P60</w:t>
            </w:r>
          </w:p>
        </w:tc>
        <w:tc>
          <w:tcPr>
            <w:tcW w:w="3179" w:type="dxa"/>
          </w:tcPr>
          <w:p w14:paraId="6DE5E0A7" w14:textId="287D30C5" w:rsidR="00E52583" w:rsidRDefault="00E01747" w:rsidP="00E52583">
            <w:pPr>
              <w:jc w:val="center"/>
              <w:cnfStyle w:val="000000000000" w:firstRow="0" w:lastRow="0" w:firstColumn="0" w:lastColumn="0" w:oddVBand="0" w:evenVBand="0" w:oddHBand="0" w:evenHBand="0" w:firstRowFirstColumn="0" w:firstRowLastColumn="0" w:lastRowFirstColumn="0" w:lastRowLastColumn="0"/>
            </w:pPr>
            <w:r>
              <w:t>S10/ P60</w:t>
            </w:r>
          </w:p>
        </w:tc>
      </w:tr>
      <w:tr w:rsidR="00E52583" w14:paraId="1DE2FCF9" w14:textId="77777777" w:rsidTr="00E52583">
        <w:trPr>
          <w:cnfStyle w:val="000000100000" w:firstRow="0" w:lastRow="0" w:firstColumn="0" w:lastColumn="0" w:oddVBand="0" w:evenVBand="0" w:oddHBand="1" w:evenHBand="0" w:firstRowFirstColumn="0" w:firstRowLastColumn="0" w:lastRowFirstColumn="0" w:lastRowLastColumn="0"/>
          <w:trHeight w:val="868"/>
        </w:trPr>
        <w:tc>
          <w:tcPr>
            <w:cnfStyle w:val="001000000000" w:firstRow="0" w:lastRow="0" w:firstColumn="1" w:lastColumn="0" w:oddVBand="0" w:evenVBand="0" w:oddHBand="0" w:evenHBand="0" w:firstRowFirstColumn="0" w:firstRowLastColumn="0" w:lastRowFirstColumn="0" w:lastRowLastColumn="0"/>
            <w:tcW w:w="2658" w:type="dxa"/>
          </w:tcPr>
          <w:p w14:paraId="0EECCD24" w14:textId="62D9340B" w:rsidR="00E52583" w:rsidRDefault="00CE252F" w:rsidP="00E52583">
            <w:pPr>
              <w:jc w:val="center"/>
            </w:pPr>
            <w:r>
              <w:t>Frequency</w:t>
            </w:r>
          </w:p>
        </w:tc>
        <w:tc>
          <w:tcPr>
            <w:tcW w:w="3304" w:type="dxa"/>
          </w:tcPr>
          <w:p w14:paraId="3AD0E101" w14:textId="6639A93C" w:rsidR="00E52583" w:rsidRDefault="00CE252F" w:rsidP="00E52583">
            <w:pPr>
              <w:jc w:val="center"/>
              <w:cnfStyle w:val="000000100000" w:firstRow="0" w:lastRow="0" w:firstColumn="0" w:lastColumn="0" w:oddVBand="0" w:evenVBand="0" w:oddHBand="1" w:evenHBand="0" w:firstRowFirstColumn="0" w:firstRowLastColumn="0" w:lastRowFirstColumn="0" w:lastRowLastColumn="0"/>
            </w:pPr>
            <w:r>
              <w:t>-</w:t>
            </w:r>
          </w:p>
        </w:tc>
        <w:tc>
          <w:tcPr>
            <w:tcW w:w="3179" w:type="dxa"/>
          </w:tcPr>
          <w:p w14:paraId="7A54AFA3" w14:textId="1D6A9AFB" w:rsidR="00E52583" w:rsidRDefault="00CE252F" w:rsidP="00E52583">
            <w:pPr>
              <w:jc w:val="center"/>
              <w:cnfStyle w:val="000000100000" w:firstRow="0" w:lastRow="0" w:firstColumn="0" w:lastColumn="0" w:oddVBand="0" w:evenVBand="0" w:oddHBand="1" w:evenHBand="0" w:firstRowFirstColumn="0" w:firstRowLastColumn="0" w:lastRowFirstColumn="0" w:lastRowLastColumn="0"/>
            </w:pPr>
            <w:r>
              <w:t>85</w:t>
            </w:r>
          </w:p>
        </w:tc>
      </w:tr>
    </w:tbl>
    <w:p w14:paraId="1DCD3059" w14:textId="3BB65926" w:rsidR="008A2ADE" w:rsidRPr="002A79D2" w:rsidRDefault="008A2ADE" w:rsidP="00BC4297">
      <w:pPr>
        <w:pStyle w:val="Ttulo1"/>
        <w:rPr>
          <w:highlight w:val="yellow"/>
        </w:rPr>
      </w:pPr>
      <w:bookmarkStart w:id="667" w:name="_Toc169374390"/>
      <w:r w:rsidRPr="002A79D2">
        <w:rPr>
          <w:highlight w:val="yellow"/>
        </w:rPr>
        <w:lastRenderedPageBreak/>
        <w:t>Validation</w:t>
      </w:r>
      <w:bookmarkEnd w:id="667"/>
    </w:p>
    <w:p w14:paraId="65743D4F" w14:textId="77777777" w:rsidR="001702BB" w:rsidRDefault="001702BB" w:rsidP="0004088E">
      <w:r w:rsidRPr="007C5B83">
        <w:t xml:space="preserve">With the purpose of ensuring the correct working of the safety device, validation tests must be done before the end of the project. The objective of these validation tests will be to ensure the correct working of all the hardware pieces, the correct detection of objects and measurements to them and display of the possible dangers. </w:t>
      </w:r>
    </w:p>
    <w:p w14:paraId="139C98C7" w14:textId="096BEFAE" w:rsidR="00472AFD" w:rsidRPr="007C5B83" w:rsidRDefault="00472AFD" w:rsidP="0004088E">
      <w:r>
        <w:t xml:space="preserve">The test must consist of a series of activities that </w:t>
      </w:r>
      <w:r w:rsidR="00764BD3">
        <w:t xml:space="preserve">confirm the correct measurement of the project, with measurable ways of validating. For this, </w:t>
      </w:r>
      <w:r w:rsidR="00602C0B">
        <w:t xml:space="preserve">various tests of </w:t>
      </w:r>
      <w:r w:rsidR="002E262C">
        <w:t>car, bicycle</w:t>
      </w:r>
      <w:r w:rsidR="00602C0B">
        <w:t xml:space="preserve"> and person detection</w:t>
      </w:r>
      <w:r w:rsidR="003247CD">
        <w:t xml:space="preserve"> will be completed, measuring the success rate. The distance measurement will also be included in </w:t>
      </w:r>
      <w:r w:rsidR="002E262C">
        <w:t>all</w:t>
      </w:r>
      <w:r w:rsidR="003247CD">
        <w:t xml:space="preserve"> the tests.</w:t>
      </w:r>
    </w:p>
    <w:p w14:paraId="7E859409" w14:textId="0E4704F2" w:rsidR="001702BB" w:rsidRPr="007C5B83" w:rsidRDefault="001702BB" w:rsidP="0004088E">
      <w:r w:rsidRPr="007C5B83">
        <w:t xml:space="preserve">To complete </w:t>
      </w:r>
      <w:r w:rsidR="003247CD" w:rsidRPr="007C5B83">
        <w:t>this test</w:t>
      </w:r>
      <w:r w:rsidRPr="007C5B83">
        <w:t xml:space="preserve">, a simulation will be done in the streets of Bilbao, riding through bike lanes, roads and pavements with cars, bikes, scooters and persons around us. Thanks to the data obtained and stored in the database, we will be able to determine the correct working of the system. </w:t>
      </w:r>
    </w:p>
    <w:p w14:paraId="021AB5E6" w14:textId="77777777" w:rsidR="00AD5EFB" w:rsidRDefault="001702BB" w:rsidP="0004088E">
      <w:r w:rsidRPr="007C5B83">
        <w:t xml:space="preserve">Additionally, the tests will be recorded using a Point of View (POV) camera, with the end of demonstrating how the tests were developed and provide an insight of the functioning of the prototype. </w:t>
      </w:r>
    </w:p>
    <w:p w14:paraId="4A7F397B" w14:textId="77777777" w:rsidR="00956494" w:rsidRDefault="00956494" w:rsidP="0004088E"/>
    <w:p w14:paraId="0DFE3A25" w14:textId="77777777" w:rsidR="00956494" w:rsidRDefault="00956494">
      <w:pPr>
        <w:spacing w:before="0" w:line="240" w:lineRule="auto"/>
        <w:jc w:val="left"/>
      </w:pPr>
      <w:r>
        <w:br w:type="page"/>
      </w:r>
    </w:p>
    <w:p w14:paraId="57064A02" w14:textId="550E15F1" w:rsidR="008A2ADE" w:rsidRPr="00BC4297" w:rsidRDefault="008A2ADE" w:rsidP="00BC4297">
      <w:pPr>
        <w:pStyle w:val="Ttulo1"/>
      </w:pPr>
      <w:bookmarkStart w:id="668" w:name="_Toc169374391"/>
      <w:r w:rsidRPr="00BC4297">
        <w:lastRenderedPageBreak/>
        <w:t>Budget</w:t>
      </w:r>
      <w:bookmarkEnd w:id="668"/>
    </w:p>
    <w:p w14:paraId="41F9FC91" w14:textId="30144710" w:rsidR="00B904F1" w:rsidRPr="007C5B83" w:rsidRDefault="005D795E" w:rsidP="008A2ADE">
      <w:proofErr w:type="gramStart"/>
      <w:r w:rsidRPr="007C5B83">
        <w:t>In order to</w:t>
      </w:r>
      <w:proofErr w:type="gramEnd"/>
      <w:r w:rsidRPr="007C5B83">
        <w:t xml:space="preserve"> achieve optimal results within the allocated budget, it's imperative to begin with a thorough estimation. Throughout the entirety of the project, it's essential to adhere strictly to the budget. To do this, this part will be divided into the next subsections:</w:t>
      </w:r>
    </w:p>
    <w:p w14:paraId="0E55AFA0" w14:textId="54A076DA" w:rsidR="005D795E" w:rsidRPr="007C5B83" w:rsidRDefault="005D795E" w:rsidP="005D795E">
      <w:pPr>
        <w:pStyle w:val="Prrafodelista"/>
        <w:numPr>
          <w:ilvl w:val="0"/>
          <w:numId w:val="19"/>
        </w:numPr>
      </w:pPr>
      <w:r w:rsidRPr="007C5B83">
        <w:t>Hardware estimated costs.</w:t>
      </w:r>
    </w:p>
    <w:p w14:paraId="1ADB2918" w14:textId="7582EFF0" w:rsidR="005D795E" w:rsidRPr="007C5B83" w:rsidRDefault="005D795E" w:rsidP="005D795E">
      <w:pPr>
        <w:pStyle w:val="Prrafodelista"/>
        <w:numPr>
          <w:ilvl w:val="0"/>
          <w:numId w:val="19"/>
        </w:numPr>
      </w:pPr>
      <w:r w:rsidRPr="007C5B83">
        <w:t>Software estimated costs.</w:t>
      </w:r>
    </w:p>
    <w:p w14:paraId="646F966F" w14:textId="635EA9E4" w:rsidR="005D795E" w:rsidRPr="007C5B83" w:rsidRDefault="005D795E" w:rsidP="005D795E">
      <w:pPr>
        <w:pStyle w:val="Prrafodelista"/>
        <w:numPr>
          <w:ilvl w:val="0"/>
          <w:numId w:val="19"/>
        </w:numPr>
      </w:pPr>
      <w:r w:rsidRPr="007C5B83">
        <w:t>Human resources estimated costs.</w:t>
      </w:r>
    </w:p>
    <w:p w14:paraId="347CDFE5" w14:textId="725ABB8F" w:rsidR="005D795E" w:rsidRPr="007C5B83" w:rsidRDefault="00531064" w:rsidP="00AE4107">
      <w:pPr>
        <w:pStyle w:val="Ttulo2"/>
      </w:pPr>
      <w:bookmarkStart w:id="669" w:name="_Toc169374392"/>
      <w:r w:rsidRPr="007C5B83">
        <w:t>H</w:t>
      </w:r>
      <w:r w:rsidR="005D795E" w:rsidRPr="007C5B83">
        <w:t xml:space="preserve">ardware </w:t>
      </w:r>
      <w:r w:rsidRPr="007C5B83">
        <w:t>E</w:t>
      </w:r>
      <w:r w:rsidR="005D795E" w:rsidRPr="007C5B83">
        <w:t xml:space="preserve">stimated </w:t>
      </w:r>
      <w:r w:rsidRPr="007C5B83">
        <w:t>C</w:t>
      </w:r>
      <w:r w:rsidR="005D795E" w:rsidRPr="007C5B83">
        <w:t>osts</w:t>
      </w:r>
      <w:bookmarkEnd w:id="669"/>
    </w:p>
    <w:p w14:paraId="1F8B3775" w14:textId="414B8748" w:rsidR="00BD74F1" w:rsidRPr="007C5B83" w:rsidRDefault="00AE3AAE" w:rsidP="008A2ADE">
      <w:r w:rsidRPr="007C5B83">
        <w:t xml:space="preserve">The lack of materials has caused a shortage and in consequence, an exponential rise in the prices of electronic components. This shortage, </w:t>
      </w:r>
      <w:r w:rsidR="00BD74F1" w:rsidRPr="007C5B83">
        <w:t xml:space="preserve">mainly caused by the lack of semiconductors, which are used in any kind of electronic device like smartphones, cars, etc…, affects the whole industry and the customers. The COVID-19 pandemic, which led to a stop in the production of electronic wafers and semiconductor production lines </w:t>
      </w:r>
      <w:sdt>
        <w:sdtPr>
          <w:id w:val="239837446"/>
          <w:citation/>
        </w:sdtPr>
        <w:sdtContent>
          <w:r w:rsidR="00BD74F1" w:rsidRPr="007C5B83">
            <w:fldChar w:fldCharType="begin"/>
          </w:r>
          <w:r w:rsidR="00BD74F1" w:rsidRPr="007C5B83">
            <w:instrText xml:space="preserve"> CITATION Pro23 \l 3082 </w:instrText>
          </w:r>
          <w:r w:rsidR="00BD74F1" w:rsidRPr="007C5B83">
            <w:fldChar w:fldCharType="separate"/>
          </w:r>
          <w:r w:rsidR="000A063E" w:rsidRPr="007C5B83">
            <w:t>[37]</w:t>
          </w:r>
          <w:r w:rsidR="00BD74F1" w:rsidRPr="007C5B83">
            <w:fldChar w:fldCharType="end"/>
          </w:r>
        </w:sdtContent>
      </w:sdt>
      <w:r w:rsidR="00BD74F1" w:rsidRPr="007C5B83">
        <w:t xml:space="preserve"> and the Russian Ukrainian war, with both of them being critical for the production of Palladium and Neon </w:t>
      </w:r>
      <w:sdt>
        <w:sdtPr>
          <w:id w:val="-36889353"/>
          <w:citation/>
        </w:sdtPr>
        <w:sdtContent>
          <w:r w:rsidR="00BD74F1" w:rsidRPr="007C5B83">
            <w:fldChar w:fldCharType="begin"/>
          </w:r>
          <w:r w:rsidR="00BD74F1" w:rsidRPr="007C5B83">
            <w:instrText xml:space="preserve"> CITATION Gim22 \l 3082 </w:instrText>
          </w:r>
          <w:r w:rsidR="00BD74F1" w:rsidRPr="007C5B83">
            <w:fldChar w:fldCharType="separate"/>
          </w:r>
          <w:r w:rsidR="000A063E" w:rsidRPr="007C5B83">
            <w:t>[38]</w:t>
          </w:r>
          <w:r w:rsidR="00BD74F1" w:rsidRPr="007C5B83">
            <w:fldChar w:fldCharType="end"/>
          </w:r>
        </w:sdtContent>
      </w:sdt>
      <w:r w:rsidR="00BD74F1" w:rsidRPr="007C5B83">
        <w:t>, has caused the skyrocketing of electronic components prices and the lack of stock of them.</w:t>
      </w:r>
    </w:p>
    <w:p w14:paraId="4384E253" w14:textId="118CC923" w:rsidR="00BD74F1" w:rsidRPr="007C5B83" w:rsidRDefault="00BD74F1" w:rsidP="008A2ADE">
      <w:r w:rsidRPr="007C5B83">
        <w:t>The next table illustrates the prices of the electronic components used in the project:</w:t>
      </w:r>
    </w:p>
    <w:p w14:paraId="0C212119" w14:textId="77777777" w:rsidR="00F52217" w:rsidRPr="007C5B83" w:rsidRDefault="00F52217" w:rsidP="008A2ADE"/>
    <w:p w14:paraId="0A55F98E" w14:textId="335D4FAF" w:rsidR="00B904F1" w:rsidRPr="007C5B83" w:rsidRDefault="00B904F1" w:rsidP="00B904F1">
      <w:pPr>
        <w:pStyle w:val="Descripcin"/>
        <w:keepNext/>
      </w:pPr>
      <w:bookmarkStart w:id="670" w:name="_Toc169374408"/>
      <w:r w:rsidRPr="007C5B83">
        <w:t xml:space="preserve">Table </w:t>
      </w:r>
      <w:r w:rsidR="00D43C02">
        <w:fldChar w:fldCharType="begin"/>
      </w:r>
      <w:r w:rsidR="00D43C02">
        <w:instrText xml:space="preserve"> STYLEREF 1 \s </w:instrText>
      </w:r>
      <w:r w:rsidR="00D43C02">
        <w:fldChar w:fldCharType="separate"/>
      </w:r>
      <w:r w:rsidR="00D43C02">
        <w:rPr>
          <w:noProof/>
        </w:rPr>
        <w:t>8</w:t>
      </w:r>
      <w:r w:rsidR="00D43C02">
        <w:fldChar w:fldCharType="end"/>
      </w:r>
      <w:r w:rsidR="00D43C02">
        <w:t>.</w:t>
      </w:r>
      <w:r w:rsidR="00D43C02">
        <w:fldChar w:fldCharType="begin"/>
      </w:r>
      <w:r w:rsidR="00D43C02">
        <w:instrText xml:space="preserve"> SEQ Table \* ARABIC \s 1 </w:instrText>
      </w:r>
      <w:r w:rsidR="00D43C02">
        <w:fldChar w:fldCharType="separate"/>
      </w:r>
      <w:r w:rsidR="00D43C02">
        <w:rPr>
          <w:noProof/>
        </w:rPr>
        <w:t>1</w:t>
      </w:r>
      <w:r w:rsidR="00D43C02">
        <w:fldChar w:fldCharType="end"/>
      </w:r>
      <w:r w:rsidRPr="007C5B83">
        <w:t xml:space="preserve">: Hardware </w:t>
      </w:r>
      <w:r w:rsidR="005D795E" w:rsidRPr="007C5B83">
        <w:t>Costs</w:t>
      </w:r>
      <w:bookmarkEnd w:id="670"/>
    </w:p>
    <w:tbl>
      <w:tblPr>
        <w:tblStyle w:val="Tablaconcuadrcula5oscura-nfasis1"/>
        <w:tblW w:w="0" w:type="auto"/>
        <w:tblLook w:val="04A0" w:firstRow="1" w:lastRow="0" w:firstColumn="1" w:lastColumn="0" w:noHBand="0" w:noVBand="1"/>
      </w:tblPr>
      <w:tblGrid>
        <w:gridCol w:w="4537"/>
        <w:gridCol w:w="4524"/>
      </w:tblGrid>
      <w:tr w:rsidR="00BD74F1" w:rsidRPr="007C5B83" w14:paraId="4F7F42D4" w14:textId="77777777" w:rsidTr="00B904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5" w:type="dxa"/>
          </w:tcPr>
          <w:p w14:paraId="2EDED243" w14:textId="029DEE71" w:rsidR="00BD74F1" w:rsidRPr="007C5B83" w:rsidRDefault="00B904F1" w:rsidP="00F52217">
            <w:pPr>
              <w:spacing w:line="360" w:lineRule="auto"/>
              <w:jc w:val="center"/>
            </w:pPr>
            <w:r w:rsidRPr="007C5B83">
              <w:t>Hardware Resource</w:t>
            </w:r>
          </w:p>
        </w:tc>
        <w:tc>
          <w:tcPr>
            <w:tcW w:w="4606" w:type="dxa"/>
          </w:tcPr>
          <w:p w14:paraId="35350EA3" w14:textId="63067559" w:rsidR="00BD74F1" w:rsidRPr="007C5B83" w:rsidRDefault="00B904F1" w:rsidP="00F52217">
            <w:pPr>
              <w:spacing w:line="360" w:lineRule="auto"/>
              <w:jc w:val="center"/>
              <w:cnfStyle w:val="100000000000" w:firstRow="1" w:lastRow="0" w:firstColumn="0" w:lastColumn="0" w:oddVBand="0" w:evenVBand="0" w:oddHBand="0" w:evenHBand="0" w:firstRowFirstColumn="0" w:firstRowLastColumn="0" w:lastRowFirstColumn="0" w:lastRowLastColumn="0"/>
            </w:pPr>
            <w:r w:rsidRPr="007C5B83">
              <w:t>Price (€)</w:t>
            </w:r>
          </w:p>
        </w:tc>
      </w:tr>
      <w:tr w:rsidR="00BD74F1" w:rsidRPr="007C5B83" w14:paraId="3C9155E8" w14:textId="77777777" w:rsidTr="00B904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5" w:type="dxa"/>
          </w:tcPr>
          <w:p w14:paraId="6033A105" w14:textId="53280284" w:rsidR="00BD74F1" w:rsidRPr="007C5B83" w:rsidRDefault="00B904F1" w:rsidP="00F52217">
            <w:pPr>
              <w:spacing w:line="360" w:lineRule="auto"/>
              <w:jc w:val="center"/>
            </w:pPr>
            <w:r w:rsidRPr="007C5B83">
              <w:t>NVIDIA Jetson Nano</w:t>
            </w:r>
          </w:p>
        </w:tc>
        <w:tc>
          <w:tcPr>
            <w:tcW w:w="4606" w:type="dxa"/>
          </w:tcPr>
          <w:p w14:paraId="37B52D22" w14:textId="2BF84546" w:rsidR="00BD74F1" w:rsidRPr="007C5B83" w:rsidRDefault="00B904F1" w:rsidP="00F52217">
            <w:pPr>
              <w:spacing w:line="360" w:lineRule="auto"/>
              <w:jc w:val="center"/>
              <w:cnfStyle w:val="000000100000" w:firstRow="0" w:lastRow="0" w:firstColumn="0" w:lastColumn="0" w:oddVBand="0" w:evenVBand="0" w:oddHBand="1" w:evenHBand="0" w:firstRowFirstColumn="0" w:firstRowLastColumn="0" w:lastRowFirstColumn="0" w:lastRowLastColumn="0"/>
            </w:pPr>
            <w:r w:rsidRPr="007C5B83">
              <w:t>260</w:t>
            </w:r>
          </w:p>
        </w:tc>
      </w:tr>
      <w:tr w:rsidR="00B904F1" w:rsidRPr="007C5B83" w14:paraId="53D9CDA0" w14:textId="77777777" w:rsidTr="00B904F1">
        <w:tc>
          <w:tcPr>
            <w:cnfStyle w:val="001000000000" w:firstRow="0" w:lastRow="0" w:firstColumn="1" w:lastColumn="0" w:oddVBand="0" w:evenVBand="0" w:oddHBand="0" w:evenHBand="0" w:firstRowFirstColumn="0" w:firstRowLastColumn="0" w:lastRowFirstColumn="0" w:lastRowLastColumn="0"/>
            <w:tcW w:w="4605" w:type="dxa"/>
          </w:tcPr>
          <w:p w14:paraId="6081D6FD" w14:textId="5197ECA7" w:rsidR="00B904F1" w:rsidRPr="007C5B83" w:rsidRDefault="00B904F1" w:rsidP="00F52217">
            <w:pPr>
              <w:spacing w:line="360" w:lineRule="auto"/>
              <w:jc w:val="center"/>
            </w:pPr>
            <w:r w:rsidRPr="007C5B83">
              <w:t>LightWare SF45/B</w:t>
            </w:r>
          </w:p>
        </w:tc>
        <w:tc>
          <w:tcPr>
            <w:tcW w:w="4606" w:type="dxa"/>
          </w:tcPr>
          <w:p w14:paraId="7021983A" w14:textId="0009A420" w:rsidR="00B904F1" w:rsidRPr="007C5B83" w:rsidRDefault="00B904F1" w:rsidP="00F52217">
            <w:pPr>
              <w:spacing w:line="360" w:lineRule="auto"/>
              <w:jc w:val="center"/>
              <w:cnfStyle w:val="000000000000" w:firstRow="0" w:lastRow="0" w:firstColumn="0" w:lastColumn="0" w:oddVBand="0" w:evenVBand="0" w:oddHBand="0" w:evenHBand="0" w:firstRowFirstColumn="0" w:firstRowLastColumn="0" w:lastRowFirstColumn="0" w:lastRowLastColumn="0"/>
            </w:pPr>
            <w:r w:rsidRPr="007C5B83">
              <w:t>505</w:t>
            </w:r>
          </w:p>
        </w:tc>
      </w:tr>
      <w:tr w:rsidR="00BD74F1" w:rsidRPr="007C5B83" w14:paraId="24C5C88E" w14:textId="77777777" w:rsidTr="00B904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5" w:type="dxa"/>
          </w:tcPr>
          <w:p w14:paraId="2E9975FB" w14:textId="71B2A1F2" w:rsidR="00BD74F1" w:rsidRPr="007C5B83" w:rsidRDefault="00B904F1" w:rsidP="00F52217">
            <w:pPr>
              <w:spacing w:line="360" w:lineRule="auto"/>
              <w:jc w:val="center"/>
            </w:pPr>
            <w:r w:rsidRPr="007C5B83">
              <w:t>Logitech C170 Webcam</w:t>
            </w:r>
          </w:p>
        </w:tc>
        <w:tc>
          <w:tcPr>
            <w:tcW w:w="4606" w:type="dxa"/>
          </w:tcPr>
          <w:p w14:paraId="504FE9B6" w14:textId="51FD84F8" w:rsidR="00BD74F1" w:rsidRPr="007C5B83" w:rsidRDefault="00B904F1" w:rsidP="00F52217">
            <w:pPr>
              <w:spacing w:line="360" w:lineRule="auto"/>
              <w:jc w:val="center"/>
              <w:cnfStyle w:val="000000100000" w:firstRow="0" w:lastRow="0" w:firstColumn="0" w:lastColumn="0" w:oddVBand="0" w:evenVBand="0" w:oddHBand="1" w:evenHBand="0" w:firstRowFirstColumn="0" w:firstRowLastColumn="0" w:lastRowFirstColumn="0" w:lastRowLastColumn="0"/>
            </w:pPr>
            <w:r w:rsidRPr="007C5B83">
              <w:t>25</w:t>
            </w:r>
          </w:p>
        </w:tc>
      </w:tr>
      <w:tr w:rsidR="00BD74F1" w:rsidRPr="007C5B83" w14:paraId="0027861F" w14:textId="77777777" w:rsidTr="00B904F1">
        <w:tc>
          <w:tcPr>
            <w:cnfStyle w:val="001000000000" w:firstRow="0" w:lastRow="0" w:firstColumn="1" w:lastColumn="0" w:oddVBand="0" w:evenVBand="0" w:oddHBand="0" w:evenHBand="0" w:firstRowFirstColumn="0" w:firstRowLastColumn="0" w:lastRowFirstColumn="0" w:lastRowLastColumn="0"/>
            <w:tcW w:w="4605" w:type="dxa"/>
          </w:tcPr>
          <w:p w14:paraId="52ABB678" w14:textId="2569BDDF" w:rsidR="00BD74F1" w:rsidRPr="007C5B83" w:rsidRDefault="00B904F1" w:rsidP="00F52217">
            <w:pPr>
              <w:spacing w:line="360" w:lineRule="auto"/>
              <w:jc w:val="center"/>
            </w:pPr>
            <w:r w:rsidRPr="007C5B83">
              <w:t>Parallax GPS Module</w:t>
            </w:r>
          </w:p>
        </w:tc>
        <w:tc>
          <w:tcPr>
            <w:tcW w:w="4606" w:type="dxa"/>
          </w:tcPr>
          <w:p w14:paraId="2083ECFE" w14:textId="49E5356C" w:rsidR="00BD74F1" w:rsidRPr="007C5B83" w:rsidRDefault="00B904F1" w:rsidP="00F52217">
            <w:pPr>
              <w:spacing w:line="360" w:lineRule="auto"/>
              <w:jc w:val="center"/>
              <w:cnfStyle w:val="000000000000" w:firstRow="0" w:lastRow="0" w:firstColumn="0" w:lastColumn="0" w:oddVBand="0" w:evenVBand="0" w:oddHBand="0" w:evenHBand="0" w:firstRowFirstColumn="0" w:firstRowLastColumn="0" w:lastRowFirstColumn="0" w:lastRowLastColumn="0"/>
            </w:pPr>
            <w:r w:rsidRPr="007C5B83">
              <w:t>25</w:t>
            </w:r>
          </w:p>
        </w:tc>
      </w:tr>
      <w:tr w:rsidR="00BD74F1" w:rsidRPr="007C5B83" w14:paraId="165769F7" w14:textId="77777777" w:rsidTr="00B904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5" w:type="dxa"/>
          </w:tcPr>
          <w:p w14:paraId="07510F6F" w14:textId="35B11849" w:rsidR="00BD74F1" w:rsidRPr="007C5B83" w:rsidRDefault="00B904F1" w:rsidP="00F52217">
            <w:pPr>
              <w:spacing w:line="360" w:lineRule="auto"/>
              <w:jc w:val="center"/>
            </w:pPr>
            <w:r w:rsidRPr="007C5B83">
              <w:t>Bicycle</w:t>
            </w:r>
          </w:p>
        </w:tc>
        <w:tc>
          <w:tcPr>
            <w:tcW w:w="4606" w:type="dxa"/>
          </w:tcPr>
          <w:p w14:paraId="4BC9C355" w14:textId="65A52FC2" w:rsidR="00BD74F1" w:rsidRPr="007C5B83" w:rsidRDefault="00B904F1" w:rsidP="00F52217">
            <w:pPr>
              <w:spacing w:line="360" w:lineRule="auto"/>
              <w:jc w:val="center"/>
              <w:cnfStyle w:val="000000100000" w:firstRow="0" w:lastRow="0" w:firstColumn="0" w:lastColumn="0" w:oddVBand="0" w:evenVBand="0" w:oddHBand="1" w:evenHBand="0" w:firstRowFirstColumn="0" w:firstRowLastColumn="0" w:lastRowFirstColumn="0" w:lastRowLastColumn="0"/>
            </w:pPr>
            <w:r w:rsidRPr="007C5B83">
              <w:t>3267</w:t>
            </w:r>
          </w:p>
        </w:tc>
      </w:tr>
      <w:tr w:rsidR="00EA7379" w:rsidRPr="007C5B83" w14:paraId="432D9A7F" w14:textId="77777777" w:rsidTr="00B904F1">
        <w:tc>
          <w:tcPr>
            <w:cnfStyle w:val="001000000000" w:firstRow="0" w:lastRow="0" w:firstColumn="1" w:lastColumn="0" w:oddVBand="0" w:evenVBand="0" w:oddHBand="0" w:evenHBand="0" w:firstRowFirstColumn="0" w:firstRowLastColumn="0" w:lastRowFirstColumn="0" w:lastRowLastColumn="0"/>
            <w:tcW w:w="4605" w:type="dxa"/>
          </w:tcPr>
          <w:p w14:paraId="51BCC36B" w14:textId="05F6834D" w:rsidR="00EA7379" w:rsidRPr="007C5B83" w:rsidRDefault="00EA7379" w:rsidP="00F52217">
            <w:pPr>
              <w:spacing w:line="360" w:lineRule="auto"/>
              <w:jc w:val="center"/>
            </w:pPr>
            <w:r w:rsidRPr="007C5B83">
              <w:t>PCB and Components</w:t>
            </w:r>
          </w:p>
        </w:tc>
        <w:tc>
          <w:tcPr>
            <w:tcW w:w="4606" w:type="dxa"/>
          </w:tcPr>
          <w:p w14:paraId="51A1B1C4" w14:textId="73D12D61" w:rsidR="00EA7379" w:rsidRPr="007C5B83" w:rsidRDefault="00EA7379" w:rsidP="00F52217">
            <w:pPr>
              <w:spacing w:line="360" w:lineRule="auto"/>
              <w:jc w:val="center"/>
              <w:cnfStyle w:val="000000000000" w:firstRow="0" w:lastRow="0" w:firstColumn="0" w:lastColumn="0" w:oddVBand="0" w:evenVBand="0" w:oddHBand="0" w:evenHBand="0" w:firstRowFirstColumn="0" w:firstRowLastColumn="0" w:lastRowFirstColumn="0" w:lastRowLastColumn="0"/>
            </w:pPr>
            <w:r w:rsidRPr="007C5B83">
              <w:t>80</w:t>
            </w:r>
          </w:p>
        </w:tc>
      </w:tr>
      <w:tr w:rsidR="00BD74F1" w:rsidRPr="007C5B83" w14:paraId="03968453" w14:textId="77777777" w:rsidTr="00B904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5" w:type="dxa"/>
          </w:tcPr>
          <w:p w14:paraId="3288E7F9" w14:textId="5F3700C3" w:rsidR="00BD74F1" w:rsidRPr="007C5B83" w:rsidRDefault="00B904F1" w:rsidP="00F52217">
            <w:pPr>
              <w:spacing w:line="360" w:lineRule="auto"/>
              <w:jc w:val="center"/>
            </w:pPr>
            <w:r w:rsidRPr="007C5B83">
              <w:t xml:space="preserve">TOTAL: </w:t>
            </w:r>
          </w:p>
        </w:tc>
        <w:tc>
          <w:tcPr>
            <w:tcW w:w="4606" w:type="dxa"/>
          </w:tcPr>
          <w:p w14:paraId="4937FA9F" w14:textId="7D980D91" w:rsidR="00BD74F1" w:rsidRPr="007C5B83" w:rsidRDefault="00B904F1" w:rsidP="00F52217">
            <w:pPr>
              <w:spacing w:line="360" w:lineRule="auto"/>
              <w:jc w:val="center"/>
              <w:cnfStyle w:val="000000100000" w:firstRow="0" w:lastRow="0" w:firstColumn="0" w:lastColumn="0" w:oddVBand="0" w:evenVBand="0" w:oddHBand="1" w:evenHBand="0" w:firstRowFirstColumn="0" w:firstRowLastColumn="0" w:lastRowFirstColumn="0" w:lastRowLastColumn="0"/>
            </w:pPr>
            <w:r w:rsidRPr="007C5B83">
              <w:t>4</w:t>
            </w:r>
            <w:r w:rsidR="00EA7379" w:rsidRPr="007C5B83">
              <w:t>16</w:t>
            </w:r>
            <w:r w:rsidRPr="007C5B83">
              <w:t>2</w:t>
            </w:r>
          </w:p>
        </w:tc>
      </w:tr>
    </w:tbl>
    <w:p w14:paraId="4CC99E10" w14:textId="47D4728C" w:rsidR="00BD74F1" w:rsidRPr="007C5B83" w:rsidRDefault="005D795E" w:rsidP="00AE4107">
      <w:pPr>
        <w:pStyle w:val="Ttulo2"/>
      </w:pPr>
      <w:bookmarkStart w:id="671" w:name="_Toc169374393"/>
      <w:r w:rsidRPr="007C5B83">
        <w:lastRenderedPageBreak/>
        <w:t xml:space="preserve">Software </w:t>
      </w:r>
      <w:r w:rsidR="00531064" w:rsidRPr="007C5B83">
        <w:t>E</w:t>
      </w:r>
      <w:r w:rsidRPr="007C5B83">
        <w:t xml:space="preserve">stimated </w:t>
      </w:r>
      <w:r w:rsidR="00531064" w:rsidRPr="007C5B83">
        <w:t>C</w:t>
      </w:r>
      <w:r w:rsidRPr="007C5B83">
        <w:t>osts</w:t>
      </w:r>
      <w:bookmarkEnd w:id="671"/>
    </w:p>
    <w:p w14:paraId="37E21475" w14:textId="4F740C9C" w:rsidR="005D795E" w:rsidRDefault="005D795E" w:rsidP="005D795E">
      <w:r w:rsidRPr="007C5B83">
        <w:t xml:space="preserve">The development of the project was done trying to use free access software resources. This </w:t>
      </w:r>
      <w:r w:rsidR="00F52217" w:rsidRPr="007C5B83">
        <w:t>includes</w:t>
      </w:r>
      <w:r w:rsidRPr="007C5B83">
        <w:t xml:space="preserve"> software for 3D design and printing, </w:t>
      </w:r>
      <w:r w:rsidR="00F52217" w:rsidRPr="007C5B83">
        <w:t>PCB design and of course, the project development on the Jetson Nano. Even though the license for SolidWorks costs around 6.300 € annually</w:t>
      </w:r>
      <w:r w:rsidR="005771C0" w:rsidRPr="007C5B83">
        <w:t xml:space="preserve"> </w:t>
      </w:r>
      <w:sdt>
        <w:sdtPr>
          <w:id w:val="1067300757"/>
          <w:citation/>
        </w:sdtPr>
        <w:sdtContent>
          <w:r w:rsidR="005771C0" w:rsidRPr="007C5B83">
            <w:fldChar w:fldCharType="begin"/>
          </w:r>
          <w:r w:rsidR="005771C0" w:rsidRPr="007C5B83">
            <w:instrText xml:space="preserve"> CITATION Sol24 \l 3082 </w:instrText>
          </w:r>
          <w:r w:rsidR="005771C0" w:rsidRPr="007C5B83">
            <w:fldChar w:fldCharType="separate"/>
          </w:r>
          <w:r w:rsidR="000A063E" w:rsidRPr="007C5B83">
            <w:t>[39]</w:t>
          </w:r>
          <w:r w:rsidR="005771C0" w:rsidRPr="007C5B83">
            <w:fldChar w:fldCharType="end"/>
          </w:r>
        </w:sdtContent>
      </w:sdt>
      <w:r w:rsidR="00F52217" w:rsidRPr="007C5B83">
        <w:t>, the university provides free access to it.</w:t>
      </w:r>
    </w:p>
    <w:p w14:paraId="62ECDA72" w14:textId="77777777" w:rsidR="00AD5EFB" w:rsidRPr="007C5B83" w:rsidRDefault="00AD5EFB" w:rsidP="005D795E"/>
    <w:p w14:paraId="3C4C36EE" w14:textId="285E1F7D" w:rsidR="00F52217" w:rsidRPr="007C5B83" w:rsidRDefault="00F52217" w:rsidP="00F52217">
      <w:pPr>
        <w:pStyle w:val="Descripcin"/>
        <w:keepNext/>
      </w:pPr>
      <w:bookmarkStart w:id="672" w:name="_Toc169374409"/>
      <w:r w:rsidRPr="007C5B83">
        <w:t xml:space="preserve">Table </w:t>
      </w:r>
      <w:r w:rsidR="00D43C02">
        <w:fldChar w:fldCharType="begin"/>
      </w:r>
      <w:r w:rsidR="00D43C02">
        <w:instrText xml:space="preserve"> STYLEREF 1 \s </w:instrText>
      </w:r>
      <w:r w:rsidR="00D43C02">
        <w:fldChar w:fldCharType="separate"/>
      </w:r>
      <w:r w:rsidR="00D43C02">
        <w:rPr>
          <w:noProof/>
        </w:rPr>
        <w:t>8</w:t>
      </w:r>
      <w:r w:rsidR="00D43C02">
        <w:fldChar w:fldCharType="end"/>
      </w:r>
      <w:r w:rsidR="00D43C02">
        <w:t>.</w:t>
      </w:r>
      <w:r w:rsidR="00D43C02">
        <w:fldChar w:fldCharType="begin"/>
      </w:r>
      <w:r w:rsidR="00D43C02">
        <w:instrText xml:space="preserve"> SEQ Table \* ARABIC \s 1 </w:instrText>
      </w:r>
      <w:r w:rsidR="00D43C02">
        <w:fldChar w:fldCharType="separate"/>
      </w:r>
      <w:r w:rsidR="00D43C02">
        <w:rPr>
          <w:noProof/>
        </w:rPr>
        <w:t>2</w:t>
      </w:r>
      <w:r w:rsidR="00D43C02">
        <w:fldChar w:fldCharType="end"/>
      </w:r>
      <w:r w:rsidRPr="007C5B83">
        <w:t>: Software Costs</w:t>
      </w:r>
      <w:bookmarkEnd w:id="672"/>
    </w:p>
    <w:tbl>
      <w:tblPr>
        <w:tblStyle w:val="Tablaconcuadrcula5oscura-nfasis1"/>
        <w:tblW w:w="0" w:type="auto"/>
        <w:tblLook w:val="04A0" w:firstRow="1" w:lastRow="0" w:firstColumn="1" w:lastColumn="0" w:noHBand="0" w:noVBand="1"/>
      </w:tblPr>
      <w:tblGrid>
        <w:gridCol w:w="4536"/>
        <w:gridCol w:w="4525"/>
      </w:tblGrid>
      <w:tr w:rsidR="00F52217" w:rsidRPr="007C5B83" w14:paraId="06EEFD40" w14:textId="77777777" w:rsidTr="00F5221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5" w:type="dxa"/>
          </w:tcPr>
          <w:p w14:paraId="21BC5EC9" w14:textId="641D9EB9" w:rsidR="00F52217" w:rsidRPr="007C5B83" w:rsidRDefault="00F52217" w:rsidP="00F52217">
            <w:pPr>
              <w:spacing w:line="360" w:lineRule="auto"/>
              <w:jc w:val="center"/>
            </w:pPr>
            <w:r w:rsidRPr="007C5B83">
              <w:t>Software Resource</w:t>
            </w:r>
          </w:p>
        </w:tc>
        <w:tc>
          <w:tcPr>
            <w:tcW w:w="4606" w:type="dxa"/>
          </w:tcPr>
          <w:p w14:paraId="528D0468" w14:textId="50CC6018" w:rsidR="00F52217" w:rsidRPr="007C5B83" w:rsidRDefault="00F52217" w:rsidP="00F52217">
            <w:pPr>
              <w:spacing w:line="360" w:lineRule="auto"/>
              <w:jc w:val="center"/>
              <w:cnfStyle w:val="100000000000" w:firstRow="1" w:lastRow="0" w:firstColumn="0" w:lastColumn="0" w:oddVBand="0" w:evenVBand="0" w:oddHBand="0" w:evenHBand="0" w:firstRowFirstColumn="0" w:firstRowLastColumn="0" w:lastRowFirstColumn="0" w:lastRowLastColumn="0"/>
            </w:pPr>
            <w:r w:rsidRPr="007C5B83">
              <w:t>Price (€)</w:t>
            </w:r>
          </w:p>
        </w:tc>
      </w:tr>
      <w:tr w:rsidR="00F52217" w:rsidRPr="007C5B83" w14:paraId="12AC0B0E" w14:textId="77777777" w:rsidTr="00F522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5" w:type="dxa"/>
          </w:tcPr>
          <w:p w14:paraId="19763035" w14:textId="0C95170F" w:rsidR="00F52217" w:rsidRPr="007C5B83" w:rsidRDefault="00F52217" w:rsidP="00F52217">
            <w:pPr>
              <w:spacing w:line="360" w:lineRule="auto"/>
              <w:ind w:left="708" w:hanging="708"/>
              <w:jc w:val="center"/>
            </w:pPr>
            <w:proofErr w:type="spellStart"/>
            <w:r w:rsidRPr="007C5B83">
              <w:t>JetPack</w:t>
            </w:r>
            <w:proofErr w:type="spellEnd"/>
            <w:r w:rsidRPr="007C5B83">
              <w:t xml:space="preserve"> SDK</w:t>
            </w:r>
          </w:p>
        </w:tc>
        <w:tc>
          <w:tcPr>
            <w:tcW w:w="4606" w:type="dxa"/>
          </w:tcPr>
          <w:p w14:paraId="66241E52" w14:textId="4EA241C9" w:rsidR="00F52217" w:rsidRPr="007C5B83" w:rsidRDefault="00F52217" w:rsidP="00F52217">
            <w:pPr>
              <w:spacing w:line="360" w:lineRule="auto"/>
              <w:jc w:val="center"/>
              <w:cnfStyle w:val="000000100000" w:firstRow="0" w:lastRow="0" w:firstColumn="0" w:lastColumn="0" w:oddVBand="0" w:evenVBand="0" w:oddHBand="1" w:evenHBand="0" w:firstRowFirstColumn="0" w:firstRowLastColumn="0" w:lastRowFirstColumn="0" w:lastRowLastColumn="0"/>
            </w:pPr>
            <w:r w:rsidRPr="007C5B83">
              <w:t>0</w:t>
            </w:r>
          </w:p>
        </w:tc>
      </w:tr>
      <w:tr w:rsidR="00F52217" w:rsidRPr="007C5B83" w14:paraId="556C2799" w14:textId="77777777" w:rsidTr="00F52217">
        <w:tc>
          <w:tcPr>
            <w:cnfStyle w:val="001000000000" w:firstRow="0" w:lastRow="0" w:firstColumn="1" w:lastColumn="0" w:oddVBand="0" w:evenVBand="0" w:oddHBand="0" w:evenHBand="0" w:firstRowFirstColumn="0" w:firstRowLastColumn="0" w:lastRowFirstColumn="0" w:lastRowLastColumn="0"/>
            <w:tcW w:w="4605" w:type="dxa"/>
          </w:tcPr>
          <w:p w14:paraId="6D30D4B3" w14:textId="2DFF7B3D" w:rsidR="00F52217" w:rsidRPr="007C5B83" w:rsidRDefault="00F52217" w:rsidP="00F52217">
            <w:pPr>
              <w:spacing w:line="360" w:lineRule="auto"/>
              <w:jc w:val="center"/>
            </w:pPr>
            <w:r w:rsidRPr="007C5B83">
              <w:t>Docker</w:t>
            </w:r>
          </w:p>
        </w:tc>
        <w:tc>
          <w:tcPr>
            <w:tcW w:w="4606" w:type="dxa"/>
          </w:tcPr>
          <w:p w14:paraId="055CD536" w14:textId="3D27B132" w:rsidR="00F52217" w:rsidRPr="007C5B83" w:rsidRDefault="00F52217" w:rsidP="00F52217">
            <w:pPr>
              <w:spacing w:line="360" w:lineRule="auto"/>
              <w:jc w:val="center"/>
              <w:cnfStyle w:val="000000000000" w:firstRow="0" w:lastRow="0" w:firstColumn="0" w:lastColumn="0" w:oddVBand="0" w:evenVBand="0" w:oddHBand="0" w:evenHBand="0" w:firstRowFirstColumn="0" w:firstRowLastColumn="0" w:lastRowFirstColumn="0" w:lastRowLastColumn="0"/>
            </w:pPr>
            <w:r w:rsidRPr="007C5B83">
              <w:t>0</w:t>
            </w:r>
          </w:p>
        </w:tc>
      </w:tr>
      <w:tr w:rsidR="00F52217" w:rsidRPr="007C5B83" w14:paraId="35A20BE7" w14:textId="77777777" w:rsidTr="00F522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5" w:type="dxa"/>
          </w:tcPr>
          <w:p w14:paraId="3137EE27" w14:textId="665BB82E" w:rsidR="00F52217" w:rsidRPr="007C5B83" w:rsidRDefault="00F52217" w:rsidP="00F52217">
            <w:pPr>
              <w:spacing w:line="360" w:lineRule="auto"/>
              <w:jc w:val="center"/>
            </w:pPr>
            <w:r w:rsidRPr="007C5B83">
              <w:t>Deepstream</w:t>
            </w:r>
          </w:p>
        </w:tc>
        <w:tc>
          <w:tcPr>
            <w:tcW w:w="4606" w:type="dxa"/>
          </w:tcPr>
          <w:p w14:paraId="49B81247" w14:textId="67B59E1E" w:rsidR="00F52217" w:rsidRPr="007C5B83" w:rsidRDefault="00F52217" w:rsidP="00F52217">
            <w:pPr>
              <w:spacing w:line="360" w:lineRule="auto"/>
              <w:jc w:val="center"/>
              <w:cnfStyle w:val="000000100000" w:firstRow="0" w:lastRow="0" w:firstColumn="0" w:lastColumn="0" w:oddVBand="0" w:evenVBand="0" w:oddHBand="1" w:evenHBand="0" w:firstRowFirstColumn="0" w:firstRowLastColumn="0" w:lastRowFirstColumn="0" w:lastRowLastColumn="0"/>
            </w:pPr>
            <w:r w:rsidRPr="007C5B83">
              <w:t>0</w:t>
            </w:r>
          </w:p>
        </w:tc>
      </w:tr>
      <w:tr w:rsidR="00F52217" w:rsidRPr="007C5B83" w14:paraId="16D1CD53" w14:textId="77777777" w:rsidTr="00F52217">
        <w:tc>
          <w:tcPr>
            <w:cnfStyle w:val="001000000000" w:firstRow="0" w:lastRow="0" w:firstColumn="1" w:lastColumn="0" w:oddVBand="0" w:evenVBand="0" w:oddHBand="0" w:evenHBand="0" w:firstRowFirstColumn="0" w:firstRowLastColumn="0" w:lastRowFirstColumn="0" w:lastRowLastColumn="0"/>
            <w:tcW w:w="4605" w:type="dxa"/>
          </w:tcPr>
          <w:p w14:paraId="24AF7C27" w14:textId="6C364717" w:rsidR="00F52217" w:rsidRPr="007C5B83" w:rsidRDefault="00F52217" w:rsidP="00F52217">
            <w:pPr>
              <w:spacing w:line="360" w:lineRule="auto"/>
              <w:jc w:val="center"/>
            </w:pPr>
            <w:proofErr w:type="spellStart"/>
            <w:r w:rsidRPr="007C5B83">
              <w:t>KiCAD</w:t>
            </w:r>
            <w:proofErr w:type="spellEnd"/>
          </w:p>
        </w:tc>
        <w:tc>
          <w:tcPr>
            <w:tcW w:w="4606" w:type="dxa"/>
          </w:tcPr>
          <w:p w14:paraId="7B3AB8D5" w14:textId="79521B9D" w:rsidR="00F52217" w:rsidRPr="007C5B83" w:rsidRDefault="00F52217" w:rsidP="00F52217">
            <w:pPr>
              <w:spacing w:line="360" w:lineRule="auto"/>
              <w:jc w:val="center"/>
              <w:cnfStyle w:val="000000000000" w:firstRow="0" w:lastRow="0" w:firstColumn="0" w:lastColumn="0" w:oddVBand="0" w:evenVBand="0" w:oddHBand="0" w:evenHBand="0" w:firstRowFirstColumn="0" w:firstRowLastColumn="0" w:lastRowFirstColumn="0" w:lastRowLastColumn="0"/>
            </w:pPr>
            <w:r w:rsidRPr="007C5B83">
              <w:t>0</w:t>
            </w:r>
          </w:p>
        </w:tc>
      </w:tr>
      <w:tr w:rsidR="00F52217" w:rsidRPr="007C5B83" w14:paraId="73E899C2" w14:textId="77777777" w:rsidTr="00F522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5" w:type="dxa"/>
          </w:tcPr>
          <w:p w14:paraId="09BEAC11" w14:textId="4053895D" w:rsidR="00F52217" w:rsidRPr="007C5B83" w:rsidRDefault="00F52217" w:rsidP="00F52217">
            <w:pPr>
              <w:spacing w:line="360" w:lineRule="auto"/>
              <w:jc w:val="center"/>
            </w:pPr>
            <w:r w:rsidRPr="007C5B83">
              <w:t>SolidWorks</w:t>
            </w:r>
          </w:p>
        </w:tc>
        <w:tc>
          <w:tcPr>
            <w:tcW w:w="4606" w:type="dxa"/>
          </w:tcPr>
          <w:p w14:paraId="72DBC384" w14:textId="50BB9710" w:rsidR="00F52217" w:rsidRPr="007C5B83" w:rsidRDefault="00F52217" w:rsidP="00F52217">
            <w:pPr>
              <w:spacing w:line="360" w:lineRule="auto"/>
              <w:jc w:val="center"/>
              <w:cnfStyle w:val="000000100000" w:firstRow="0" w:lastRow="0" w:firstColumn="0" w:lastColumn="0" w:oddVBand="0" w:evenVBand="0" w:oddHBand="1" w:evenHBand="0" w:firstRowFirstColumn="0" w:firstRowLastColumn="0" w:lastRowFirstColumn="0" w:lastRowLastColumn="0"/>
            </w:pPr>
            <w:r w:rsidRPr="007C5B83">
              <w:t>0</w:t>
            </w:r>
          </w:p>
        </w:tc>
      </w:tr>
      <w:tr w:rsidR="00F52217" w:rsidRPr="007C5B83" w14:paraId="7D1F3AFF" w14:textId="77777777" w:rsidTr="00F52217">
        <w:tc>
          <w:tcPr>
            <w:cnfStyle w:val="001000000000" w:firstRow="0" w:lastRow="0" w:firstColumn="1" w:lastColumn="0" w:oddVBand="0" w:evenVBand="0" w:oddHBand="0" w:evenHBand="0" w:firstRowFirstColumn="0" w:firstRowLastColumn="0" w:lastRowFirstColumn="0" w:lastRowLastColumn="0"/>
            <w:tcW w:w="4605" w:type="dxa"/>
          </w:tcPr>
          <w:p w14:paraId="74D895ED" w14:textId="27C9D95A" w:rsidR="00F52217" w:rsidRPr="007C5B83" w:rsidRDefault="00F52217" w:rsidP="00F52217">
            <w:pPr>
              <w:spacing w:line="360" w:lineRule="auto"/>
              <w:jc w:val="center"/>
            </w:pPr>
            <w:r w:rsidRPr="007C5B83">
              <w:t>Ultimaker Cura</w:t>
            </w:r>
          </w:p>
        </w:tc>
        <w:tc>
          <w:tcPr>
            <w:tcW w:w="4606" w:type="dxa"/>
          </w:tcPr>
          <w:p w14:paraId="33FC9CFC" w14:textId="05A41A4E" w:rsidR="00F52217" w:rsidRPr="007C5B83" w:rsidRDefault="00F52217" w:rsidP="00F52217">
            <w:pPr>
              <w:spacing w:line="360" w:lineRule="auto"/>
              <w:jc w:val="center"/>
              <w:cnfStyle w:val="000000000000" w:firstRow="0" w:lastRow="0" w:firstColumn="0" w:lastColumn="0" w:oddVBand="0" w:evenVBand="0" w:oddHBand="0" w:evenHBand="0" w:firstRowFirstColumn="0" w:firstRowLastColumn="0" w:lastRowFirstColumn="0" w:lastRowLastColumn="0"/>
            </w:pPr>
            <w:r w:rsidRPr="007C5B83">
              <w:t>0</w:t>
            </w:r>
          </w:p>
        </w:tc>
      </w:tr>
    </w:tbl>
    <w:p w14:paraId="0D748194" w14:textId="039DAA49" w:rsidR="00F52217" w:rsidRPr="007C5B83" w:rsidRDefault="00F52217" w:rsidP="00AE4107">
      <w:pPr>
        <w:pStyle w:val="Ttulo2"/>
      </w:pPr>
      <w:bookmarkStart w:id="673" w:name="_Toc169374394"/>
      <w:r w:rsidRPr="007C5B83">
        <w:t>Human Resources Estimated Costs</w:t>
      </w:r>
      <w:bookmarkEnd w:id="673"/>
    </w:p>
    <w:p w14:paraId="5E162727" w14:textId="6F9FBBE5" w:rsidR="00405D32" w:rsidRPr="007C5B83" w:rsidRDefault="00405D32" w:rsidP="00F52217">
      <w:r w:rsidRPr="007C5B83">
        <w:t xml:space="preserve">When carrying out this project, the staff was </w:t>
      </w:r>
      <w:r w:rsidR="00531064" w:rsidRPr="007C5B83">
        <w:t>made of</w:t>
      </w:r>
      <w:r w:rsidRPr="007C5B83">
        <w:t xml:space="preserve"> two persons: An Electronic Engineer and the Director. </w:t>
      </w:r>
      <w:r w:rsidR="00531064" w:rsidRPr="007C5B83">
        <w:t>Considering</w:t>
      </w:r>
      <w:r w:rsidRPr="007C5B83">
        <w:t xml:space="preserve"> the degree’s medium hourly rate </w:t>
      </w:r>
      <w:sdt>
        <w:sdtPr>
          <w:id w:val="1396856393"/>
          <w:citation/>
        </w:sdtPr>
        <w:sdtContent>
          <w:r w:rsidRPr="007C5B83">
            <w:fldChar w:fldCharType="begin"/>
          </w:r>
          <w:r w:rsidRPr="007C5B83">
            <w:instrText xml:space="preserve"> CITATION tal \l 3082 </w:instrText>
          </w:r>
          <w:r w:rsidRPr="007C5B83">
            <w:fldChar w:fldCharType="separate"/>
          </w:r>
          <w:r w:rsidR="000A063E" w:rsidRPr="007C5B83">
            <w:t>[40]</w:t>
          </w:r>
          <w:r w:rsidRPr="007C5B83">
            <w:fldChar w:fldCharType="end"/>
          </w:r>
        </w:sdtContent>
      </w:sdt>
      <w:r w:rsidRPr="007C5B83">
        <w:t>, and the time dedicated to the project that rounds to 400 hours, an estimated is obtained.</w:t>
      </w:r>
    </w:p>
    <w:p w14:paraId="7EF8BC27" w14:textId="77777777" w:rsidR="00531064" w:rsidRPr="007C5B83" w:rsidRDefault="00531064" w:rsidP="00F52217"/>
    <w:p w14:paraId="0A16AAF8" w14:textId="72538E0B" w:rsidR="00531064" w:rsidRPr="007C5B83" w:rsidRDefault="00531064" w:rsidP="00531064">
      <w:pPr>
        <w:pStyle w:val="Descripcin"/>
        <w:keepNext/>
      </w:pPr>
      <w:bookmarkStart w:id="674" w:name="_Toc169374410"/>
      <w:r w:rsidRPr="007C5B83">
        <w:t xml:space="preserve">Table </w:t>
      </w:r>
      <w:r w:rsidR="00D43C02">
        <w:fldChar w:fldCharType="begin"/>
      </w:r>
      <w:r w:rsidR="00D43C02">
        <w:instrText xml:space="preserve"> STYLEREF 1 \s </w:instrText>
      </w:r>
      <w:r w:rsidR="00D43C02">
        <w:fldChar w:fldCharType="separate"/>
      </w:r>
      <w:r w:rsidR="00D43C02">
        <w:rPr>
          <w:noProof/>
        </w:rPr>
        <w:t>8</w:t>
      </w:r>
      <w:r w:rsidR="00D43C02">
        <w:fldChar w:fldCharType="end"/>
      </w:r>
      <w:r w:rsidR="00D43C02">
        <w:t>.</w:t>
      </w:r>
      <w:r w:rsidR="00D43C02">
        <w:fldChar w:fldCharType="begin"/>
      </w:r>
      <w:r w:rsidR="00D43C02">
        <w:instrText xml:space="preserve"> SEQ Table \* ARABIC \s 1 </w:instrText>
      </w:r>
      <w:r w:rsidR="00D43C02">
        <w:fldChar w:fldCharType="separate"/>
      </w:r>
      <w:r w:rsidR="00D43C02">
        <w:rPr>
          <w:noProof/>
        </w:rPr>
        <w:t>3</w:t>
      </w:r>
      <w:r w:rsidR="00D43C02">
        <w:fldChar w:fldCharType="end"/>
      </w:r>
      <w:r w:rsidRPr="007C5B83">
        <w:t>: Human Resources Costs</w:t>
      </w:r>
      <w:bookmarkEnd w:id="674"/>
    </w:p>
    <w:tbl>
      <w:tblPr>
        <w:tblStyle w:val="Tablaconcuadrcula5oscura-nfasis1"/>
        <w:tblW w:w="0" w:type="auto"/>
        <w:tblLook w:val="04A0" w:firstRow="1" w:lastRow="0" w:firstColumn="1" w:lastColumn="0" w:noHBand="0" w:noVBand="1"/>
      </w:tblPr>
      <w:tblGrid>
        <w:gridCol w:w="2270"/>
        <w:gridCol w:w="2264"/>
        <w:gridCol w:w="2267"/>
        <w:gridCol w:w="2260"/>
      </w:tblGrid>
      <w:tr w:rsidR="00405D32" w:rsidRPr="007C5B83" w14:paraId="6A1B4BA2" w14:textId="77777777" w:rsidTr="00405D3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2" w:type="dxa"/>
          </w:tcPr>
          <w:p w14:paraId="4E77D5D4" w14:textId="7D783B55" w:rsidR="00405D32" w:rsidRPr="007C5B83" w:rsidRDefault="00531064" w:rsidP="00405D32">
            <w:pPr>
              <w:spacing w:line="360" w:lineRule="auto"/>
              <w:jc w:val="center"/>
            </w:pPr>
            <w:r w:rsidRPr="007C5B83">
              <w:t>Human Resources</w:t>
            </w:r>
          </w:p>
        </w:tc>
        <w:tc>
          <w:tcPr>
            <w:tcW w:w="2303" w:type="dxa"/>
          </w:tcPr>
          <w:p w14:paraId="66530EEA" w14:textId="6096414D" w:rsidR="00405D32" w:rsidRPr="007C5B83" w:rsidRDefault="00531064" w:rsidP="00405D32">
            <w:pPr>
              <w:spacing w:line="360" w:lineRule="auto"/>
              <w:jc w:val="center"/>
              <w:cnfStyle w:val="100000000000" w:firstRow="1" w:lastRow="0" w:firstColumn="0" w:lastColumn="0" w:oddVBand="0" w:evenVBand="0" w:oddHBand="0" w:evenHBand="0" w:firstRowFirstColumn="0" w:firstRowLastColumn="0" w:lastRowFirstColumn="0" w:lastRowLastColumn="0"/>
            </w:pPr>
            <w:r w:rsidRPr="007C5B83">
              <w:t>Hourly Rate (€)</w:t>
            </w:r>
          </w:p>
        </w:tc>
        <w:tc>
          <w:tcPr>
            <w:tcW w:w="2303" w:type="dxa"/>
          </w:tcPr>
          <w:p w14:paraId="1B700C3D" w14:textId="0568E6EC" w:rsidR="00405D32" w:rsidRPr="007C5B83" w:rsidRDefault="00531064" w:rsidP="00405D32">
            <w:pPr>
              <w:spacing w:line="360" w:lineRule="auto"/>
              <w:jc w:val="center"/>
              <w:cnfStyle w:val="100000000000" w:firstRow="1" w:lastRow="0" w:firstColumn="0" w:lastColumn="0" w:oddVBand="0" w:evenVBand="0" w:oddHBand="0" w:evenHBand="0" w:firstRowFirstColumn="0" w:firstRowLastColumn="0" w:lastRowFirstColumn="0" w:lastRowLastColumn="0"/>
            </w:pPr>
            <w:r w:rsidRPr="007C5B83">
              <w:t>Number of Hours</w:t>
            </w:r>
          </w:p>
        </w:tc>
        <w:tc>
          <w:tcPr>
            <w:tcW w:w="2303" w:type="dxa"/>
          </w:tcPr>
          <w:p w14:paraId="349242D9" w14:textId="5DCD1683" w:rsidR="00405D32" w:rsidRPr="007C5B83" w:rsidRDefault="00531064" w:rsidP="00405D32">
            <w:pPr>
              <w:spacing w:line="360" w:lineRule="auto"/>
              <w:jc w:val="center"/>
              <w:cnfStyle w:val="100000000000" w:firstRow="1" w:lastRow="0" w:firstColumn="0" w:lastColumn="0" w:oddVBand="0" w:evenVBand="0" w:oddHBand="0" w:evenHBand="0" w:firstRowFirstColumn="0" w:firstRowLastColumn="0" w:lastRowFirstColumn="0" w:lastRowLastColumn="0"/>
            </w:pPr>
            <w:r w:rsidRPr="007C5B83">
              <w:t>Total Cost (€)</w:t>
            </w:r>
          </w:p>
        </w:tc>
      </w:tr>
      <w:tr w:rsidR="00405D32" w:rsidRPr="007C5B83" w14:paraId="6931E284" w14:textId="77777777" w:rsidTr="00405D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2" w:type="dxa"/>
          </w:tcPr>
          <w:p w14:paraId="343166A9" w14:textId="340D73BD" w:rsidR="00405D32" w:rsidRPr="007C5B83" w:rsidRDefault="00531064" w:rsidP="00405D32">
            <w:pPr>
              <w:spacing w:line="360" w:lineRule="auto"/>
              <w:jc w:val="center"/>
            </w:pPr>
            <w:r w:rsidRPr="007C5B83">
              <w:t>Director</w:t>
            </w:r>
          </w:p>
        </w:tc>
        <w:tc>
          <w:tcPr>
            <w:tcW w:w="2303" w:type="dxa"/>
          </w:tcPr>
          <w:p w14:paraId="663C2EF1" w14:textId="255D5E75" w:rsidR="00405D32" w:rsidRPr="007C5B83" w:rsidRDefault="00531064" w:rsidP="00405D32">
            <w:pPr>
              <w:spacing w:line="360" w:lineRule="auto"/>
              <w:jc w:val="center"/>
              <w:cnfStyle w:val="000000100000" w:firstRow="0" w:lastRow="0" w:firstColumn="0" w:lastColumn="0" w:oddVBand="0" w:evenVBand="0" w:oddHBand="1" w:evenHBand="0" w:firstRowFirstColumn="0" w:firstRowLastColumn="0" w:lastRowFirstColumn="0" w:lastRowLastColumn="0"/>
            </w:pPr>
            <w:r w:rsidRPr="007C5B83">
              <w:t>50</w:t>
            </w:r>
          </w:p>
        </w:tc>
        <w:tc>
          <w:tcPr>
            <w:tcW w:w="2303" w:type="dxa"/>
          </w:tcPr>
          <w:p w14:paraId="2DE1D3AE" w14:textId="5BB5688C" w:rsidR="00405D32" w:rsidRPr="007C5B83" w:rsidRDefault="00531064" w:rsidP="00405D32">
            <w:pPr>
              <w:spacing w:line="360" w:lineRule="auto"/>
              <w:jc w:val="center"/>
              <w:cnfStyle w:val="000000100000" w:firstRow="0" w:lastRow="0" w:firstColumn="0" w:lastColumn="0" w:oddVBand="0" w:evenVBand="0" w:oddHBand="1" w:evenHBand="0" w:firstRowFirstColumn="0" w:firstRowLastColumn="0" w:lastRowFirstColumn="0" w:lastRowLastColumn="0"/>
            </w:pPr>
            <w:r w:rsidRPr="007C5B83">
              <w:t>20</w:t>
            </w:r>
          </w:p>
        </w:tc>
        <w:tc>
          <w:tcPr>
            <w:tcW w:w="2303" w:type="dxa"/>
          </w:tcPr>
          <w:p w14:paraId="4B8284EA" w14:textId="398B57D6" w:rsidR="00405D32" w:rsidRPr="007C5B83" w:rsidRDefault="00531064" w:rsidP="00405D32">
            <w:pPr>
              <w:spacing w:line="360" w:lineRule="auto"/>
              <w:jc w:val="center"/>
              <w:cnfStyle w:val="000000100000" w:firstRow="0" w:lastRow="0" w:firstColumn="0" w:lastColumn="0" w:oddVBand="0" w:evenVBand="0" w:oddHBand="1" w:evenHBand="0" w:firstRowFirstColumn="0" w:firstRowLastColumn="0" w:lastRowFirstColumn="0" w:lastRowLastColumn="0"/>
            </w:pPr>
            <w:r w:rsidRPr="007C5B83">
              <w:t>1000</w:t>
            </w:r>
          </w:p>
        </w:tc>
      </w:tr>
      <w:tr w:rsidR="00405D32" w:rsidRPr="007C5B83" w14:paraId="4C3F6E50" w14:textId="77777777" w:rsidTr="00405D32">
        <w:tc>
          <w:tcPr>
            <w:cnfStyle w:val="001000000000" w:firstRow="0" w:lastRow="0" w:firstColumn="1" w:lastColumn="0" w:oddVBand="0" w:evenVBand="0" w:oddHBand="0" w:evenHBand="0" w:firstRowFirstColumn="0" w:firstRowLastColumn="0" w:lastRowFirstColumn="0" w:lastRowLastColumn="0"/>
            <w:tcW w:w="2302" w:type="dxa"/>
          </w:tcPr>
          <w:p w14:paraId="39CBD62B" w14:textId="545800A1" w:rsidR="00405D32" w:rsidRPr="007C5B83" w:rsidRDefault="00531064" w:rsidP="00405D32">
            <w:pPr>
              <w:spacing w:line="360" w:lineRule="auto"/>
              <w:jc w:val="center"/>
            </w:pPr>
            <w:r w:rsidRPr="007C5B83">
              <w:t>Electronic Engineer</w:t>
            </w:r>
          </w:p>
        </w:tc>
        <w:tc>
          <w:tcPr>
            <w:tcW w:w="2303" w:type="dxa"/>
          </w:tcPr>
          <w:p w14:paraId="5BE3FEE5" w14:textId="53724205" w:rsidR="00405D32" w:rsidRPr="007C5B83" w:rsidRDefault="00531064" w:rsidP="00405D32">
            <w:pPr>
              <w:spacing w:line="360" w:lineRule="auto"/>
              <w:jc w:val="center"/>
              <w:cnfStyle w:val="000000000000" w:firstRow="0" w:lastRow="0" w:firstColumn="0" w:lastColumn="0" w:oddVBand="0" w:evenVBand="0" w:oddHBand="0" w:evenHBand="0" w:firstRowFirstColumn="0" w:firstRowLastColumn="0" w:lastRowFirstColumn="0" w:lastRowLastColumn="0"/>
            </w:pPr>
            <w:r w:rsidRPr="007C5B83">
              <w:t>15.6</w:t>
            </w:r>
          </w:p>
        </w:tc>
        <w:tc>
          <w:tcPr>
            <w:tcW w:w="2303" w:type="dxa"/>
          </w:tcPr>
          <w:p w14:paraId="54B677C6" w14:textId="6266C03A" w:rsidR="00405D32" w:rsidRPr="007C5B83" w:rsidRDefault="00531064" w:rsidP="00405D32">
            <w:pPr>
              <w:spacing w:line="360" w:lineRule="auto"/>
              <w:jc w:val="center"/>
              <w:cnfStyle w:val="000000000000" w:firstRow="0" w:lastRow="0" w:firstColumn="0" w:lastColumn="0" w:oddVBand="0" w:evenVBand="0" w:oddHBand="0" w:evenHBand="0" w:firstRowFirstColumn="0" w:firstRowLastColumn="0" w:lastRowFirstColumn="0" w:lastRowLastColumn="0"/>
            </w:pPr>
            <w:r w:rsidRPr="007C5B83">
              <w:t>400</w:t>
            </w:r>
          </w:p>
        </w:tc>
        <w:tc>
          <w:tcPr>
            <w:tcW w:w="2303" w:type="dxa"/>
          </w:tcPr>
          <w:p w14:paraId="771DC5F0" w14:textId="54721A93" w:rsidR="00405D32" w:rsidRPr="007C5B83" w:rsidRDefault="00531064" w:rsidP="00405D32">
            <w:pPr>
              <w:spacing w:line="360" w:lineRule="auto"/>
              <w:jc w:val="center"/>
              <w:cnfStyle w:val="000000000000" w:firstRow="0" w:lastRow="0" w:firstColumn="0" w:lastColumn="0" w:oddVBand="0" w:evenVBand="0" w:oddHBand="0" w:evenHBand="0" w:firstRowFirstColumn="0" w:firstRowLastColumn="0" w:lastRowFirstColumn="0" w:lastRowLastColumn="0"/>
            </w:pPr>
            <w:r w:rsidRPr="007C5B83">
              <w:t>6240</w:t>
            </w:r>
          </w:p>
        </w:tc>
      </w:tr>
      <w:tr w:rsidR="00405D32" w:rsidRPr="007C5B83" w14:paraId="4FEC8D83" w14:textId="77777777" w:rsidTr="00405D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2" w:type="dxa"/>
          </w:tcPr>
          <w:p w14:paraId="3877E315" w14:textId="62E30C91" w:rsidR="00405D32" w:rsidRPr="007C5B83" w:rsidRDefault="00531064" w:rsidP="00405D32">
            <w:pPr>
              <w:spacing w:line="360" w:lineRule="auto"/>
              <w:jc w:val="center"/>
            </w:pPr>
            <w:r w:rsidRPr="007C5B83">
              <w:t>TOTAL</w:t>
            </w:r>
          </w:p>
        </w:tc>
        <w:tc>
          <w:tcPr>
            <w:tcW w:w="2303" w:type="dxa"/>
          </w:tcPr>
          <w:p w14:paraId="6A4F654F" w14:textId="38725ACF" w:rsidR="00405D32" w:rsidRPr="007C5B83" w:rsidRDefault="00531064" w:rsidP="00405D32">
            <w:pPr>
              <w:spacing w:line="360" w:lineRule="auto"/>
              <w:jc w:val="center"/>
              <w:cnfStyle w:val="000000100000" w:firstRow="0" w:lastRow="0" w:firstColumn="0" w:lastColumn="0" w:oddVBand="0" w:evenVBand="0" w:oddHBand="1" w:evenHBand="0" w:firstRowFirstColumn="0" w:firstRowLastColumn="0" w:lastRowFirstColumn="0" w:lastRowLastColumn="0"/>
            </w:pPr>
            <w:r w:rsidRPr="007C5B83">
              <w:t>-</w:t>
            </w:r>
          </w:p>
        </w:tc>
        <w:tc>
          <w:tcPr>
            <w:tcW w:w="2303" w:type="dxa"/>
          </w:tcPr>
          <w:p w14:paraId="02EE68E3" w14:textId="16129623" w:rsidR="00405D32" w:rsidRPr="007C5B83" w:rsidRDefault="00531064" w:rsidP="00405D32">
            <w:pPr>
              <w:spacing w:line="360" w:lineRule="auto"/>
              <w:jc w:val="center"/>
              <w:cnfStyle w:val="000000100000" w:firstRow="0" w:lastRow="0" w:firstColumn="0" w:lastColumn="0" w:oddVBand="0" w:evenVBand="0" w:oddHBand="1" w:evenHBand="0" w:firstRowFirstColumn="0" w:firstRowLastColumn="0" w:lastRowFirstColumn="0" w:lastRowLastColumn="0"/>
            </w:pPr>
            <w:r w:rsidRPr="007C5B83">
              <w:t>-</w:t>
            </w:r>
          </w:p>
        </w:tc>
        <w:tc>
          <w:tcPr>
            <w:tcW w:w="2303" w:type="dxa"/>
          </w:tcPr>
          <w:p w14:paraId="0F3A7022" w14:textId="76D0F2F3" w:rsidR="00405D32" w:rsidRPr="007C5B83" w:rsidRDefault="00531064" w:rsidP="00405D32">
            <w:pPr>
              <w:spacing w:line="360" w:lineRule="auto"/>
              <w:jc w:val="center"/>
              <w:cnfStyle w:val="000000100000" w:firstRow="0" w:lastRow="0" w:firstColumn="0" w:lastColumn="0" w:oddVBand="0" w:evenVBand="0" w:oddHBand="1" w:evenHBand="0" w:firstRowFirstColumn="0" w:firstRowLastColumn="0" w:lastRowFirstColumn="0" w:lastRowLastColumn="0"/>
            </w:pPr>
            <w:r w:rsidRPr="007C5B83">
              <w:t>7240</w:t>
            </w:r>
          </w:p>
        </w:tc>
      </w:tr>
    </w:tbl>
    <w:p w14:paraId="329D06C8" w14:textId="171F0350" w:rsidR="00034FD8" w:rsidRPr="007C5B83" w:rsidRDefault="008A2ADE" w:rsidP="00BC4297">
      <w:pPr>
        <w:pStyle w:val="Ttulo1"/>
      </w:pPr>
      <w:bookmarkStart w:id="675" w:name="_Toc169374395"/>
      <w:r w:rsidRPr="007C5B83">
        <w:lastRenderedPageBreak/>
        <w:t>Ethical Validation</w:t>
      </w:r>
      <w:bookmarkEnd w:id="675"/>
    </w:p>
    <w:p w14:paraId="0A604A5F" w14:textId="7D7C385D" w:rsidR="00907948" w:rsidRDefault="00907948" w:rsidP="00907948">
      <w:r>
        <w:t xml:space="preserve">The present project, focused on the design and implementation of an embedded platform for light mobility vehicles (LMVs), </w:t>
      </w:r>
      <w:r w:rsidR="00582F66">
        <w:t xml:space="preserve">undertakes </w:t>
      </w:r>
      <w:r>
        <w:t xml:space="preserve">multiple ethical issues related to safety, </w:t>
      </w:r>
      <w:r w:rsidR="00582F66">
        <w:t>unbiased</w:t>
      </w:r>
      <w:r>
        <w:t xml:space="preserve"> access to technologies, and environmental sustainability.</w:t>
      </w:r>
    </w:p>
    <w:p w14:paraId="54ECC989" w14:textId="3B9F4979" w:rsidR="008720D9" w:rsidRDefault="00907948" w:rsidP="00907948">
      <w:r>
        <w:t xml:space="preserve">The first ethical consideration </w:t>
      </w:r>
      <w:r w:rsidR="008720D9">
        <w:t>refers</w:t>
      </w:r>
      <w:r>
        <w:t xml:space="preserve"> to the use of artificial intelligence (AI)</w:t>
      </w:r>
      <w:r w:rsidR="008720D9">
        <w:t>, which r</w:t>
      </w:r>
      <w:r>
        <w:t xml:space="preserve">ecent advancements in this field have placed </w:t>
      </w:r>
      <w:r w:rsidR="008720D9">
        <w:t>it</w:t>
      </w:r>
      <w:r>
        <w:t xml:space="preserve"> at the </w:t>
      </w:r>
      <w:r w:rsidR="00582F66">
        <w:t>vanguard</w:t>
      </w:r>
      <w:r>
        <w:t xml:space="preserve"> of technological discussions. This project </w:t>
      </w:r>
      <w:r w:rsidR="00582F66">
        <w:t>covers</w:t>
      </w:r>
      <w:r>
        <w:t xml:space="preserve"> several ethical principles in the application of AI</w:t>
      </w:r>
      <w:r w:rsidR="008720D9">
        <w:t>, as the usage</w:t>
      </w:r>
      <w:r>
        <w:t xml:space="preserve"> in this project aligns with the principles of beneficence and non-maleficence. Th</w:t>
      </w:r>
      <w:r w:rsidR="00C87CDB">
        <w:t>is</w:t>
      </w:r>
      <w:r>
        <w:t xml:space="preserve"> project has the potential to </w:t>
      </w:r>
      <w:r w:rsidR="008720D9">
        <w:t>substantially</w:t>
      </w:r>
      <w:r>
        <w:t xml:space="preserve"> improve the safety of LMVs, </w:t>
      </w:r>
      <w:r w:rsidR="001D0A6B">
        <w:t xml:space="preserve">decreasing the chances of having </w:t>
      </w:r>
      <w:proofErr w:type="gramStart"/>
      <w:r w:rsidR="001D0A6B">
        <w:t xml:space="preserve">an </w:t>
      </w:r>
      <w:r>
        <w:t xml:space="preserve"> accident</w:t>
      </w:r>
      <w:proofErr w:type="gramEnd"/>
      <w:r>
        <w:t xml:space="preserve"> and </w:t>
      </w:r>
      <w:r w:rsidR="001D0A6B">
        <w:t>greatly improving</w:t>
      </w:r>
      <w:r>
        <w:t xml:space="preserve"> the overall user experience</w:t>
      </w:r>
      <w:r w:rsidR="00C87CDB">
        <w:t xml:space="preserve"> in a very positive way</w:t>
      </w:r>
      <w:r>
        <w:t xml:space="preserve">. </w:t>
      </w:r>
    </w:p>
    <w:p w14:paraId="66278347" w14:textId="0BD84B0B" w:rsidR="00907948" w:rsidRDefault="001D0A6B" w:rsidP="00907948">
      <w:r>
        <w:t>Nonetheless</w:t>
      </w:r>
      <w:r w:rsidR="00907948">
        <w:t xml:space="preserve">, </w:t>
      </w:r>
      <w:r>
        <w:t>as</w:t>
      </w:r>
      <w:r w:rsidR="00907948">
        <w:t xml:space="preserve"> the camera will be scanning and recording in public spaces, it is crucial that data transmission is securely handled to ensure the privacy and security of both the user’s and the public’s data.</w:t>
      </w:r>
      <w:r w:rsidR="00C87CDB">
        <w:t xml:space="preserve"> Data privacy refers to the ability of an individual to determine to what extent their information is </w:t>
      </w:r>
      <w:r>
        <w:t>shared and</w:t>
      </w:r>
      <w:r w:rsidR="00C87CDB">
        <w:t xml:space="preserve"> must be taken into serious consideration as leaks could lead to legal and moral breaches.</w:t>
      </w:r>
    </w:p>
    <w:p w14:paraId="1053D5DC" w14:textId="6244C24E" w:rsidR="00907948" w:rsidRDefault="00907948" w:rsidP="00907948">
      <w:r>
        <w:t xml:space="preserve">The potential future </w:t>
      </w:r>
      <w:r w:rsidR="00582F66">
        <w:t>incorporation</w:t>
      </w:r>
      <w:r>
        <w:t xml:space="preserve"> of a similar system in the Bilbao Town Hall's bicycle program, BilbaoBici, exemplifies the principle of justice, as it will enable all citizens to equally benefit from the accessibility provided by AI technologies.</w:t>
      </w:r>
      <w:r w:rsidR="00C87CDB">
        <w:t xml:space="preserve"> Ultimately</w:t>
      </w:r>
      <w:r>
        <w:t xml:space="preserve">, the ability for users to control and </w:t>
      </w:r>
      <w:r w:rsidR="00582F66">
        <w:t>personalize</w:t>
      </w:r>
      <w:r>
        <w:t xml:space="preserve"> the AI systems according to their needs and preferences aligns with the principle of autonomy. This </w:t>
      </w:r>
      <w:r w:rsidR="00582F66">
        <w:t>allows the</w:t>
      </w:r>
      <w:r>
        <w:t xml:space="preserve"> users to take control of the AI, understand</w:t>
      </w:r>
      <w:r w:rsidR="00582F66">
        <w:t>ing</w:t>
      </w:r>
      <w:r>
        <w:t xml:space="preserve"> how their data is used, </w:t>
      </w:r>
      <w:r w:rsidR="00582F66">
        <w:t>and therefore making</w:t>
      </w:r>
      <w:r>
        <w:t xml:space="preserve"> informed decisions about their interaction with the system.</w:t>
      </w:r>
    </w:p>
    <w:p w14:paraId="7B400760" w14:textId="5A1CA0A1" w:rsidR="00907948" w:rsidRDefault="001D0A6B" w:rsidP="00907948">
      <w:r>
        <w:t>Cycling’s environmental impact is much lower</w:t>
      </w:r>
      <w:r w:rsidR="00907948">
        <w:t xml:space="preserve"> </w:t>
      </w:r>
      <w:r w:rsidR="00BE7552">
        <w:t xml:space="preserve">in comparison with </w:t>
      </w:r>
      <w:r w:rsidR="00907948">
        <w:t xml:space="preserve">other modes of transport, </w:t>
      </w:r>
      <w:r w:rsidR="00BE7552">
        <w:t>like</w:t>
      </w:r>
      <w:r w:rsidR="00907948">
        <w:t xml:space="preserve"> motorized and fuel-consuming vehicles. </w:t>
      </w:r>
      <w:r w:rsidR="00582F66">
        <w:t>Along</w:t>
      </w:r>
      <w:r w:rsidR="00907948">
        <w:t xml:space="preserve"> the Sustainable Development Goals (SDGs), and through the goal of enhancing the safety of light mobility vehicles, this project contributes to the achievement of the following SDGs:</w:t>
      </w:r>
    </w:p>
    <w:p w14:paraId="6267DF64" w14:textId="1987223B" w:rsidR="00907948" w:rsidRDefault="00907948" w:rsidP="00907948">
      <w:pPr>
        <w:pStyle w:val="Prrafodelista"/>
        <w:numPr>
          <w:ilvl w:val="0"/>
          <w:numId w:val="22"/>
        </w:numPr>
      </w:pPr>
      <w:r>
        <w:t xml:space="preserve">Goal 3: Good Health and Well-being: Promoting safer light mobility vehicles can potentially decrease the number of traffic accidents involving LMVs, particularly bicycles. This </w:t>
      </w:r>
      <w:r w:rsidR="00582F66">
        <w:t xml:space="preserve">will help </w:t>
      </w:r>
      <w:r>
        <w:t xml:space="preserve">reduce the high mortality and injury rates associated with these </w:t>
      </w:r>
      <w:r w:rsidR="00BE7552">
        <w:t>vehicles, improving</w:t>
      </w:r>
      <w:r>
        <w:t xml:space="preserve"> public health and well-being</w:t>
      </w:r>
      <w:r w:rsidR="00D83692">
        <w:t>, and therefore, fomenting resilience against medical adversities and creating an overall healthy country.</w:t>
      </w:r>
    </w:p>
    <w:p w14:paraId="711F788B" w14:textId="77777777" w:rsidR="00907948" w:rsidRDefault="00907948" w:rsidP="00907948">
      <w:pPr>
        <w:pStyle w:val="Prrafodelista"/>
      </w:pPr>
    </w:p>
    <w:p w14:paraId="45F1E05C" w14:textId="2EDF77F1" w:rsidR="00907948" w:rsidRDefault="00907948" w:rsidP="00907948">
      <w:pPr>
        <w:pStyle w:val="Prrafodelista"/>
        <w:numPr>
          <w:ilvl w:val="0"/>
          <w:numId w:val="22"/>
        </w:numPr>
      </w:pPr>
      <w:r>
        <w:t>Goal 7: Affordable and Clean Energy: Cycling is an energy-efficient mode of transportation that does not rely on fossil fuels. Other LMVs, such as e-scooters and e-bicycles, use electric energy sourced from clean energy providers, supporting the goal of promoting clean energy usage</w:t>
      </w:r>
      <w:r w:rsidR="00D83692">
        <w:t xml:space="preserve"> and reducing carbon emissions</w:t>
      </w:r>
      <w:r>
        <w:t>.</w:t>
      </w:r>
      <w:r w:rsidR="00D83692">
        <w:t xml:space="preserve"> Nowadays, energy consumption is still the first cause of climate change, as it represents around 60% of greenhouse gas emissions.</w:t>
      </w:r>
    </w:p>
    <w:p w14:paraId="121716B1" w14:textId="77777777" w:rsidR="00907948" w:rsidRDefault="00907948" w:rsidP="00907948">
      <w:pPr>
        <w:pStyle w:val="Prrafodelista"/>
      </w:pPr>
    </w:p>
    <w:p w14:paraId="0CCC2749" w14:textId="38C5781A" w:rsidR="0074356C" w:rsidRDefault="00907948" w:rsidP="001F734F">
      <w:pPr>
        <w:pStyle w:val="Prrafodelista"/>
        <w:numPr>
          <w:ilvl w:val="0"/>
          <w:numId w:val="22"/>
        </w:numPr>
      </w:pPr>
      <w:r>
        <w:t>Goal 9: Industry, Innovation, and Infrastructure: The development of this project contributes to innovation and advances research in new transportation technologies</w:t>
      </w:r>
      <w:r w:rsidR="00BE7552">
        <w:t>,</w:t>
      </w:r>
      <w:r w:rsidR="0074356C">
        <w:t xml:space="preserve"> specifically</w:t>
      </w:r>
      <w:r w:rsidR="00BE7552">
        <w:t xml:space="preserve"> </w:t>
      </w:r>
      <w:r w:rsidR="0074356C">
        <w:t xml:space="preserve">in the field of safety. The investment in research is a key aspect when talking about sustainable development, as the creation of new </w:t>
      </w:r>
      <w:r w:rsidR="00D83692">
        <w:t>employment opportunities and benefits come through that, promoting the use of new technologies and allowing for an efficient use of technological resources.</w:t>
      </w:r>
    </w:p>
    <w:p w14:paraId="33E5AA89" w14:textId="77777777" w:rsidR="0074356C" w:rsidRDefault="0074356C" w:rsidP="0074356C">
      <w:pPr>
        <w:pStyle w:val="Prrafodelista"/>
      </w:pPr>
    </w:p>
    <w:p w14:paraId="192A5F33" w14:textId="77777777" w:rsidR="00907948" w:rsidRDefault="00907948" w:rsidP="00907948">
      <w:pPr>
        <w:pStyle w:val="Prrafodelista"/>
      </w:pPr>
    </w:p>
    <w:p w14:paraId="27F33A19" w14:textId="77777777" w:rsidR="00907948" w:rsidRDefault="00907948" w:rsidP="00907948">
      <w:pPr>
        <w:pStyle w:val="Prrafodelista"/>
        <w:numPr>
          <w:ilvl w:val="0"/>
          <w:numId w:val="22"/>
        </w:numPr>
      </w:pPr>
      <w:r>
        <w:t xml:space="preserve">Goal 11: Sustainable Cities and Communities: Encouraging the use of LMVs as a mode </w:t>
      </w:r>
    </w:p>
    <w:p w14:paraId="06898425" w14:textId="10F29169" w:rsidR="00907948" w:rsidRDefault="00907948" w:rsidP="00907948">
      <w:pPr>
        <w:pStyle w:val="Prrafodelista"/>
      </w:pPr>
      <w:r>
        <w:t>of transport helps reduce traffic congestion, pollution, and carbon emissions, contributing to more sustainable urban environments</w:t>
      </w:r>
      <w:r w:rsidR="0074356C">
        <w:t xml:space="preserve"> and economic growth. This will be crucial as nowadays a fourth part of the greenhouse gas emissions come from the energy needed for the different transportation methods, and the demand is expected to continue growing.</w:t>
      </w:r>
    </w:p>
    <w:p w14:paraId="64ABA738" w14:textId="77777777" w:rsidR="00907948" w:rsidRDefault="00907948" w:rsidP="00907948">
      <w:pPr>
        <w:pStyle w:val="Prrafodelista"/>
      </w:pPr>
    </w:p>
    <w:p w14:paraId="649F24FB" w14:textId="10E9FEDD" w:rsidR="00907948" w:rsidRDefault="00907948" w:rsidP="00907948">
      <w:pPr>
        <w:pStyle w:val="Prrafodelista"/>
        <w:numPr>
          <w:ilvl w:val="0"/>
          <w:numId w:val="22"/>
        </w:numPr>
      </w:pPr>
      <w:r>
        <w:t xml:space="preserve">Goal 13: Climate Action: Cycling promotes the reduction of greenhouse gas emissions and the use of clean energy, </w:t>
      </w:r>
      <w:r w:rsidR="00BE7552">
        <w:t>by that helping</w:t>
      </w:r>
      <w:r>
        <w:t xml:space="preserve"> mitigating climate change</w:t>
      </w:r>
      <w:r w:rsidR="000F6CEF">
        <w:t xml:space="preserve"> and the global temperature increase</w:t>
      </w:r>
      <w:r>
        <w:t xml:space="preserve"> and supporting sustainable transportation methods.</w:t>
      </w:r>
      <w:r w:rsidR="00D83692">
        <w:t xml:space="preserve"> Many other goals are related to this one, </w:t>
      </w:r>
      <w:r w:rsidR="00C87CDB">
        <w:t>as action in the energetic supply across different areas like industry, transportation, forestall and agricultural is required.</w:t>
      </w:r>
    </w:p>
    <w:p w14:paraId="485A8B19" w14:textId="3EEDD9AA" w:rsidR="00907948" w:rsidRDefault="00907948" w:rsidP="00907948">
      <w:r>
        <w:t>By focusing on improving the safety of light mobility vehicles, this project supports the achievement of a more sustainable future through the Sustainable Development Goals.</w:t>
      </w:r>
      <w:r w:rsidR="00C87CDB">
        <w:t xml:space="preserve"> The competition of the project will suppose an improvement in the mentioned areas, leading to an overall better and more sustainable future.</w:t>
      </w:r>
    </w:p>
    <w:p w14:paraId="2B5670C0" w14:textId="77777777" w:rsidR="00E76328" w:rsidRDefault="00E76328" w:rsidP="00D26D18">
      <w:pPr>
        <w:rPr>
          <w:sz w:val="22"/>
          <w:szCs w:val="18"/>
        </w:rPr>
      </w:pPr>
    </w:p>
    <w:p w14:paraId="0DC92CC6" w14:textId="217A2B9D" w:rsidR="00956494" w:rsidRDefault="00956494" w:rsidP="00D26D18">
      <w:pPr>
        <w:rPr>
          <w:sz w:val="22"/>
          <w:szCs w:val="18"/>
        </w:rPr>
      </w:pPr>
    </w:p>
    <w:p w14:paraId="148D053F" w14:textId="45AB1A21" w:rsidR="00E76328" w:rsidRDefault="00956494" w:rsidP="0060236E">
      <w:pPr>
        <w:spacing w:before="0" w:line="240" w:lineRule="auto"/>
        <w:jc w:val="left"/>
        <w:rPr>
          <w:sz w:val="22"/>
          <w:szCs w:val="18"/>
        </w:rPr>
      </w:pPr>
      <w:r>
        <w:rPr>
          <w:sz w:val="22"/>
          <w:szCs w:val="18"/>
        </w:rPr>
        <w:br w:type="page"/>
      </w:r>
    </w:p>
    <w:p w14:paraId="7EA546E5" w14:textId="780CE285" w:rsidR="009B2916" w:rsidRDefault="009B2916" w:rsidP="00BC4297">
      <w:pPr>
        <w:pStyle w:val="Ttulo1"/>
      </w:pPr>
      <w:bookmarkStart w:id="676" w:name="_Toc169374396"/>
      <w:r w:rsidRPr="007C5B83">
        <w:lastRenderedPageBreak/>
        <w:t>Closure and Future Work</w:t>
      </w:r>
      <w:bookmarkEnd w:id="676"/>
    </w:p>
    <w:p w14:paraId="01981081" w14:textId="50A94048" w:rsidR="00317C8F" w:rsidRDefault="00317C8F" w:rsidP="00AE4107">
      <w:pPr>
        <w:pStyle w:val="Ttulo2"/>
      </w:pPr>
      <w:bookmarkStart w:id="677" w:name="_Toc169374397"/>
      <w:r>
        <w:t>Closure</w:t>
      </w:r>
      <w:bookmarkEnd w:id="677"/>
    </w:p>
    <w:p w14:paraId="5F640BCD" w14:textId="51428FEB" w:rsidR="00C31A90" w:rsidRDefault="00C31A90" w:rsidP="00C31A90">
      <w:r>
        <w:t>The development of this project has created the opportunity for a new research line in the field of embedded systems aimed at preventing road accidents and enhancing overall security for light mobility vehicles (LMVs). It has been immensely rewarding to undertake this project using cutting-edge technologies like AI vision algorithms, 3D printing, and PCB fabrication, and combining all these elements to create a stable and functional prototype.</w:t>
      </w:r>
    </w:p>
    <w:p w14:paraId="437B3273" w14:textId="2E06F7F4" w:rsidR="00317C8F" w:rsidRDefault="00317C8F" w:rsidP="00C31A90">
      <w:r>
        <w:t xml:space="preserve">Once the project has been finished, it is safe to say that all the objectives have been successfully </w:t>
      </w:r>
      <w:r w:rsidR="00F54EA3">
        <w:t>met</w:t>
      </w:r>
      <w:r>
        <w:t xml:space="preserve">. </w:t>
      </w:r>
      <w:r w:rsidR="00D55A90">
        <w:t xml:space="preserve">Although the project is still on a prototyping phase, it is fully functional and entirely fulfils its duty as an intelligent services provider. </w:t>
      </w:r>
    </w:p>
    <w:p w14:paraId="35CDD349" w14:textId="77777777" w:rsidR="00EE29CD" w:rsidRDefault="00EE29CD" w:rsidP="00C31A90">
      <w:r>
        <w:t>The environmental impact, a crucial aspect when evaluating any engineering project, has been positively addressed. The security measures developed can significantly promote bike usage, directly reducing greenhouse gas emissions and improving the general well-being of the population, in addition to decreasing traffic accidents. The deployment of the prototype in the city’s public bicycle system would amplify these benefits, helping democratize technology by promoting the use of cutting-edge innovations and facilitating their control. This approach not only enhances public safety but also fosters greater acceptance and utilization of advanced technological solutions in everyday urban mobility.</w:t>
      </w:r>
    </w:p>
    <w:p w14:paraId="6D4BAB56" w14:textId="01327A5A" w:rsidR="004770CA" w:rsidRDefault="004770CA" w:rsidP="004770CA">
      <w:r>
        <w:t xml:space="preserve">Lastly, thanks to meticulous planning and a thoughtful design process, the project has established a solid foundation for future enhancements and developments. The comprehensive approach taken during the initial phases ensured that each component, from the AI vision algorithms to the 3D-printed parts and the PCB design, was carefully integrated and optimized for performance and reliability. This </w:t>
      </w:r>
      <w:r w:rsidR="002A79D2">
        <w:t>strong</w:t>
      </w:r>
      <w:r>
        <w:t xml:space="preserve"> groundwork not only facilitated the creation of a functional prototype but also identified key areas for potential improvement and innovation.</w:t>
      </w:r>
    </w:p>
    <w:p w14:paraId="26DAA4CB" w14:textId="0E70760E" w:rsidR="004770CA" w:rsidRDefault="004770CA" w:rsidP="004770CA">
      <w:r>
        <w:t xml:space="preserve">As a result, the project is well-positioned to adapt to emerging technologies and incorporate additional features, such as </w:t>
      </w:r>
      <w:r w:rsidR="002A79D2">
        <w:t>Solid State LiDARs,</w:t>
      </w:r>
      <w:r>
        <w:t xml:space="preserve"> improved communication protocols, </w:t>
      </w:r>
      <w:r w:rsidR="002A79D2">
        <w:t>or</w:t>
      </w:r>
      <w:r>
        <w:t xml:space="preserve"> more sophisticated data analytics. Furthermore, the project's documentation and modular design enable seamless updates and scalability, allowing it to evolve alongside advancements in the field. This strong foundation ensures that future iterations can build upon the current success, driving continuous improvement in safety and functionality for </w:t>
      </w:r>
      <w:r w:rsidR="002A79D2">
        <w:t>LMVs</w:t>
      </w:r>
      <w:r>
        <w:t>, and contributing to the broader goal of creating smarter, more sustainable urban environments.</w:t>
      </w:r>
    </w:p>
    <w:p w14:paraId="3453EEB7" w14:textId="77777777" w:rsidR="004770CA" w:rsidRDefault="004770CA" w:rsidP="004770CA"/>
    <w:p w14:paraId="0D6A9920" w14:textId="77777777" w:rsidR="004770CA" w:rsidRDefault="004770CA" w:rsidP="004770CA"/>
    <w:p w14:paraId="7F40D23E" w14:textId="3422671D" w:rsidR="00317C8F" w:rsidRDefault="00317C8F" w:rsidP="00AE4107">
      <w:pPr>
        <w:pStyle w:val="Ttulo2"/>
      </w:pPr>
      <w:bookmarkStart w:id="678" w:name="_Toc169374398"/>
      <w:r>
        <w:lastRenderedPageBreak/>
        <w:t>Future Work</w:t>
      </w:r>
      <w:bookmarkEnd w:id="678"/>
      <w:r w:rsidR="00D55A90">
        <w:t xml:space="preserve"> </w:t>
      </w:r>
    </w:p>
    <w:p w14:paraId="69BA2AEB" w14:textId="75A253B1" w:rsidR="00C31A90" w:rsidRDefault="00C31A90" w:rsidP="00C31A90">
      <w:r>
        <w:t>Although the project development could have been more comprehensive, many planned features were not implemented due to time constraints. Among these, the development of an IoT web application stands out as a crucial next step. This web application would enable users to visualize and interpret collected data, such as distance travelled, average speed, and other saved parameters, on their smartphone, tablet, or laptop. The implementation would involve using a Docker container with a React image.</w:t>
      </w:r>
    </w:p>
    <w:p w14:paraId="6E204C85" w14:textId="1457BCB6" w:rsidR="00C31A90" w:rsidRDefault="00C31A90" w:rsidP="00C31A90">
      <w:r>
        <w:t xml:space="preserve">Another potential upgrade is the redesign and fabrication of all the 3D-printed components using technologies that produce stronger and lighter pieces. Various alternatives could be explored, such as printing with different materials like ABS or other advanced </w:t>
      </w:r>
      <w:r w:rsidR="009B43B1">
        <w:t>composites or</w:t>
      </w:r>
      <w:r>
        <w:t xml:space="preserve"> using injection </w:t>
      </w:r>
      <w:r w:rsidRPr="007E4964">
        <w:t>moulding.</w:t>
      </w:r>
      <w:r>
        <w:t xml:space="preserve"> Redesigning these pieces would allow for better tolerances and an overall improved fit to the bicycle.</w:t>
      </w:r>
    </w:p>
    <w:p w14:paraId="5B2835FA" w14:textId="73E6C48A" w:rsidR="00C31A90" w:rsidRDefault="00C31A90" w:rsidP="00C31A90">
      <w:r>
        <w:t>Regarding the PCB, significant improvements can be made. In this project, the creation of the LED matrix was done similarly to a Raspberry Pi Pico HAT, facilitating the change of microprocessor through socket pins. Instead, implementing an embedded SMD microchip like the RP2040 or alternatives such as the ESP32 or STM32 Cortex M0+ would reduce PCB costs and simplify the process. Additionally, incorporating a Wi-Fi module or similar technologies like LoRa or ZigBee could eliminate the need for a physical connection between the two assemblies, enabling independent functioning. Moreover, integrating a small lithium battery would allow for autonomous use.</w:t>
      </w:r>
    </w:p>
    <w:p w14:paraId="451902DD" w14:textId="63711989" w:rsidR="00C31A90" w:rsidRDefault="00C31A90" w:rsidP="00C31A90">
      <w:r>
        <w:t>Further enhancements could involve adding more advanced sensors to provide additional information, improving obstacle detection and reliability in various environmental conditions. Suitable alternatives include additional 2D or 3D LiDARs, thermal cameras, or webcams.</w:t>
      </w:r>
      <w:r w:rsidR="00D55A90">
        <w:t xml:space="preserve"> The addition of a more precise GPS could allow, combined with an open map software, for exerting more control over the bike.</w:t>
      </w:r>
    </w:p>
    <w:p w14:paraId="016C75EA" w14:textId="10DFD110" w:rsidR="00C31A90" w:rsidRDefault="00C31A90" w:rsidP="00C31A90">
      <w:r>
        <w:t>Establishing communication protocols between LMVs and other vehicles or infrastructure can also enhance overall traffic safety and efficiency. Finally, integrating the platform with IoT applications can facilitate real-time data sharing and remote monitoring, offering valuable insights for urban planning and traffic management.</w:t>
      </w:r>
    </w:p>
    <w:p w14:paraId="38F44A6E" w14:textId="4F5FB29C" w:rsidR="00C31A90" w:rsidRDefault="00C31A90" w:rsidP="00C31A90">
      <w:r>
        <w:t>These advancements will not only enhance the safety and functionality of LMVs but also contribute to</w:t>
      </w:r>
      <w:r w:rsidR="008720D9">
        <w:t xml:space="preserve"> intensify the </w:t>
      </w:r>
      <w:r>
        <w:t>efforts in creating smarter, more sustainable urban environments. Future iterations of the project should continue to prioritize ethical considerations and sustainability, ensuring that technological progress benefits all members of society equitably.</w:t>
      </w:r>
    </w:p>
    <w:p w14:paraId="0ED82F30" w14:textId="77777777" w:rsidR="00C31A90" w:rsidRDefault="00C31A90" w:rsidP="00C31A90"/>
    <w:p w14:paraId="1696FF7C" w14:textId="77777777" w:rsidR="00C31A90" w:rsidRDefault="00C31A90" w:rsidP="00C31A90"/>
    <w:p w14:paraId="198876BA" w14:textId="77777777" w:rsidR="00C31A90" w:rsidRPr="00C31A90" w:rsidRDefault="00C31A90" w:rsidP="00C31A90"/>
    <w:bookmarkStart w:id="679" w:name="_Toc169374399" w:displacedByCustomXml="next"/>
    <w:sdt>
      <w:sdtPr>
        <w:rPr>
          <w:kern w:val="0"/>
          <w:sz w:val="24"/>
        </w:rPr>
        <w:id w:val="1282225508"/>
        <w:docPartObj>
          <w:docPartGallery w:val="Bibliographies"/>
          <w:docPartUnique/>
        </w:docPartObj>
      </w:sdtPr>
      <w:sdtEndPr>
        <w:rPr>
          <w:b w:val="0"/>
          <w:caps w:val="0"/>
          <w:sz w:val="20"/>
        </w:rPr>
      </w:sdtEndPr>
      <w:sdtContent>
        <w:commentRangeStart w:id="680" w:displacedByCustomXml="prev"/>
        <w:commentRangeStart w:id="681" w:displacedByCustomXml="prev"/>
        <w:p w14:paraId="0349C524" w14:textId="4E926BA2" w:rsidR="00E47917" w:rsidRPr="007C5B83" w:rsidRDefault="00E47917" w:rsidP="00BC4297">
          <w:pPr>
            <w:pStyle w:val="Ttulo1"/>
          </w:pPr>
          <w:r w:rsidRPr="007C5B83">
            <w:t>Bibliogra</w:t>
          </w:r>
          <w:commentRangeEnd w:id="680"/>
          <w:r w:rsidR="00002F6B">
            <w:rPr>
              <w:rStyle w:val="Refdecomentario"/>
              <w:b w:val="0"/>
              <w:caps w:val="0"/>
              <w:kern w:val="0"/>
            </w:rPr>
            <w:commentReference w:id="680"/>
          </w:r>
          <w:commentRangeEnd w:id="681"/>
          <w:r w:rsidR="00002F6B">
            <w:rPr>
              <w:rStyle w:val="Refdecomentario"/>
              <w:b w:val="0"/>
              <w:caps w:val="0"/>
              <w:kern w:val="0"/>
            </w:rPr>
            <w:commentReference w:id="681"/>
          </w:r>
          <w:r w:rsidR="00002F6B">
            <w:t>phy</w:t>
          </w:r>
          <w:bookmarkEnd w:id="679"/>
        </w:p>
        <w:sdt>
          <w:sdtPr>
            <w:id w:val="111145805"/>
            <w:bibliography/>
          </w:sdtPr>
          <w:sdtContent>
            <w:p w14:paraId="12EBF640" w14:textId="77777777" w:rsidR="000A063E" w:rsidRPr="007C5B83" w:rsidRDefault="00E47917" w:rsidP="0060236E">
              <w:pPr>
                <w:jc w:val="left"/>
                <w:rPr>
                  <w:rFonts w:ascii="Times New Roman" w:hAnsi="Times New Roman"/>
                </w:rPr>
              </w:pPr>
              <w:r w:rsidRPr="007C5B83">
                <w:fldChar w:fldCharType="begin"/>
              </w:r>
              <w:r w:rsidRPr="007C5B83">
                <w:instrText>BIBLIOGRAPHY</w:instrText>
              </w:r>
              <w:r w:rsidRPr="007C5B83">
                <w:fldChar w:fldCharType="separate"/>
              </w:r>
            </w:p>
            <w:tbl>
              <w:tblPr>
                <w:tblW w:w="17291" w:type="pct"/>
                <w:tblCellSpacing w:w="15" w:type="dxa"/>
                <w:tblInd w:w="-714" w:type="dxa"/>
                <w:tblCellMar>
                  <w:top w:w="15" w:type="dxa"/>
                  <w:left w:w="15" w:type="dxa"/>
                  <w:bottom w:w="15" w:type="dxa"/>
                  <w:right w:w="15" w:type="dxa"/>
                </w:tblCellMar>
                <w:tblLook w:val="04A0" w:firstRow="1" w:lastRow="0" w:firstColumn="1" w:lastColumn="0" w:noHBand="0" w:noVBand="1"/>
              </w:tblPr>
              <w:tblGrid>
                <w:gridCol w:w="401"/>
                <w:gridCol w:w="31235"/>
              </w:tblGrid>
              <w:tr w:rsidR="00002F6B" w:rsidRPr="001F734F" w14:paraId="19818F18" w14:textId="77777777" w:rsidTr="00002F6B">
                <w:trPr>
                  <w:divId w:val="1140615934"/>
                  <w:tblCellSpacing w:w="15" w:type="dxa"/>
                </w:trPr>
                <w:tc>
                  <w:tcPr>
                    <w:tcW w:w="66" w:type="pct"/>
                    <w:hideMark/>
                  </w:tcPr>
                  <w:p w14:paraId="39583130" w14:textId="00CEA2E3" w:rsidR="000A063E" w:rsidRPr="007C5B83" w:rsidRDefault="00002F6B" w:rsidP="0060236E">
                    <w:pPr>
                      <w:pStyle w:val="Bibliografa"/>
                      <w:jc w:val="left"/>
                      <w:rPr>
                        <w:szCs w:val="24"/>
                      </w:rPr>
                    </w:pPr>
                    <w:r>
                      <w:t>[1</w:t>
                    </w:r>
                    <w:r w:rsidR="000A063E" w:rsidRPr="007C5B83">
                      <w:t xml:space="preserve">] </w:t>
                    </w:r>
                  </w:p>
                </w:tc>
                <w:tc>
                  <w:tcPr>
                    <w:tcW w:w="4993" w:type="pct"/>
                    <w:hideMark/>
                  </w:tcPr>
                  <w:p w14:paraId="0763C4CD" w14:textId="77777777" w:rsidR="000A063E" w:rsidRPr="001069BB" w:rsidRDefault="000A063E" w:rsidP="00002F6B">
                    <w:pPr>
                      <w:pStyle w:val="Bibliografa"/>
                      <w:ind w:right="21827"/>
                      <w:jc w:val="left"/>
                      <w:rPr>
                        <w:lang w:val="es-ES"/>
                      </w:rPr>
                    </w:pPr>
                    <w:r w:rsidRPr="001069BB">
                      <w:rPr>
                        <w:lang w:val="es-ES"/>
                      </w:rPr>
                      <w:t xml:space="preserve">Deustotech Smart-Mobility Research Team , Breve descripción de los objetivos de investigación, 2024. </w:t>
                    </w:r>
                  </w:p>
                </w:tc>
              </w:tr>
              <w:tr w:rsidR="00002F6B" w:rsidRPr="001F734F" w14:paraId="6DE1B5B9" w14:textId="77777777" w:rsidTr="00002F6B">
                <w:trPr>
                  <w:divId w:val="1140615934"/>
                  <w:tblCellSpacing w:w="15" w:type="dxa"/>
                </w:trPr>
                <w:tc>
                  <w:tcPr>
                    <w:tcW w:w="66" w:type="pct"/>
                    <w:hideMark/>
                  </w:tcPr>
                  <w:p w14:paraId="1A5B3C0D" w14:textId="77777777" w:rsidR="000A063E" w:rsidRPr="007C5B83" w:rsidRDefault="000A063E" w:rsidP="0060236E">
                    <w:pPr>
                      <w:pStyle w:val="Bibliografa"/>
                      <w:jc w:val="left"/>
                    </w:pPr>
                    <w:r w:rsidRPr="007C5B83">
                      <w:t xml:space="preserve">[2] </w:t>
                    </w:r>
                  </w:p>
                </w:tc>
                <w:tc>
                  <w:tcPr>
                    <w:tcW w:w="4993" w:type="pct"/>
                    <w:hideMark/>
                  </w:tcPr>
                  <w:p w14:paraId="391B7845" w14:textId="77777777" w:rsidR="000A063E" w:rsidRPr="001069BB" w:rsidRDefault="000A063E" w:rsidP="00002F6B">
                    <w:pPr>
                      <w:pStyle w:val="Bibliografa"/>
                      <w:ind w:right="21827"/>
                      <w:jc w:val="left"/>
                      <w:rPr>
                        <w:lang w:val="es-ES"/>
                      </w:rPr>
                    </w:pPr>
                    <w:r w:rsidRPr="001069BB">
                      <w:rPr>
                        <w:lang w:val="es-ES"/>
                      </w:rPr>
                      <w:t>Gobierno de España, Ministerio de Transportes y movilidad Sostenible, «Barometro de la bicicleta,» 2022.</w:t>
                    </w:r>
                  </w:p>
                </w:tc>
              </w:tr>
              <w:tr w:rsidR="00002F6B" w:rsidRPr="007C5B83" w14:paraId="0B78F3F8" w14:textId="77777777" w:rsidTr="00002F6B">
                <w:trPr>
                  <w:divId w:val="1140615934"/>
                  <w:tblCellSpacing w:w="15" w:type="dxa"/>
                </w:trPr>
                <w:tc>
                  <w:tcPr>
                    <w:tcW w:w="66" w:type="pct"/>
                    <w:hideMark/>
                  </w:tcPr>
                  <w:p w14:paraId="07055F10" w14:textId="77777777" w:rsidR="000A063E" w:rsidRPr="007C5B83" w:rsidRDefault="000A063E" w:rsidP="0060236E">
                    <w:pPr>
                      <w:pStyle w:val="Bibliografa"/>
                      <w:jc w:val="left"/>
                    </w:pPr>
                    <w:r w:rsidRPr="007C5B83">
                      <w:t xml:space="preserve">[3] </w:t>
                    </w:r>
                  </w:p>
                </w:tc>
                <w:tc>
                  <w:tcPr>
                    <w:tcW w:w="4993" w:type="pct"/>
                    <w:hideMark/>
                  </w:tcPr>
                  <w:p w14:paraId="741CAF2B" w14:textId="77777777" w:rsidR="000A063E" w:rsidRPr="007C5B83" w:rsidRDefault="000A063E" w:rsidP="00002F6B">
                    <w:pPr>
                      <w:pStyle w:val="Bibliografa"/>
                      <w:ind w:right="21827"/>
                      <w:jc w:val="left"/>
                    </w:pPr>
                    <w:r w:rsidRPr="007C5B83">
                      <w:t>European Road Safety Observatory, «Road Safety Thematic Report, Personal Mobility Devides,» 2021.</w:t>
                    </w:r>
                  </w:p>
                </w:tc>
              </w:tr>
              <w:tr w:rsidR="00002F6B" w:rsidRPr="007C5B83" w14:paraId="6FB281E1" w14:textId="77777777" w:rsidTr="00002F6B">
                <w:trPr>
                  <w:divId w:val="1140615934"/>
                  <w:tblCellSpacing w:w="15" w:type="dxa"/>
                </w:trPr>
                <w:tc>
                  <w:tcPr>
                    <w:tcW w:w="66" w:type="pct"/>
                    <w:hideMark/>
                  </w:tcPr>
                  <w:p w14:paraId="3A342193" w14:textId="77777777" w:rsidR="000A063E" w:rsidRPr="007C5B83" w:rsidRDefault="000A063E" w:rsidP="0060236E">
                    <w:pPr>
                      <w:pStyle w:val="Bibliografa"/>
                      <w:jc w:val="left"/>
                    </w:pPr>
                    <w:r w:rsidRPr="007C5B83">
                      <w:t xml:space="preserve">[4] </w:t>
                    </w:r>
                  </w:p>
                </w:tc>
                <w:tc>
                  <w:tcPr>
                    <w:tcW w:w="4993" w:type="pct"/>
                    <w:hideMark/>
                  </w:tcPr>
                  <w:p w14:paraId="7CF8CBE1" w14:textId="77777777" w:rsidR="000A063E" w:rsidRPr="007C5B83" w:rsidRDefault="000A063E" w:rsidP="00002F6B">
                    <w:pPr>
                      <w:pStyle w:val="Bibliografa"/>
                      <w:ind w:right="21827"/>
                      <w:jc w:val="left"/>
                    </w:pPr>
                    <w:r w:rsidRPr="007C5B83">
                      <w:t xml:space="preserve">M. Satyanarayanan, «‘‘The emergence of edge computing,’’,» de </w:t>
                    </w:r>
                    <w:r w:rsidRPr="007C5B83">
                      <w:rPr>
                        <w:i/>
                        <w:iCs/>
                      </w:rPr>
                      <w:t>Computer, vol 50</w:t>
                    </w:r>
                    <w:r w:rsidRPr="007C5B83">
                      <w:t>, Jan 2017, pp. 30-39.</w:t>
                    </w:r>
                  </w:p>
                </w:tc>
              </w:tr>
              <w:tr w:rsidR="00002F6B" w:rsidRPr="007C5B83" w14:paraId="1607DDAD" w14:textId="77777777" w:rsidTr="00002F6B">
                <w:trPr>
                  <w:divId w:val="1140615934"/>
                  <w:tblCellSpacing w:w="15" w:type="dxa"/>
                </w:trPr>
                <w:tc>
                  <w:tcPr>
                    <w:tcW w:w="66" w:type="pct"/>
                    <w:hideMark/>
                  </w:tcPr>
                  <w:p w14:paraId="2E2D7A6B" w14:textId="77777777" w:rsidR="000A063E" w:rsidRPr="007C5B83" w:rsidRDefault="000A063E" w:rsidP="0060236E">
                    <w:pPr>
                      <w:pStyle w:val="Bibliografa"/>
                      <w:jc w:val="left"/>
                    </w:pPr>
                    <w:r w:rsidRPr="007C5B83">
                      <w:t xml:space="preserve">[5] </w:t>
                    </w:r>
                  </w:p>
                </w:tc>
                <w:tc>
                  <w:tcPr>
                    <w:tcW w:w="4993" w:type="pct"/>
                    <w:hideMark/>
                  </w:tcPr>
                  <w:p w14:paraId="21BE2115" w14:textId="77777777" w:rsidR="000A063E" w:rsidRPr="007C5B83" w:rsidRDefault="000A063E" w:rsidP="00002F6B">
                    <w:pPr>
                      <w:pStyle w:val="Bibliografa"/>
                      <w:ind w:right="21827"/>
                      <w:jc w:val="left"/>
                    </w:pPr>
                    <w:r w:rsidRPr="007C5B83">
                      <w:t xml:space="preserve">W. Shi, Edge Computing: Vision and Challenges, IEEE INTERNET OF THINGS JOURNAL, VOL. 3, NO. 5, Oct. 2016. </w:t>
                    </w:r>
                  </w:p>
                </w:tc>
              </w:tr>
              <w:tr w:rsidR="00002F6B" w:rsidRPr="007C5B83" w14:paraId="6CF6269B" w14:textId="77777777" w:rsidTr="00002F6B">
                <w:trPr>
                  <w:divId w:val="1140615934"/>
                  <w:tblCellSpacing w:w="15" w:type="dxa"/>
                </w:trPr>
                <w:tc>
                  <w:tcPr>
                    <w:tcW w:w="66" w:type="pct"/>
                    <w:hideMark/>
                  </w:tcPr>
                  <w:p w14:paraId="46CFEE6B" w14:textId="77777777" w:rsidR="000A063E" w:rsidRPr="007C5B83" w:rsidRDefault="000A063E" w:rsidP="0060236E">
                    <w:pPr>
                      <w:pStyle w:val="Bibliografa"/>
                      <w:jc w:val="left"/>
                    </w:pPr>
                    <w:r w:rsidRPr="007C5B83">
                      <w:t xml:space="preserve">[6] </w:t>
                    </w:r>
                  </w:p>
                </w:tc>
                <w:tc>
                  <w:tcPr>
                    <w:tcW w:w="4993" w:type="pct"/>
                    <w:hideMark/>
                  </w:tcPr>
                  <w:p w14:paraId="31FA5E08" w14:textId="77777777" w:rsidR="000A063E" w:rsidRPr="007C5B83" w:rsidRDefault="000A063E" w:rsidP="00002F6B">
                    <w:pPr>
                      <w:pStyle w:val="Bibliografa"/>
                      <w:ind w:right="21827"/>
                      <w:jc w:val="left"/>
                    </w:pPr>
                    <w:r w:rsidRPr="007C5B83">
                      <w:t xml:space="preserve">Mandeep Kaur, Manish Mahajan, «Using encryption Algorithms to Enhance the data security in Cloud Computing,» de </w:t>
                    </w:r>
                    <w:r w:rsidRPr="007C5B83">
                      <w:rPr>
                        <w:i/>
                        <w:iCs/>
                      </w:rPr>
                      <w:t>International journal of communication and Computer technology, vol 1</w:t>
                    </w:r>
                    <w:r w:rsidRPr="007C5B83">
                      <w:t xml:space="preserve">, Jan 2013. </w:t>
                    </w:r>
                  </w:p>
                </w:tc>
              </w:tr>
              <w:tr w:rsidR="00002F6B" w:rsidRPr="007C5B83" w14:paraId="7FC3B07B" w14:textId="77777777" w:rsidTr="00002F6B">
                <w:trPr>
                  <w:divId w:val="1140615934"/>
                  <w:tblCellSpacing w:w="15" w:type="dxa"/>
                </w:trPr>
                <w:tc>
                  <w:tcPr>
                    <w:tcW w:w="66" w:type="pct"/>
                    <w:hideMark/>
                  </w:tcPr>
                  <w:p w14:paraId="3A33F003" w14:textId="77777777" w:rsidR="000A063E" w:rsidRPr="007C5B83" w:rsidRDefault="000A063E" w:rsidP="0060236E">
                    <w:pPr>
                      <w:pStyle w:val="Bibliografa"/>
                      <w:jc w:val="left"/>
                    </w:pPr>
                    <w:r w:rsidRPr="007C5B83">
                      <w:t xml:space="preserve">[7] </w:t>
                    </w:r>
                  </w:p>
                </w:tc>
                <w:tc>
                  <w:tcPr>
                    <w:tcW w:w="4993" w:type="pct"/>
                    <w:hideMark/>
                  </w:tcPr>
                  <w:p w14:paraId="758B658C" w14:textId="77777777" w:rsidR="000A063E" w:rsidRPr="007C5B83" w:rsidRDefault="000A063E" w:rsidP="00002F6B">
                    <w:pPr>
                      <w:pStyle w:val="Bibliografa"/>
                      <w:ind w:right="21827"/>
                      <w:jc w:val="left"/>
                    </w:pPr>
                    <w:r w:rsidRPr="007C5B83">
                      <w:t xml:space="preserve">S. S, «Cloud computing an overview,» de </w:t>
                    </w:r>
                    <w:r w:rsidRPr="007C5B83">
                      <w:rPr>
                        <w:i/>
                        <w:iCs/>
                      </w:rPr>
                      <w:t>International Journal of Engineering &amp; Technology, 7 (4) (2018) 2743-2746</w:t>
                    </w:r>
                    <w:r w:rsidRPr="007C5B83">
                      <w:t xml:space="preserve">. </w:t>
                    </w:r>
                  </w:p>
                </w:tc>
              </w:tr>
              <w:tr w:rsidR="00002F6B" w:rsidRPr="007C5B83" w14:paraId="63C24787" w14:textId="77777777" w:rsidTr="00002F6B">
                <w:trPr>
                  <w:divId w:val="1140615934"/>
                  <w:tblCellSpacing w:w="15" w:type="dxa"/>
                </w:trPr>
                <w:tc>
                  <w:tcPr>
                    <w:tcW w:w="66" w:type="pct"/>
                    <w:hideMark/>
                  </w:tcPr>
                  <w:p w14:paraId="11564C02" w14:textId="77777777" w:rsidR="000A063E" w:rsidRPr="007C5B83" w:rsidRDefault="000A063E" w:rsidP="0060236E">
                    <w:pPr>
                      <w:pStyle w:val="Bibliografa"/>
                      <w:jc w:val="left"/>
                    </w:pPr>
                    <w:r w:rsidRPr="007C5B83">
                      <w:t xml:space="preserve">[8] </w:t>
                    </w:r>
                  </w:p>
                </w:tc>
                <w:tc>
                  <w:tcPr>
                    <w:tcW w:w="4993" w:type="pct"/>
                    <w:hideMark/>
                  </w:tcPr>
                  <w:p w14:paraId="36AE9CCD" w14:textId="77777777" w:rsidR="000A063E" w:rsidRPr="007C5B83" w:rsidRDefault="000A063E" w:rsidP="00002F6B">
                    <w:pPr>
                      <w:pStyle w:val="Bibliografa"/>
                      <w:ind w:right="21827"/>
                      <w:jc w:val="left"/>
                    </w:pPr>
                    <w:r w:rsidRPr="007C5B83">
                      <w:t xml:space="preserve">D. M. V. Rieman, "Self-Driving Cars Will Create 2 Petabytes of Data,What are the oportunities for the car Industry?," 2013. </w:t>
                    </w:r>
                  </w:p>
                </w:tc>
              </w:tr>
              <w:tr w:rsidR="00002F6B" w:rsidRPr="007C5B83" w14:paraId="3B417C1B" w14:textId="77777777" w:rsidTr="00002F6B">
                <w:trPr>
                  <w:divId w:val="1140615934"/>
                  <w:tblCellSpacing w:w="15" w:type="dxa"/>
                </w:trPr>
                <w:tc>
                  <w:tcPr>
                    <w:tcW w:w="66" w:type="pct"/>
                    <w:hideMark/>
                  </w:tcPr>
                  <w:p w14:paraId="2F3EE4D4" w14:textId="77777777" w:rsidR="000A063E" w:rsidRPr="007C5B83" w:rsidRDefault="000A063E" w:rsidP="0060236E">
                    <w:pPr>
                      <w:pStyle w:val="Bibliografa"/>
                      <w:jc w:val="left"/>
                    </w:pPr>
                    <w:r w:rsidRPr="007C5B83">
                      <w:t xml:space="preserve">[9] </w:t>
                    </w:r>
                  </w:p>
                </w:tc>
                <w:tc>
                  <w:tcPr>
                    <w:tcW w:w="4993" w:type="pct"/>
                    <w:hideMark/>
                  </w:tcPr>
                  <w:p w14:paraId="1ADD6A3E" w14:textId="77777777" w:rsidR="000A063E" w:rsidRPr="007C5B83" w:rsidRDefault="000A063E" w:rsidP="00002F6B">
                    <w:pPr>
                      <w:pStyle w:val="Bibliografa"/>
                      <w:ind w:right="21827"/>
                      <w:jc w:val="left"/>
                    </w:pPr>
                    <w:r w:rsidRPr="007C5B83">
                      <w:t>L. M. M. A. N. A. A. gerondimos, «IoT: Communication protocols and security threats,» 2023.</w:t>
                    </w:r>
                  </w:p>
                </w:tc>
              </w:tr>
              <w:tr w:rsidR="00002F6B" w:rsidRPr="007C5B83" w14:paraId="7EF4710E" w14:textId="77777777" w:rsidTr="00002F6B">
                <w:trPr>
                  <w:divId w:val="1140615934"/>
                  <w:tblCellSpacing w:w="15" w:type="dxa"/>
                </w:trPr>
                <w:tc>
                  <w:tcPr>
                    <w:tcW w:w="66" w:type="pct"/>
                    <w:hideMark/>
                  </w:tcPr>
                  <w:p w14:paraId="5A42D865" w14:textId="77777777" w:rsidR="000A063E" w:rsidRPr="007C5B83" w:rsidRDefault="000A063E" w:rsidP="0060236E">
                    <w:pPr>
                      <w:pStyle w:val="Bibliografa"/>
                      <w:jc w:val="left"/>
                    </w:pPr>
                    <w:r w:rsidRPr="007C5B83">
                      <w:t xml:space="preserve">[10] </w:t>
                    </w:r>
                  </w:p>
                </w:tc>
                <w:tc>
                  <w:tcPr>
                    <w:tcW w:w="4993" w:type="pct"/>
                    <w:hideMark/>
                  </w:tcPr>
                  <w:p w14:paraId="51748A8F" w14:textId="77777777" w:rsidR="000A063E" w:rsidRPr="007C5B83" w:rsidRDefault="000A063E" w:rsidP="00002F6B">
                    <w:pPr>
                      <w:pStyle w:val="Bibliografa"/>
                      <w:ind w:right="21827"/>
                      <w:jc w:val="left"/>
                    </w:pPr>
                    <w:r w:rsidRPr="007C5B83">
                      <w:t>Cisco, «Fog Computing and the Internet of Things: Extend the Cloud to Where the Things are, White Paper,» Accesed on Abr. 1 2024, Available: https://www.cisco.com/c/dam/en_us/solutions/trends/iot/docs/, 2015.</w:t>
                    </w:r>
                  </w:p>
                </w:tc>
              </w:tr>
              <w:tr w:rsidR="00002F6B" w:rsidRPr="007C5B83" w14:paraId="2D046017" w14:textId="77777777" w:rsidTr="00002F6B">
                <w:trPr>
                  <w:divId w:val="1140615934"/>
                  <w:tblCellSpacing w:w="15" w:type="dxa"/>
                </w:trPr>
                <w:tc>
                  <w:tcPr>
                    <w:tcW w:w="66" w:type="pct"/>
                    <w:hideMark/>
                  </w:tcPr>
                  <w:p w14:paraId="02A20F84" w14:textId="77777777" w:rsidR="000A063E" w:rsidRPr="007C5B83" w:rsidRDefault="000A063E" w:rsidP="0060236E">
                    <w:pPr>
                      <w:pStyle w:val="Bibliografa"/>
                      <w:jc w:val="left"/>
                    </w:pPr>
                    <w:r w:rsidRPr="007C5B83">
                      <w:t xml:space="preserve">[11] </w:t>
                    </w:r>
                  </w:p>
                </w:tc>
                <w:tc>
                  <w:tcPr>
                    <w:tcW w:w="4993" w:type="pct"/>
                    <w:hideMark/>
                  </w:tcPr>
                  <w:p w14:paraId="1E39DDF2" w14:textId="77777777" w:rsidR="000A063E" w:rsidRPr="007C5B83" w:rsidRDefault="000A063E" w:rsidP="00002F6B">
                    <w:pPr>
                      <w:pStyle w:val="Bibliografa"/>
                      <w:ind w:right="21827"/>
                      <w:jc w:val="left"/>
                    </w:pPr>
                    <w:r w:rsidRPr="007C5B83">
                      <w:t>Transformainsights, «Current IoT Forecast Highlights,» Available: https://transformainsights.com/research/forecast/highlights, 2023.</w:t>
                    </w:r>
                  </w:p>
                </w:tc>
              </w:tr>
              <w:tr w:rsidR="00002F6B" w:rsidRPr="007C5B83" w14:paraId="7D861FC1" w14:textId="77777777" w:rsidTr="00002F6B">
                <w:trPr>
                  <w:divId w:val="1140615934"/>
                  <w:tblCellSpacing w:w="15" w:type="dxa"/>
                </w:trPr>
                <w:tc>
                  <w:tcPr>
                    <w:tcW w:w="66" w:type="pct"/>
                    <w:hideMark/>
                  </w:tcPr>
                  <w:p w14:paraId="1BE70E4D" w14:textId="77777777" w:rsidR="000A063E" w:rsidRPr="007C5B83" w:rsidRDefault="000A063E" w:rsidP="0060236E">
                    <w:pPr>
                      <w:pStyle w:val="Bibliografa"/>
                      <w:jc w:val="left"/>
                    </w:pPr>
                    <w:r w:rsidRPr="007C5B83">
                      <w:t xml:space="preserve">[12] </w:t>
                    </w:r>
                  </w:p>
                </w:tc>
                <w:tc>
                  <w:tcPr>
                    <w:tcW w:w="4993" w:type="pct"/>
                    <w:hideMark/>
                  </w:tcPr>
                  <w:p w14:paraId="0A1C5F71" w14:textId="77777777" w:rsidR="000A063E" w:rsidRPr="007C5B83" w:rsidRDefault="000A063E" w:rsidP="00002F6B">
                    <w:pPr>
                      <w:pStyle w:val="Bibliografa"/>
                      <w:ind w:right="21827"/>
                      <w:jc w:val="left"/>
                    </w:pPr>
                    <w:r w:rsidRPr="007C5B83">
                      <w:t xml:space="preserve">V. d. A. A. K. L. M. D. Gupta, «Smart Sensors for Industrial Internet of Things: Challenges, Solutions, and Aplications,» 2021. </w:t>
                    </w:r>
                  </w:p>
                </w:tc>
              </w:tr>
              <w:tr w:rsidR="00002F6B" w:rsidRPr="007C5B83" w14:paraId="5B712F7E" w14:textId="77777777" w:rsidTr="00002F6B">
                <w:trPr>
                  <w:divId w:val="1140615934"/>
                  <w:tblCellSpacing w:w="15" w:type="dxa"/>
                </w:trPr>
                <w:tc>
                  <w:tcPr>
                    <w:tcW w:w="66" w:type="pct"/>
                    <w:hideMark/>
                  </w:tcPr>
                  <w:p w14:paraId="1D7D27AD" w14:textId="77777777" w:rsidR="000A063E" w:rsidRPr="007C5B83" w:rsidRDefault="000A063E" w:rsidP="0060236E">
                    <w:pPr>
                      <w:pStyle w:val="Bibliografa"/>
                      <w:jc w:val="left"/>
                    </w:pPr>
                    <w:r w:rsidRPr="007C5B83">
                      <w:t xml:space="preserve">[13] </w:t>
                    </w:r>
                  </w:p>
                </w:tc>
                <w:tc>
                  <w:tcPr>
                    <w:tcW w:w="4993" w:type="pct"/>
                    <w:hideMark/>
                  </w:tcPr>
                  <w:p w14:paraId="6567D55D" w14:textId="77777777" w:rsidR="000A063E" w:rsidRPr="007C5B83" w:rsidRDefault="000A063E" w:rsidP="00002F6B">
                    <w:pPr>
                      <w:pStyle w:val="Bibliografa"/>
                      <w:ind w:right="21827"/>
                      <w:jc w:val="left"/>
                    </w:pPr>
                    <w:r w:rsidRPr="007C5B83">
                      <w:t xml:space="preserve">A. Shandaliya, «Role and Applications of IoT in Online Transactions using,» 2018. </w:t>
                    </w:r>
                  </w:p>
                </w:tc>
              </w:tr>
              <w:tr w:rsidR="00002F6B" w:rsidRPr="007C5B83" w14:paraId="00F06DE9" w14:textId="77777777" w:rsidTr="00002F6B">
                <w:trPr>
                  <w:divId w:val="1140615934"/>
                  <w:tblCellSpacing w:w="15" w:type="dxa"/>
                </w:trPr>
                <w:tc>
                  <w:tcPr>
                    <w:tcW w:w="66" w:type="pct"/>
                    <w:hideMark/>
                  </w:tcPr>
                  <w:p w14:paraId="2037E565" w14:textId="77777777" w:rsidR="000A063E" w:rsidRPr="007C5B83" w:rsidRDefault="000A063E" w:rsidP="0060236E">
                    <w:pPr>
                      <w:pStyle w:val="Bibliografa"/>
                      <w:jc w:val="left"/>
                    </w:pPr>
                    <w:r w:rsidRPr="007C5B83">
                      <w:t xml:space="preserve">[14] </w:t>
                    </w:r>
                  </w:p>
                </w:tc>
                <w:tc>
                  <w:tcPr>
                    <w:tcW w:w="4993" w:type="pct"/>
                    <w:hideMark/>
                  </w:tcPr>
                  <w:p w14:paraId="1B680765" w14:textId="77777777" w:rsidR="000A063E" w:rsidRPr="007C5B83" w:rsidRDefault="000A063E" w:rsidP="00002F6B">
                    <w:pPr>
                      <w:pStyle w:val="Bibliografa"/>
                      <w:ind w:left="283" w:right="21827"/>
                      <w:jc w:val="left"/>
                    </w:pPr>
                    <w:r w:rsidRPr="007C5B83">
                      <w:t xml:space="preserve">K. S. M. Ahmad Khan, «IoT security: Review, blockchain solutions, and open challenges,» May 2018. </w:t>
                    </w:r>
                  </w:p>
                </w:tc>
              </w:tr>
              <w:tr w:rsidR="00002F6B" w:rsidRPr="007C5B83" w14:paraId="71E70769" w14:textId="77777777" w:rsidTr="00002F6B">
                <w:trPr>
                  <w:divId w:val="1140615934"/>
                  <w:tblCellSpacing w:w="15" w:type="dxa"/>
                </w:trPr>
                <w:tc>
                  <w:tcPr>
                    <w:tcW w:w="66" w:type="pct"/>
                    <w:hideMark/>
                  </w:tcPr>
                  <w:p w14:paraId="22B52A4F" w14:textId="77777777" w:rsidR="000A063E" w:rsidRPr="007C5B83" w:rsidRDefault="000A063E" w:rsidP="0060236E">
                    <w:pPr>
                      <w:pStyle w:val="Bibliografa"/>
                      <w:jc w:val="left"/>
                    </w:pPr>
                    <w:r w:rsidRPr="007C5B83">
                      <w:t xml:space="preserve">[15] </w:t>
                    </w:r>
                  </w:p>
                </w:tc>
                <w:tc>
                  <w:tcPr>
                    <w:tcW w:w="4993" w:type="pct"/>
                    <w:hideMark/>
                  </w:tcPr>
                  <w:p w14:paraId="1B24E80D" w14:textId="77777777" w:rsidR="000A063E" w:rsidRPr="007C5B83" w:rsidRDefault="000A063E" w:rsidP="00002F6B">
                    <w:pPr>
                      <w:pStyle w:val="Bibliografa"/>
                      <w:ind w:right="21827"/>
                      <w:jc w:val="left"/>
                    </w:pPr>
                    <w:r w:rsidRPr="007C5B83">
                      <w:t xml:space="preserve">A. &amp;. K. S. &amp;. J. R. Dorri, «Toward an Optimized BlockChain for IoT,» 2017. </w:t>
                    </w:r>
                  </w:p>
                </w:tc>
              </w:tr>
              <w:tr w:rsidR="00002F6B" w:rsidRPr="007C5B83" w14:paraId="47A476A2" w14:textId="77777777" w:rsidTr="00002F6B">
                <w:trPr>
                  <w:divId w:val="1140615934"/>
                  <w:tblCellSpacing w:w="15" w:type="dxa"/>
                </w:trPr>
                <w:tc>
                  <w:tcPr>
                    <w:tcW w:w="66" w:type="pct"/>
                    <w:hideMark/>
                  </w:tcPr>
                  <w:p w14:paraId="471430AE" w14:textId="77777777" w:rsidR="000A063E" w:rsidRPr="007C5B83" w:rsidRDefault="000A063E" w:rsidP="0060236E">
                    <w:pPr>
                      <w:pStyle w:val="Bibliografa"/>
                      <w:jc w:val="left"/>
                    </w:pPr>
                    <w:r w:rsidRPr="007C5B83">
                      <w:t xml:space="preserve">[16] </w:t>
                    </w:r>
                  </w:p>
                </w:tc>
                <w:tc>
                  <w:tcPr>
                    <w:tcW w:w="4993" w:type="pct"/>
                    <w:hideMark/>
                  </w:tcPr>
                  <w:p w14:paraId="6C9C6A3C" w14:textId="77777777" w:rsidR="000A063E" w:rsidRPr="007C5B83" w:rsidRDefault="000A063E" w:rsidP="00002F6B">
                    <w:pPr>
                      <w:pStyle w:val="Bibliografa"/>
                      <w:ind w:right="21827"/>
                      <w:jc w:val="left"/>
                    </w:pPr>
                    <w:r w:rsidRPr="007C5B83">
                      <w:t xml:space="preserve">S. S. a. B. Bhushan, «A Comprehensive survey on Blockchain: Working, security analysis, privacy threats and potential applications,» de </w:t>
                    </w:r>
                    <w:r w:rsidRPr="007C5B83">
                      <w:rPr>
                        <w:i/>
                        <w:iCs/>
                      </w:rPr>
                      <w:t>2019 2nd International Conference on Intelligent Computing, Instrumentation and Control Technologies (ICICICT)</w:t>
                    </w:r>
                    <w:r w:rsidRPr="007C5B83">
                      <w:t xml:space="preserve">, Kannur, India, 2019, pp. 922-926, doi: 10.1109/ICICICT46008.2019.8993210.. </w:t>
                    </w:r>
                  </w:p>
                </w:tc>
              </w:tr>
              <w:tr w:rsidR="00002F6B" w:rsidRPr="007C5B83" w14:paraId="5B7877EB" w14:textId="77777777" w:rsidTr="00002F6B">
                <w:trPr>
                  <w:divId w:val="1140615934"/>
                  <w:tblCellSpacing w:w="15" w:type="dxa"/>
                </w:trPr>
                <w:tc>
                  <w:tcPr>
                    <w:tcW w:w="66" w:type="pct"/>
                  </w:tcPr>
                  <w:p w14:paraId="6E708A4E" w14:textId="77777777" w:rsidR="00002F6B" w:rsidRPr="007C5B83" w:rsidRDefault="00002F6B" w:rsidP="0060236E">
                    <w:pPr>
                      <w:pStyle w:val="Bibliografa"/>
                      <w:jc w:val="left"/>
                    </w:pPr>
                  </w:p>
                </w:tc>
                <w:tc>
                  <w:tcPr>
                    <w:tcW w:w="4993" w:type="pct"/>
                  </w:tcPr>
                  <w:p w14:paraId="6E76B7DC" w14:textId="77777777" w:rsidR="00002F6B" w:rsidRPr="007C5B83" w:rsidRDefault="00002F6B" w:rsidP="00002F6B">
                    <w:pPr>
                      <w:pStyle w:val="Bibliografa"/>
                      <w:ind w:right="21827"/>
                      <w:jc w:val="left"/>
                    </w:pPr>
                  </w:p>
                </w:tc>
              </w:tr>
              <w:tr w:rsidR="00002F6B" w:rsidRPr="007C5B83" w14:paraId="00AD660A" w14:textId="77777777" w:rsidTr="00002F6B">
                <w:trPr>
                  <w:divId w:val="1140615934"/>
                  <w:tblCellSpacing w:w="15" w:type="dxa"/>
                </w:trPr>
                <w:tc>
                  <w:tcPr>
                    <w:tcW w:w="66" w:type="pct"/>
                    <w:hideMark/>
                  </w:tcPr>
                  <w:p w14:paraId="0B6801FE" w14:textId="77777777" w:rsidR="000A063E" w:rsidRPr="007C5B83" w:rsidRDefault="000A063E" w:rsidP="0060236E">
                    <w:pPr>
                      <w:pStyle w:val="Bibliografa"/>
                      <w:jc w:val="left"/>
                    </w:pPr>
                    <w:r w:rsidRPr="007C5B83">
                      <w:t xml:space="preserve">[17] </w:t>
                    </w:r>
                  </w:p>
                </w:tc>
                <w:tc>
                  <w:tcPr>
                    <w:tcW w:w="4993" w:type="pct"/>
                    <w:hideMark/>
                  </w:tcPr>
                  <w:p w14:paraId="30211849" w14:textId="77777777" w:rsidR="000A063E" w:rsidRPr="007C5B83" w:rsidRDefault="000A063E" w:rsidP="00002F6B">
                    <w:pPr>
                      <w:pStyle w:val="Bibliografa"/>
                      <w:ind w:right="21827"/>
                      <w:jc w:val="left"/>
                    </w:pPr>
                    <w:r w:rsidRPr="007C5B83">
                      <w:t>W. H. Organization, «Global status report on road safety 2018,» Geneva, 2018.</w:t>
                    </w:r>
                  </w:p>
                </w:tc>
              </w:tr>
              <w:tr w:rsidR="00002F6B" w:rsidRPr="007C5B83" w14:paraId="4A8E4641" w14:textId="77777777" w:rsidTr="00002F6B">
                <w:trPr>
                  <w:divId w:val="1140615934"/>
                  <w:tblCellSpacing w:w="15" w:type="dxa"/>
                </w:trPr>
                <w:tc>
                  <w:tcPr>
                    <w:tcW w:w="66" w:type="pct"/>
                    <w:hideMark/>
                  </w:tcPr>
                  <w:p w14:paraId="173045FB" w14:textId="77777777" w:rsidR="000A063E" w:rsidRPr="007C5B83" w:rsidRDefault="000A063E" w:rsidP="0060236E">
                    <w:pPr>
                      <w:pStyle w:val="Bibliografa"/>
                      <w:jc w:val="left"/>
                    </w:pPr>
                    <w:r w:rsidRPr="007C5B83">
                      <w:t xml:space="preserve">[18] </w:t>
                    </w:r>
                  </w:p>
                </w:tc>
                <w:tc>
                  <w:tcPr>
                    <w:tcW w:w="4993" w:type="pct"/>
                    <w:hideMark/>
                  </w:tcPr>
                  <w:p w14:paraId="31F97871" w14:textId="77777777" w:rsidR="000A063E" w:rsidRPr="007C5B83" w:rsidRDefault="000A063E" w:rsidP="00002F6B">
                    <w:pPr>
                      <w:pStyle w:val="Bibliografa"/>
                      <w:ind w:right="21827"/>
                      <w:jc w:val="left"/>
                    </w:pPr>
                    <w:r w:rsidRPr="007C5B83">
                      <w:t xml:space="preserve">M. B. Barry Brown, «The Halting problem: Video analysis of self-driving cars in traffic,» </w:t>
                    </w:r>
                    <w:r w:rsidRPr="007C5B83">
                      <w:rPr>
                        <w:i/>
                        <w:iCs/>
                      </w:rPr>
                      <w:t xml:space="preserve">ACM Digital Library, </w:t>
                    </w:r>
                    <w:r w:rsidRPr="007C5B83">
                      <w:t xml:space="preserve">2023. </w:t>
                    </w:r>
                  </w:p>
                </w:tc>
              </w:tr>
              <w:tr w:rsidR="00002F6B" w:rsidRPr="007C5B83" w14:paraId="3E1B4FE8" w14:textId="77777777" w:rsidTr="00002F6B">
                <w:trPr>
                  <w:divId w:val="1140615934"/>
                  <w:tblCellSpacing w:w="15" w:type="dxa"/>
                </w:trPr>
                <w:tc>
                  <w:tcPr>
                    <w:tcW w:w="66" w:type="pct"/>
                    <w:hideMark/>
                  </w:tcPr>
                  <w:p w14:paraId="4F29FA7A" w14:textId="77777777" w:rsidR="000A063E" w:rsidRPr="007C5B83" w:rsidRDefault="000A063E" w:rsidP="0060236E">
                    <w:pPr>
                      <w:pStyle w:val="Bibliografa"/>
                      <w:jc w:val="left"/>
                    </w:pPr>
                    <w:r w:rsidRPr="007C5B83">
                      <w:t xml:space="preserve">[19] </w:t>
                    </w:r>
                  </w:p>
                </w:tc>
                <w:tc>
                  <w:tcPr>
                    <w:tcW w:w="4993" w:type="pct"/>
                    <w:hideMark/>
                  </w:tcPr>
                  <w:p w14:paraId="187AE7CD" w14:textId="77777777" w:rsidR="000A063E" w:rsidRPr="007C5B83" w:rsidRDefault="000A063E" w:rsidP="00002F6B">
                    <w:pPr>
                      <w:pStyle w:val="Bibliografa"/>
                      <w:ind w:right="21827"/>
                      <w:jc w:val="left"/>
                    </w:pPr>
                    <w:r w:rsidRPr="007C5B83">
                      <w:t xml:space="preserve">I. S. Cristian Sandu, «Edge computing for autonomous vehicles. A scoping review.,» 2021. </w:t>
                    </w:r>
                  </w:p>
                </w:tc>
              </w:tr>
              <w:tr w:rsidR="00002F6B" w:rsidRPr="007C5B83" w14:paraId="40E75349" w14:textId="77777777" w:rsidTr="00002F6B">
                <w:trPr>
                  <w:divId w:val="1140615934"/>
                  <w:tblCellSpacing w:w="15" w:type="dxa"/>
                </w:trPr>
                <w:tc>
                  <w:tcPr>
                    <w:tcW w:w="66" w:type="pct"/>
                    <w:hideMark/>
                  </w:tcPr>
                  <w:p w14:paraId="38D5461B" w14:textId="77777777" w:rsidR="000A063E" w:rsidRPr="007C5B83" w:rsidRDefault="000A063E" w:rsidP="0060236E">
                    <w:pPr>
                      <w:pStyle w:val="Bibliografa"/>
                      <w:jc w:val="left"/>
                    </w:pPr>
                    <w:r w:rsidRPr="007C5B83">
                      <w:t xml:space="preserve">[20] </w:t>
                    </w:r>
                  </w:p>
                </w:tc>
                <w:tc>
                  <w:tcPr>
                    <w:tcW w:w="4993" w:type="pct"/>
                    <w:hideMark/>
                  </w:tcPr>
                  <w:p w14:paraId="68EF56F1" w14:textId="77777777" w:rsidR="000A063E" w:rsidRPr="007C5B83" w:rsidRDefault="000A063E" w:rsidP="00002F6B">
                    <w:pPr>
                      <w:pStyle w:val="Bibliografa"/>
                      <w:ind w:right="21827"/>
                      <w:jc w:val="left"/>
                    </w:pPr>
                    <w:r w:rsidRPr="007C5B83">
                      <w:t>Tesla , «Autopilot and Full Self-Driving CapabilityDescription,» extracted from: https://www.tesla.com/support/autopilot.</w:t>
                    </w:r>
                  </w:p>
                </w:tc>
              </w:tr>
              <w:tr w:rsidR="00002F6B" w:rsidRPr="007C5B83" w14:paraId="11C46776" w14:textId="77777777" w:rsidTr="00002F6B">
                <w:trPr>
                  <w:divId w:val="1140615934"/>
                  <w:tblCellSpacing w:w="15" w:type="dxa"/>
                </w:trPr>
                <w:tc>
                  <w:tcPr>
                    <w:tcW w:w="66" w:type="pct"/>
                    <w:hideMark/>
                  </w:tcPr>
                  <w:p w14:paraId="0572FB67" w14:textId="77777777" w:rsidR="000A063E" w:rsidRPr="007C5B83" w:rsidRDefault="000A063E" w:rsidP="0060236E">
                    <w:pPr>
                      <w:pStyle w:val="Bibliografa"/>
                      <w:jc w:val="left"/>
                    </w:pPr>
                    <w:r w:rsidRPr="007C5B83">
                      <w:t xml:space="preserve">[21] </w:t>
                    </w:r>
                  </w:p>
                </w:tc>
                <w:tc>
                  <w:tcPr>
                    <w:tcW w:w="4993" w:type="pct"/>
                    <w:hideMark/>
                  </w:tcPr>
                  <w:p w14:paraId="272356C4" w14:textId="77777777" w:rsidR="000A063E" w:rsidRPr="007C5B83" w:rsidRDefault="000A063E" w:rsidP="00002F6B">
                    <w:pPr>
                      <w:pStyle w:val="Bibliografa"/>
                      <w:ind w:right="21827"/>
                      <w:jc w:val="left"/>
                    </w:pPr>
                    <w:r w:rsidRPr="007C5B83">
                      <w:t>A. J. Hawkin, «Tesla’s Autopilot and Full Self-Driving linked to hundreds of crashes, dozens of deaths,» The Verge , 2024.</w:t>
                    </w:r>
                  </w:p>
                </w:tc>
              </w:tr>
              <w:tr w:rsidR="00002F6B" w:rsidRPr="007C5B83" w14:paraId="2013FCA4" w14:textId="77777777" w:rsidTr="00002F6B">
                <w:trPr>
                  <w:divId w:val="1140615934"/>
                  <w:tblCellSpacing w:w="15" w:type="dxa"/>
                </w:trPr>
                <w:tc>
                  <w:tcPr>
                    <w:tcW w:w="66" w:type="pct"/>
                    <w:hideMark/>
                  </w:tcPr>
                  <w:p w14:paraId="36C1CD92" w14:textId="77777777" w:rsidR="000A063E" w:rsidRPr="007C5B83" w:rsidRDefault="000A063E" w:rsidP="0060236E">
                    <w:pPr>
                      <w:pStyle w:val="Bibliografa"/>
                      <w:jc w:val="left"/>
                    </w:pPr>
                    <w:r w:rsidRPr="007C5B83">
                      <w:t xml:space="preserve">[22] </w:t>
                    </w:r>
                  </w:p>
                </w:tc>
                <w:tc>
                  <w:tcPr>
                    <w:tcW w:w="4993" w:type="pct"/>
                    <w:hideMark/>
                  </w:tcPr>
                  <w:p w14:paraId="43F81A41" w14:textId="77777777" w:rsidR="000A063E" w:rsidRPr="007C5B83" w:rsidRDefault="000A063E" w:rsidP="00002F6B">
                    <w:pPr>
                      <w:pStyle w:val="Bibliografa"/>
                      <w:ind w:right="21827"/>
                      <w:jc w:val="left"/>
                    </w:pPr>
                    <w:r w:rsidRPr="007C5B83">
                      <w:t>R. Abbasi, A. K. Bashir, H. J. Alyamani, F. Amin, J. Doh y J. Chen, «Lidar Point Cloud Compression, Processing and Learning for Autonomous Driving,» 2014.</w:t>
                    </w:r>
                  </w:p>
                </w:tc>
              </w:tr>
              <w:tr w:rsidR="00002F6B" w:rsidRPr="007C5B83" w14:paraId="24967832" w14:textId="77777777" w:rsidTr="00002F6B">
                <w:trPr>
                  <w:divId w:val="1140615934"/>
                  <w:tblCellSpacing w:w="15" w:type="dxa"/>
                </w:trPr>
                <w:tc>
                  <w:tcPr>
                    <w:tcW w:w="66" w:type="pct"/>
                    <w:hideMark/>
                  </w:tcPr>
                  <w:p w14:paraId="39CFEEEE" w14:textId="77777777" w:rsidR="000A063E" w:rsidRPr="007C5B83" w:rsidRDefault="000A063E" w:rsidP="0060236E">
                    <w:pPr>
                      <w:pStyle w:val="Bibliografa"/>
                      <w:jc w:val="left"/>
                    </w:pPr>
                    <w:r w:rsidRPr="007C5B83">
                      <w:t xml:space="preserve">[23] </w:t>
                    </w:r>
                  </w:p>
                </w:tc>
                <w:tc>
                  <w:tcPr>
                    <w:tcW w:w="4993" w:type="pct"/>
                    <w:hideMark/>
                  </w:tcPr>
                  <w:p w14:paraId="790DE1A5" w14:textId="77777777" w:rsidR="000A063E" w:rsidRPr="007C5B83" w:rsidRDefault="000A063E" w:rsidP="00002F6B">
                    <w:pPr>
                      <w:pStyle w:val="Bibliografa"/>
                      <w:ind w:right="21827"/>
                      <w:jc w:val="left"/>
                    </w:pPr>
                    <w:r w:rsidRPr="007C5B83">
                      <w:t xml:space="preserve">J. X. Nanxi Li, «A Progress Review on Solid-State LiDAR andNanophotonics-Based LiDAR Sensors,» </w:t>
                    </w:r>
                    <w:r w:rsidRPr="007C5B83">
                      <w:rPr>
                        <w:i/>
                        <w:iCs/>
                      </w:rPr>
                      <w:t xml:space="preserve">lpr-journal, </w:t>
                    </w:r>
                    <w:r w:rsidRPr="007C5B83">
                      <w:t xml:space="preserve">2022. </w:t>
                    </w:r>
                  </w:p>
                </w:tc>
              </w:tr>
              <w:tr w:rsidR="00002F6B" w:rsidRPr="007C5B83" w14:paraId="2624440E" w14:textId="77777777" w:rsidTr="00002F6B">
                <w:trPr>
                  <w:divId w:val="1140615934"/>
                  <w:tblCellSpacing w:w="15" w:type="dxa"/>
                </w:trPr>
                <w:tc>
                  <w:tcPr>
                    <w:tcW w:w="66" w:type="pct"/>
                    <w:hideMark/>
                  </w:tcPr>
                  <w:p w14:paraId="3B8DD661" w14:textId="77777777" w:rsidR="000A063E" w:rsidRPr="007C5B83" w:rsidRDefault="000A063E" w:rsidP="0060236E">
                    <w:pPr>
                      <w:pStyle w:val="Bibliografa"/>
                      <w:jc w:val="left"/>
                    </w:pPr>
                    <w:r w:rsidRPr="007C5B83">
                      <w:t xml:space="preserve">[24] </w:t>
                    </w:r>
                  </w:p>
                </w:tc>
                <w:tc>
                  <w:tcPr>
                    <w:tcW w:w="4993" w:type="pct"/>
                    <w:hideMark/>
                  </w:tcPr>
                  <w:p w14:paraId="4B661444" w14:textId="77777777" w:rsidR="000A063E" w:rsidRPr="007C5B83" w:rsidRDefault="000A063E" w:rsidP="00002F6B">
                    <w:pPr>
                      <w:pStyle w:val="Bibliografa"/>
                      <w:ind w:right="21827"/>
                      <w:jc w:val="left"/>
                    </w:pPr>
                    <w:r w:rsidRPr="007C5B83">
                      <w:t>GeoTab, «What Is GPS and how do global positioning systems work?,» March 2024.</w:t>
                    </w:r>
                  </w:p>
                </w:tc>
              </w:tr>
              <w:tr w:rsidR="00002F6B" w:rsidRPr="007C5B83" w14:paraId="65147FED" w14:textId="77777777" w:rsidTr="00002F6B">
                <w:trPr>
                  <w:divId w:val="1140615934"/>
                  <w:tblCellSpacing w:w="15" w:type="dxa"/>
                </w:trPr>
                <w:tc>
                  <w:tcPr>
                    <w:tcW w:w="66" w:type="pct"/>
                    <w:hideMark/>
                  </w:tcPr>
                  <w:p w14:paraId="58538E46" w14:textId="77777777" w:rsidR="000A063E" w:rsidRPr="007C5B83" w:rsidRDefault="000A063E" w:rsidP="0060236E">
                    <w:pPr>
                      <w:pStyle w:val="Bibliografa"/>
                      <w:jc w:val="left"/>
                    </w:pPr>
                    <w:r w:rsidRPr="007C5B83">
                      <w:t xml:space="preserve">[25] </w:t>
                    </w:r>
                  </w:p>
                </w:tc>
                <w:tc>
                  <w:tcPr>
                    <w:tcW w:w="4993" w:type="pct"/>
                    <w:hideMark/>
                  </w:tcPr>
                  <w:p w14:paraId="1885EE52" w14:textId="77777777" w:rsidR="000A063E" w:rsidRPr="007C5B83" w:rsidRDefault="000A063E" w:rsidP="00002F6B">
                    <w:pPr>
                      <w:pStyle w:val="Bibliografa"/>
                      <w:ind w:right="21827"/>
                      <w:jc w:val="left"/>
                    </w:pPr>
                    <w:r w:rsidRPr="007C5B83">
                      <w:t>C. BasuMallick, «What Is GPS (Global Positioning System)? Meaning, Types, Working, Examples, and Applications,» 2022.</w:t>
                    </w:r>
                  </w:p>
                </w:tc>
              </w:tr>
              <w:tr w:rsidR="00002F6B" w:rsidRPr="001F734F" w14:paraId="280D8E33" w14:textId="77777777" w:rsidTr="00002F6B">
                <w:trPr>
                  <w:divId w:val="1140615934"/>
                  <w:tblCellSpacing w:w="15" w:type="dxa"/>
                </w:trPr>
                <w:tc>
                  <w:tcPr>
                    <w:tcW w:w="66" w:type="pct"/>
                    <w:hideMark/>
                  </w:tcPr>
                  <w:p w14:paraId="5E7C9384" w14:textId="77777777" w:rsidR="000A063E" w:rsidRPr="007C5B83" w:rsidRDefault="000A063E" w:rsidP="0060236E">
                    <w:pPr>
                      <w:pStyle w:val="Bibliografa"/>
                      <w:jc w:val="left"/>
                    </w:pPr>
                    <w:r w:rsidRPr="007C5B83">
                      <w:t xml:space="preserve">[26] </w:t>
                    </w:r>
                  </w:p>
                </w:tc>
                <w:tc>
                  <w:tcPr>
                    <w:tcW w:w="4993" w:type="pct"/>
                    <w:hideMark/>
                  </w:tcPr>
                  <w:p w14:paraId="6C3428C9" w14:textId="77777777" w:rsidR="000A063E" w:rsidRPr="001069BB" w:rsidRDefault="000A063E" w:rsidP="00002F6B">
                    <w:pPr>
                      <w:pStyle w:val="Bibliografa"/>
                      <w:ind w:right="21827"/>
                      <w:jc w:val="left"/>
                      <w:rPr>
                        <w:lang w:val="es-ES"/>
                      </w:rPr>
                    </w:pPr>
                    <w:r w:rsidRPr="001069BB">
                      <w:rPr>
                        <w:lang w:val="es-ES"/>
                      </w:rPr>
                      <w:t>Kubernetes, «Overview,» [En línea]. Available: https://kubernetes.io/docs/concepts/overview/. [Último acceso: 06 05 2024].</w:t>
                    </w:r>
                  </w:p>
                </w:tc>
              </w:tr>
              <w:tr w:rsidR="00002F6B" w:rsidRPr="007C5B83" w14:paraId="69C6CDE1" w14:textId="77777777" w:rsidTr="00002F6B">
                <w:trPr>
                  <w:divId w:val="1140615934"/>
                  <w:tblCellSpacing w:w="15" w:type="dxa"/>
                </w:trPr>
                <w:tc>
                  <w:tcPr>
                    <w:tcW w:w="66" w:type="pct"/>
                    <w:hideMark/>
                  </w:tcPr>
                  <w:p w14:paraId="2B14F2A6" w14:textId="77777777" w:rsidR="000A063E" w:rsidRPr="007C5B83" w:rsidRDefault="000A063E" w:rsidP="0060236E">
                    <w:pPr>
                      <w:pStyle w:val="Bibliografa"/>
                      <w:jc w:val="left"/>
                    </w:pPr>
                    <w:r w:rsidRPr="007C5B83">
                      <w:t xml:space="preserve">[27] </w:t>
                    </w:r>
                  </w:p>
                </w:tc>
                <w:tc>
                  <w:tcPr>
                    <w:tcW w:w="4993" w:type="pct"/>
                    <w:hideMark/>
                  </w:tcPr>
                  <w:p w14:paraId="5DADA604" w14:textId="77777777" w:rsidR="000A063E" w:rsidRPr="007C5B83" w:rsidRDefault="000A063E" w:rsidP="00002F6B">
                    <w:pPr>
                      <w:pStyle w:val="Bibliografa"/>
                      <w:ind w:right="21827"/>
                      <w:jc w:val="left"/>
                    </w:pPr>
                    <w:r w:rsidRPr="007C5B83">
                      <w:t>Google Cloud, «Kubernetes pricing,» [En línea]. Available: https://cloud.google.com/kubernetes-engine/pricing?hl=es#:~:text=Engine%20(GKE).-,Standard%20edition,%240.10%20per%20cluster%20per%20hour.. [Último acceso: 06 05 2024].</w:t>
                    </w:r>
                  </w:p>
                </w:tc>
              </w:tr>
              <w:tr w:rsidR="00002F6B" w:rsidRPr="007C5B83" w14:paraId="2CF73C22" w14:textId="77777777" w:rsidTr="00002F6B">
                <w:trPr>
                  <w:divId w:val="1140615934"/>
                  <w:tblCellSpacing w:w="15" w:type="dxa"/>
                </w:trPr>
                <w:tc>
                  <w:tcPr>
                    <w:tcW w:w="66" w:type="pct"/>
                    <w:hideMark/>
                  </w:tcPr>
                  <w:p w14:paraId="0AD51632" w14:textId="77777777" w:rsidR="000A063E" w:rsidRPr="007C5B83" w:rsidRDefault="000A063E" w:rsidP="0060236E">
                    <w:pPr>
                      <w:pStyle w:val="Bibliografa"/>
                      <w:jc w:val="left"/>
                    </w:pPr>
                    <w:r w:rsidRPr="007C5B83">
                      <w:t xml:space="preserve">[28] </w:t>
                    </w:r>
                  </w:p>
                </w:tc>
                <w:tc>
                  <w:tcPr>
                    <w:tcW w:w="4993" w:type="pct"/>
                    <w:hideMark/>
                  </w:tcPr>
                  <w:p w14:paraId="2BC12D65" w14:textId="77777777" w:rsidR="000A063E" w:rsidRPr="007C5B83" w:rsidRDefault="000A063E" w:rsidP="00002F6B">
                    <w:pPr>
                      <w:pStyle w:val="Bibliografa"/>
                      <w:ind w:right="21827"/>
                      <w:jc w:val="left"/>
                    </w:pPr>
                    <w:r w:rsidRPr="001069BB">
                      <w:rPr>
                        <w:lang w:val="es-ES"/>
                      </w:rPr>
                      <w:t xml:space="preserve">DigitalOcean, «Kubernetes Pricing,» [En línea]. </w:t>
                    </w:r>
                    <w:r w:rsidRPr="007C5B83">
                      <w:t>Available: https://www.digitalocean.com/pricing/kubernetes. [Último acceso: 06 05 2024].</w:t>
                    </w:r>
                  </w:p>
                </w:tc>
              </w:tr>
              <w:tr w:rsidR="00002F6B" w:rsidRPr="007C5B83" w14:paraId="72DDF284" w14:textId="77777777" w:rsidTr="00002F6B">
                <w:trPr>
                  <w:divId w:val="1140615934"/>
                  <w:tblCellSpacing w:w="15" w:type="dxa"/>
                </w:trPr>
                <w:tc>
                  <w:tcPr>
                    <w:tcW w:w="66" w:type="pct"/>
                    <w:hideMark/>
                  </w:tcPr>
                  <w:p w14:paraId="23CA9FEC" w14:textId="77777777" w:rsidR="000A063E" w:rsidRPr="007C5B83" w:rsidRDefault="000A063E" w:rsidP="0060236E">
                    <w:pPr>
                      <w:pStyle w:val="Bibliografa"/>
                      <w:jc w:val="left"/>
                    </w:pPr>
                    <w:r w:rsidRPr="007C5B83">
                      <w:t xml:space="preserve">[29] </w:t>
                    </w:r>
                  </w:p>
                </w:tc>
                <w:tc>
                  <w:tcPr>
                    <w:tcW w:w="4993" w:type="pct"/>
                    <w:hideMark/>
                  </w:tcPr>
                  <w:p w14:paraId="2F65E3B9" w14:textId="77777777" w:rsidR="000A063E" w:rsidRPr="007C5B83" w:rsidRDefault="000A063E" w:rsidP="00002F6B">
                    <w:pPr>
                      <w:pStyle w:val="Bibliografa"/>
                      <w:ind w:right="21827"/>
                      <w:jc w:val="left"/>
                    </w:pPr>
                    <w:r w:rsidRPr="007C5B83">
                      <w:t>Docker, «Docker Overview,» [En línea]. Available: https://docs.docker.com/get-started/overview/. [Último acceso: 06 05 2024].</w:t>
                    </w:r>
                  </w:p>
                </w:tc>
              </w:tr>
              <w:tr w:rsidR="00002F6B" w:rsidRPr="007C5B83" w14:paraId="58A66E2A" w14:textId="77777777" w:rsidTr="00002F6B">
                <w:trPr>
                  <w:divId w:val="1140615934"/>
                  <w:tblCellSpacing w:w="15" w:type="dxa"/>
                </w:trPr>
                <w:tc>
                  <w:tcPr>
                    <w:tcW w:w="66" w:type="pct"/>
                    <w:hideMark/>
                  </w:tcPr>
                  <w:p w14:paraId="47ADA8A4" w14:textId="77777777" w:rsidR="000A063E" w:rsidRPr="007C5B83" w:rsidRDefault="000A063E" w:rsidP="0060236E">
                    <w:pPr>
                      <w:pStyle w:val="Bibliografa"/>
                      <w:jc w:val="left"/>
                    </w:pPr>
                    <w:r w:rsidRPr="007C5B83">
                      <w:t xml:space="preserve">[30] </w:t>
                    </w:r>
                  </w:p>
                </w:tc>
                <w:tc>
                  <w:tcPr>
                    <w:tcW w:w="4993" w:type="pct"/>
                    <w:hideMark/>
                  </w:tcPr>
                  <w:p w14:paraId="6C2B6AA0" w14:textId="77777777" w:rsidR="000A063E" w:rsidRPr="007C5B83" w:rsidRDefault="000A063E" w:rsidP="00002F6B">
                    <w:pPr>
                      <w:pStyle w:val="Bibliografa"/>
                      <w:ind w:right="21827"/>
                      <w:jc w:val="left"/>
                    </w:pPr>
                    <w:r w:rsidRPr="001069BB">
                      <w:rPr>
                        <w:lang w:val="es-ES"/>
                      </w:rPr>
                      <w:t xml:space="preserve">J. Campbell, «Comparación entre Kubernetes y Docker,» [En línea]. </w:t>
                    </w:r>
                    <w:r w:rsidRPr="007C5B83">
                      <w:t>Available: https://www.atlassian.com/es/microservices/microservices-architecture/kubernetes-vs-docker#:~:text=Docker%20es%20una%20plataforma%20de,tiempos%20de%20ejecución%20de%20contenedores..</w:t>
                    </w:r>
                  </w:p>
                </w:tc>
              </w:tr>
              <w:tr w:rsidR="00002F6B" w:rsidRPr="007C5B83" w14:paraId="7900E6B2" w14:textId="77777777" w:rsidTr="00002F6B">
                <w:trPr>
                  <w:divId w:val="1140615934"/>
                  <w:tblCellSpacing w:w="15" w:type="dxa"/>
                </w:trPr>
                <w:tc>
                  <w:tcPr>
                    <w:tcW w:w="66" w:type="pct"/>
                    <w:hideMark/>
                  </w:tcPr>
                  <w:p w14:paraId="03DD2CC9" w14:textId="77777777" w:rsidR="000A063E" w:rsidRPr="007C5B83" w:rsidRDefault="000A063E" w:rsidP="0060236E">
                    <w:pPr>
                      <w:pStyle w:val="Bibliografa"/>
                      <w:jc w:val="left"/>
                    </w:pPr>
                    <w:r w:rsidRPr="007C5B83">
                      <w:t xml:space="preserve">[31] </w:t>
                    </w:r>
                  </w:p>
                </w:tc>
                <w:tc>
                  <w:tcPr>
                    <w:tcW w:w="4993" w:type="pct"/>
                    <w:hideMark/>
                  </w:tcPr>
                  <w:p w14:paraId="570BC13B" w14:textId="77777777" w:rsidR="000A063E" w:rsidRPr="007C5B83" w:rsidRDefault="000A063E" w:rsidP="00002F6B">
                    <w:pPr>
                      <w:pStyle w:val="Bibliografa"/>
                      <w:ind w:right="21827"/>
                      <w:jc w:val="left"/>
                    </w:pPr>
                    <w:r w:rsidRPr="007C5B83">
                      <w:t>Node-Red, «Node-Red Low-code programming for event-driven applications,» [En línea]. Available: https://nodered.org. [Último acceso: 07 05 2024].</w:t>
                    </w:r>
                  </w:p>
                </w:tc>
              </w:tr>
              <w:tr w:rsidR="00002F6B" w:rsidRPr="001F734F" w14:paraId="53381511" w14:textId="77777777" w:rsidTr="00002F6B">
                <w:trPr>
                  <w:divId w:val="1140615934"/>
                  <w:tblCellSpacing w:w="15" w:type="dxa"/>
                </w:trPr>
                <w:tc>
                  <w:tcPr>
                    <w:tcW w:w="66" w:type="pct"/>
                    <w:hideMark/>
                  </w:tcPr>
                  <w:p w14:paraId="329F3AF1" w14:textId="77777777" w:rsidR="000A063E" w:rsidRPr="007C5B83" w:rsidRDefault="000A063E" w:rsidP="0060236E">
                    <w:pPr>
                      <w:pStyle w:val="Bibliografa"/>
                      <w:jc w:val="left"/>
                    </w:pPr>
                    <w:r w:rsidRPr="007C5B83">
                      <w:lastRenderedPageBreak/>
                      <w:t xml:space="preserve">[32] </w:t>
                    </w:r>
                  </w:p>
                </w:tc>
                <w:tc>
                  <w:tcPr>
                    <w:tcW w:w="4993" w:type="pct"/>
                    <w:hideMark/>
                  </w:tcPr>
                  <w:p w14:paraId="21A50831" w14:textId="77777777" w:rsidR="000A063E" w:rsidRPr="001069BB" w:rsidRDefault="000A063E" w:rsidP="00002F6B">
                    <w:pPr>
                      <w:pStyle w:val="Bibliografa"/>
                      <w:ind w:right="21827"/>
                      <w:jc w:val="left"/>
                      <w:rPr>
                        <w:lang w:val="es-ES"/>
                      </w:rPr>
                    </w:pPr>
                    <w:r w:rsidRPr="001069BB">
                      <w:rPr>
                        <w:lang w:val="es-ES"/>
                      </w:rPr>
                      <w:t>J. Martinez, «Qué es InfluxDB y primeros pasos».</w:t>
                    </w:r>
                  </w:p>
                </w:tc>
              </w:tr>
              <w:tr w:rsidR="00002F6B" w:rsidRPr="001F734F" w14:paraId="534ABF6F" w14:textId="77777777" w:rsidTr="00002F6B">
                <w:trPr>
                  <w:divId w:val="1140615934"/>
                  <w:tblCellSpacing w:w="15" w:type="dxa"/>
                </w:trPr>
                <w:tc>
                  <w:tcPr>
                    <w:tcW w:w="66" w:type="pct"/>
                    <w:hideMark/>
                  </w:tcPr>
                  <w:p w14:paraId="298D2224" w14:textId="77777777" w:rsidR="000A063E" w:rsidRPr="007C5B83" w:rsidRDefault="000A063E" w:rsidP="0060236E">
                    <w:pPr>
                      <w:pStyle w:val="Bibliografa"/>
                      <w:jc w:val="left"/>
                    </w:pPr>
                    <w:r w:rsidRPr="007C5B83">
                      <w:t xml:space="preserve">[33] </w:t>
                    </w:r>
                  </w:p>
                </w:tc>
                <w:tc>
                  <w:tcPr>
                    <w:tcW w:w="4993" w:type="pct"/>
                    <w:hideMark/>
                  </w:tcPr>
                  <w:p w14:paraId="26638750" w14:textId="77777777" w:rsidR="000A063E" w:rsidRPr="001069BB" w:rsidRDefault="000A063E" w:rsidP="00002F6B">
                    <w:pPr>
                      <w:pStyle w:val="Bibliografa"/>
                      <w:ind w:right="21827"/>
                      <w:jc w:val="left"/>
                      <w:rPr>
                        <w:lang w:val="es-ES"/>
                      </w:rPr>
                    </w:pPr>
                    <w:r w:rsidRPr="001069BB">
                      <w:rPr>
                        <w:lang w:val="es-ES"/>
                      </w:rPr>
                      <w:t>Eclipse Foundation, «Eclipse Mosquitto™,» [En línea]. Available: https://mosquitto.org. [Último acceso: 07 05 2024].</w:t>
                    </w:r>
                  </w:p>
                </w:tc>
              </w:tr>
              <w:tr w:rsidR="00002F6B" w:rsidRPr="001F734F" w14:paraId="0F64FFEB" w14:textId="77777777" w:rsidTr="00002F6B">
                <w:trPr>
                  <w:divId w:val="1140615934"/>
                  <w:tblCellSpacing w:w="15" w:type="dxa"/>
                </w:trPr>
                <w:tc>
                  <w:tcPr>
                    <w:tcW w:w="66" w:type="pct"/>
                    <w:hideMark/>
                  </w:tcPr>
                  <w:p w14:paraId="759EE814" w14:textId="77777777" w:rsidR="000A063E" w:rsidRPr="007C5B83" w:rsidRDefault="000A063E" w:rsidP="0060236E">
                    <w:pPr>
                      <w:pStyle w:val="Bibliografa"/>
                      <w:jc w:val="left"/>
                    </w:pPr>
                    <w:r w:rsidRPr="007C5B83">
                      <w:t xml:space="preserve">[34] </w:t>
                    </w:r>
                  </w:p>
                </w:tc>
                <w:tc>
                  <w:tcPr>
                    <w:tcW w:w="4993" w:type="pct"/>
                    <w:hideMark/>
                  </w:tcPr>
                  <w:p w14:paraId="6C3A308A" w14:textId="77777777" w:rsidR="000A063E" w:rsidRPr="001069BB" w:rsidRDefault="000A063E" w:rsidP="00002F6B">
                    <w:pPr>
                      <w:pStyle w:val="Bibliografa"/>
                      <w:ind w:right="21827"/>
                      <w:jc w:val="left"/>
                      <w:rPr>
                        <w:lang w:val="es-ES"/>
                      </w:rPr>
                    </w:pPr>
                    <w:r w:rsidRPr="001069BB">
                      <w:rPr>
                        <w:lang w:val="es-ES"/>
                      </w:rPr>
                      <w:t>Apache Foundation, «Apache Kafka,» [En línea]. Available: https://kafka.apache.org. [Último acceso: 07 05 2024].</w:t>
                    </w:r>
                  </w:p>
                </w:tc>
              </w:tr>
              <w:tr w:rsidR="00002F6B" w:rsidRPr="007C5B83" w14:paraId="5EFB3AD9" w14:textId="77777777" w:rsidTr="00002F6B">
                <w:trPr>
                  <w:divId w:val="1140615934"/>
                  <w:tblCellSpacing w:w="15" w:type="dxa"/>
                </w:trPr>
                <w:tc>
                  <w:tcPr>
                    <w:tcW w:w="66" w:type="pct"/>
                    <w:hideMark/>
                  </w:tcPr>
                  <w:p w14:paraId="30BA8F7F" w14:textId="77777777" w:rsidR="000A063E" w:rsidRPr="007C5B83" w:rsidRDefault="000A063E" w:rsidP="0060236E">
                    <w:pPr>
                      <w:pStyle w:val="Bibliografa"/>
                      <w:jc w:val="left"/>
                    </w:pPr>
                    <w:r w:rsidRPr="007C5B83">
                      <w:t xml:space="preserve">[35] </w:t>
                    </w:r>
                  </w:p>
                </w:tc>
                <w:tc>
                  <w:tcPr>
                    <w:tcW w:w="4993" w:type="pct"/>
                    <w:hideMark/>
                  </w:tcPr>
                  <w:p w14:paraId="001FCCAA" w14:textId="77777777" w:rsidR="000A063E" w:rsidRPr="007C5B83" w:rsidRDefault="000A063E" w:rsidP="00002F6B">
                    <w:pPr>
                      <w:pStyle w:val="Bibliografa"/>
                      <w:ind w:right="21827"/>
                      <w:jc w:val="left"/>
                    </w:pPr>
                    <w:r w:rsidRPr="001069BB">
                      <w:rPr>
                        <w:lang w:val="es-ES"/>
                      </w:rPr>
                      <w:t xml:space="preserve">NVIDIA, «NVIDIA DeepStream SDK,» [En línea]. </w:t>
                    </w:r>
                    <w:r w:rsidRPr="007C5B83">
                      <w:t>Available: https://developer.nvidia.com/deepstream-sdk. [Último acceso: 07 05 2024].</w:t>
                    </w:r>
                  </w:p>
                </w:tc>
              </w:tr>
              <w:tr w:rsidR="00002F6B" w:rsidRPr="007C5B83" w14:paraId="37AC4A03" w14:textId="77777777" w:rsidTr="00002F6B">
                <w:trPr>
                  <w:divId w:val="1140615934"/>
                  <w:tblCellSpacing w:w="15" w:type="dxa"/>
                </w:trPr>
                <w:tc>
                  <w:tcPr>
                    <w:tcW w:w="66" w:type="pct"/>
                    <w:hideMark/>
                  </w:tcPr>
                  <w:p w14:paraId="670D6D4C" w14:textId="77777777" w:rsidR="000A063E" w:rsidRPr="007C5B83" w:rsidRDefault="000A063E" w:rsidP="0060236E">
                    <w:pPr>
                      <w:pStyle w:val="Bibliografa"/>
                      <w:jc w:val="left"/>
                    </w:pPr>
                    <w:r w:rsidRPr="007C5B83">
                      <w:t xml:space="preserve">[36] </w:t>
                    </w:r>
                  </w:p>
                </w:tc>
                <w:tc>
                  <w:tcPr>
                    <w:tcW w:w="4993" w:type="pct"/>
                    <w:hideMark/>
                  </w:tcPr>
                  <w:p w14:paraId="0926FC5E" w14:textId="77777777" w:rsidR="000A063E" w:rsidRPr="007C5B83" w:rsidRDefault="000A063E" w:rsidP="00002F6B">
                    <w:pPr>
                      <w:pStyle w:val="Bibliografa"/>
                      <w:ind w:right="21827"/>
                      <w:jc w:val="left"/>
                    </w:pPr>
                    <w:r w:rsidRPr="007C5B83">
                      <w:t>NVIDIA, «TAO Toolkit Overview,» [En línea]. Available: https://docs.nvidia.com/tao/tao-toolkit/text/overview.html.</w:t>
                    </w:r>
                  </w:p>
                </w:tc>
              </w:tr>
              <w:tr w:rsidR="00002F6B" w:rsidRPr="001F734F" w14:paraId="231B584C" w14:textId="77777777" w:rsidTr="00002F6B">
                <w:trPr>
                  <w:divId w:val="1140615934"/>
                  <w:tblCellSpacing w:w="15" w:type="dxa"/>
                </w:trPr>
                <w:tc>
                  <w:tcPr>
                    <w:tcW w:w="66" w:type="pct"/>
                    <w:hideMark/>
                  </w:tcPr>
                  <w:p w14:paraId="67A020D7" w14:textId="77777777" w:rsidR="000A063E" w:rsidRPr="007C5B83" w:rsidRDefault="000A063E" w:rsidP="0060236E">
                    <w:pPr>
                      <w:pStyle w:val="Bibliografa"/>
                      <w:jc w:val="left"/>
                    </w:pPr>
                    <w:r w:rsidRPr="007C5B83">
                      <w:t xml:space="preserve">[37] </w:t>
                    </w:r>
                  </w:p>
                </w:tc>
                <w:tc>
                  <w:tcPr>
                    <w:tcW w:w="4993" w:type="pct"/>
                    <w:hideMark/>
                  </w:tcPr>
                  <w:p w14:paraId="0518CA73" w14:textId="77777777" w:rsidR="000A063E" w:rsidRPr="001069BB" w:rsidRDefault="000A063E" w:rsidP="00002F6B">
                    <w:pPr>
                      <w:pStyle w:val="Bibliografa"/>
                      <w:ind w:right="21827"/>
                      <w:jc w:val="left"/>
                      <w:rPr>
                        <w:lang w:val="es-ES"/>
                      </w:rPr>
                    </w:pPr>
                    <w:r w:rsidRPr="001069BB">
                      <w:rPr>
                        <w:lang w:val="es-ES"/>
                      </w:rPr>
                      <w:t>Proto-Electronics, «Cómo afrontar el impacto en el PCB de la escasez de componentes,» 2023.</w:t>
                    </w:r>
                  </w:p>
                </w:tc>
              </w:tr>
              <w:tr w:rsidR="00002F6B" w:rsidRPr="001F734F" w14:paraId="17C90D02" w14:textId="77777777" w:rsidTr="00002F6B">
                <w:trPr>
                  <w:divId w:val="1140615934"/>
                  <w:tblCellSpacing w:w="15" w:type="dxa"/>
                </w:trPr>
                <w:tc>
                  <w:tcPr>
                    <w:tcW w:w="66" w:type="pct"/>
                    <w:hideMark/>
                  </w:tcPr>
                  <w:p w14:paraId="6B173020" w14:textId="77777777" w:rsidR="000A063E" w:rsidRPr="007C5B83" w:rsidRDefault="000A063E" w:rsidP="0060236E">
                    <w:pPr>
                      <w:pStyle w:val="Bibliografa"/>
                      <w:jc w:val="left"/>
                    </w:pPr>
                    <w:r w:rsidRPr="007C5B83">
                      <w:t xml:space="preserve">[38] </w:t>
                    </w:r>
                  </w:p>
                </w:tc>
                <w:tc>
                  <w:tcPr>
                    <w:tcW w:w="4993" w:type="pct"/>
                    <w:hideMark/>
                  </w:tcPr>
                  <w:p w14:paraId="739E37A1" w14:textId="77777777" w:rsidR="000A063E" w:rsidRPr="001069BB" w:rsidRDefault="000A063E" w:rsidP="00002F6B">
                    <w:pPr>
                      <w:pStyle w:val="Bibliografa"/>
                      <w:ind w:right="21827"/>
                      <w:jc w:val="left"/>
                      <w:rPr>
                        <w:lang w:val="es-ES"/>
                      </w:rPr>
                    </w:pPr>
                    <w:r w:rsidRPr="001069BB">
                      <w:rPr>
                        <w:lang w:val="es-ES"/>
                      </w:rPr>
                      <w:t>M. Gimenez, «La guerra de Ucrania golpea más aún a la industria de los chips,» CincoDias, 2022.</w:t>
                    </w:r>
                  </w:p>
                </w:tc>
              </w:tr>
              <w:tr w:rsidR="00002F6B" w:rsidRPr="001F734F" w14:paraId="71791034" w14:textId="77777777" w:rsidTr="00002F6B">
                <w:trPr>
                  <w:divId w:val="1140615934"/>
                  <w:tblCellSpacing w:w="15" w:type="dxa"/>
                </w:trPr>
                <w:tc>
                  <w:tcPr>
                    <w:tcW w:w="66" w:type="pct"/>
                    <w:hideMark/>
                  </w:tcPr>
                  <w:p w14:paraId="1704C066" w14:textId="77777777" w:rsidR="000A063E" w:rsidRPr="007C5B83" w:rsidRDefault="000A063E" w:rsidP="0060236E">
                    <w:pPr>
                      <w:pStyle w:val="Bibliografa"/>
                      <w:jc w:val="left"/>
                    </w:pPr>
                    <w:r w:rsidRPr="007C5B83">
                      <w:t xml:space="preserve">[39] </w:t>
                    </w:r>
                  </w:p>
                </w:tc>
                <w:tc>
                  <w:tcPr>
                    <w:tcW w:w="4993" w:type="pct"/>
                    <w:hideMark/>
                  </w:tcPr>
                  <w:p w14:paraId="2C55C526" w14:textId="77777777" w:rsidR="000A063E" w:rsidRPr="001069BB" w:rsidRDefault="000A063E" w:rsidP="00002F6B">
                    <w:pPr>
                      <w:pStyle w:val="Bibliografa"/>
                      <w:ind w:right="21827"/>
                      <w:jc w:val="left"/>
                      <w:rPr>
                        <w:lang w:val="es-ES"/>
                      </w:rPr>
                    </w:pPr>
                    <w:r w:rsidRPr="001069BB">
                      <w:rPr>
                        <w:lang w:val="es-ES"/>
                      </w:rPr>
                      <w:t>Solidworks, «SOLIDWORKS Licensing,» [En línea]. Available: https://www.solidworks.com/how-to-buy/solidworks-licensing. [Último acceso: 07 05 2024].</w:t>
                    </w:r>
                  </w:p>
                </w:tc>
              </w:tr>
              <w:tr w:rsidR="00002F6B" w:rsidRPr="007C5B83" w14:paraId="606EB129" w14:textId="77777777" w:rsidTr="00002F6B">
                <w:trPr>
                  <w:divId w:val="1140615934"/>
                  <w:tblCellSpacing w:w="15" w:type="dxa"/>
                </w:trPr>
                <w:tc>
                  <w:tcPr>
                    <w:tcW w:w="66" w:type="pct"/>
                    <w:hideMark/>
                  </w:tcPr>
                  <w:p w14:paraId="4C6F8D15" w14:textId="77777777" w:rsidR="000A063E" w:rsidRPr="007C5B83" w:rsidRDefault="000A063E" w:rsidP="0060236E">
                    <w:pPr>
                      <w:pStyle w:val="Bibliografa"/>
                      <w:jc w:val="left"/>
                    </w:pPr>
                    <w:r w:rsidRPr="007C5B83">
                      <w:t xml:space="preserve">[40] </w:t>
                    </w:r>
                  </w:p>
                </w:tc>
                <w:tc>
                  <w:tcPr>
                    <w:tcW w:w="4993" w:type="pct"/>
                    <w:hideMark/>
                  </w:tcPr>
                  <w:p w14:paraId="6E843192" w14:textId="77777777" w:rsidR="000A063E" w:rsidRPr="007C5B83" w:rsidRDefault="000A063E" w:rsidP="00002F6B">
                    <w:pPr>
                      <w:pStyle w:val="Bibliografa"/>
                      <w:ind w:right="21827"/>
                      <w:jc w:val="left"/>
                    </w:pPr>
                    <w:r w:rsidRPr="001069BB">
                      <w:rPr>
                        <w:lang w:val="es-ES"/>
                      </w:rPr>
                      <w:t xml:space="preserve">talent.com, «Salario medio para Ingeniero Electronico en España, 2024,» [En línea]. </w:t>
                    </w:r>
                    <w:r w:rsidRPr="007C5B83">
                      <w:t>Available: https://es.talent.com/salary?job=ingeniero+electronico.</w:t>
                    </w:r>
                  </w:p>
                </w:tc>
              </w:tr>
              <w:tr w:rsidR="00002F6B" w:rsidRPr="007C5B83" w14:paraId="12BE1E81" w14:textId="77777777" w:rsidTr="00002F6B">
                <w:trPr>
                  <w:divId w:val="1140615934"/>
                  <w:tblCellSpacing w:w="15" w:type="dxa"/>
                </w:trPr>
                <w:tc>
                  <w:tcPr>
                    <w:tcW w:w="66" w:type="pct"/>
                    <w:hideMark/>
                  </w:tcPr>
                  <w:p w14:paraId="118F6D4E" w14:textId="77777777" w:rsidR="000A063E" w:rsidRPr="007C5B83" w:rsidRDefault="000A063E" w:rsidP="0060236E">
                    <w:pPr>
                      <w:pStyle w:val="Bibliografa"/>
                      <w:jc w:val="left"/>
                    </w:pPr>
                    <w:r w:rsidRPr="007C5B83">
                      <w:t>[</w:t>
                    </w:r>
                    <w:r w:rsidRPr="0060236E">
                      <w:t>41</w:t>
                    </w:r>
                    <w:r w:rsidRPr="007C5B83">
                      <w:t xml:space="preserve">] </w:t>
                    </w:r>
                  </w:p>
                </w:tc>
                <w:tc>
                  <w:tcPr>
                    <w:tcW w:w="4993" w:type="pct"/>
                    <w:hideMark/>
                  </w:tcPr>
                  <w:p w14:paraId="46610308" w14:textId="77777777" w:rsidR="000A063E" w:rsidRPr="007C5B83" w:rsidRDefault="000A063E" w:rsidP="00002F6B">
                    <w:pPr>
                      <w:pStyle w:val="Bibliografa"/>
                      <w:ind w:right="21827"/>
                      <w:jc w:val="left"/>
                    </w:pPr>
                    <w:r w:rsidRPr="007C5B83">
                      <w:t>United Nations, «The 17 Goals».</w:t>
                    </w:r>
                  </w:p>
                </w:tc>
              </w:tr>
              <w:tr w:rsidR="00002F6B" w:rsidRPr="007C5B83" w14:paraId="43603823" w14:textId="77777777" w:rsidTr="00002F6B">
                <w:trPr>
                  <w:divId w:val="1140615934"/>
                  <w:tblCellSpacing w:w="15" w:type="dxa"/>
                </w:trPr>
                <w:tc>
                  <w:tcPr>
                    <w:tcW w:w="66" w:type="pct"/>
                    <w:hideMark/>
                  </w:tcPr>
                  <w:p w14:paraId="22A4F11D" w14:textId="77777777" w:rsidR="000A063E" w:rsidRPr="007C5B83" w:rsidRDefault="000A063E" w:rsidP="0060236E">
                    <w:pPr>
                      <w:pStyle w:val="Bibliografa"/>
                      <w:jc w:val="left"/>
                    </w:pPr>
                    <w:r w:rsidRPr="007C5B83">
                      <w:t xml:space="preserve">[42] </w:t>
                    </w:r>
                  </w:p>
                </w:tc>
                <w:tc>
                  <w:tcPr>
                    <w:tcW w:w="4993" w:type="pct"/>
                    <w:hideMark/>
                  </w:tcPr>
                  <w:p w14:paraId="2CC2AC7E" w14:textId="77777777" w:rsidR="000A063E" w:rsidRPr="007C5B83" w:rsidRDefault="000A063E" w:rsidP="00002F6B">
                    <w:pPr>
                      <w:pStyle w:val="Bibliografa"/>
                      <w:ind w:right="21827"/>
                      <w:jc w:val="left"/>
                    </w:pPr>
                    <w:r w:rsidRPr="007C5B83">
                      <w:t xml:space="preserve">A. C. e. al., «Key considerations in the development of,» de </w:t>
                    </w:r>
                    <w:r w:rsidRPr="007C5B83">
                      <w:rPr>
                        <w:i/>
                        <w:iCs/>
                      </w:rPr>
                      <w:t>24’th Enhanced safety vehicles</w:t>
                    </w:r>
                    <w:r w:rsidRPr="007C5B83">
                      <w:t xml:space="preserve">, Gothemburg, Sweden, 2015. </w:t>
                    </w:r>
                  </w:p>
                </w:tc>
              </w:tr>
              <w:tr w:rsidR="00002F6B" w:rsidRPr="001F734F" w14:paraId="1BFE2B17" w14:textId="77777777" w:rsidTr="00002F6B">
                <w:trPr>
                  <w:divId w:val="1140615934"/>
                  <w:tblCellSpacing w:w="15" w:type="dxa"/>
                </w:trPr>
                <w:tc>
                  <w:tcPr>
                    <w:tcW w:w="66" w:type="pct"/>
                    <w:hideMark/>
                  </w:tcPr>
                  <w:p w14:paraId="5D5672CD" w14:textId="77777777" w:rsidR="000A063E" w:rsidRPr="007C5B83" w:rsidRDefault="000A063E" w:rsidP="0060236E">
                    <w:pPr>
                      <w:pStyle w:val="Bibliografa"/>
                      <w:jc w:val="left"/>
                    </w:pPr>
                    <w:r w:rsidRPr="007C5B83">
                      <w:t xml:space="preserve">[43] </w:t>
                    </w:r>
                  </w:p>
                </w:tc>
                <w:tc>
                  <w:tcPr>
                    <w:tcW w:w="4993" w:type="pct"/>
                    <w:hideMark/>
                  </w:tcPr>
                  <w:p w14:paraId="587F0560" w14:textId="77777777" w:rsidR="000A063E" w:rsidRPr="001069BB" w:rsidRDefault="000A063E" w:rsidP="00002F6B">
                    <w:pPr>
                      <w:pStyle w:val="Bibliografa"/>
                      <w:ind w:right="21827"/>
                      <w:jc w:val="left"/>
                      <w:rPr>
                        <w:lang w:val="es-ES"/>
                      </w:rPr>
                    </w:pPr>
                    <w:r w:rsidRPr="001069BB">
                      <w:rPr>
                        <w:lang w:val="es-ES"/>
                      </w:rPr>
                      <w:t>NVIDIA, «DashCamnNet,» [En línea]. Available: https://docs.nvidia.com/tao/tao-toolkit/text/model_zoo/cv_models/dashcamnet.html. [Último acceso: 07 05 2024].</w:t>
                    </w:r>
                  </w:p>
                </w:tc>
              </w:tr>
            </w:tbl>
            <w:p w14:paraId="7635CDCC" w14:textId="77777777" w:rsidR="00002F6B" w:rsidRDefault="00002F6B" w:rsidP="0060236E">
              <w:pPr>
                <w:jc w:val="left"/>
                <w:divId w:val="1140615934"/>
                <w:rPr>
                  <w:lang w:val="es-ES"/>
                </w:rPr>
                <w:sectPr w:rsidR="00002F6B" w:rsidSect="00002F6B">
                  <w:headerReference w:type="default" r:id="rId87"/>
                  <w:footerReference w:type="default" r:id="rId88"/>
                  <w:pgSz w:w="11907" w:h="16840" w:code="9"/>
                  <w:pgMar w:top="1985" w:right="1418" w:bottom="1418" w:left="1418" w:header="567" w:footer="284" w:gutter="0"/>
                  <w:pgNumType w:start="1"/>
                  <w:cols w:space="720"/>
                  <w:docGrid w:linePitch="272"/>
                </w:sectPr>
              </w:pPr>
            </w:p>
            <w:p w14:paraId="00C7C476" w14:textId="77777777" w:rsidR="000A063E" w:rsidRPr="001069BB" w:rsidRDefault="000A063E" w:rsidP="0060236E">
              <w:pPr>
                <w:jc w:val="left"/>
                <w:divId w:val="1140615934"/>
                <w:rPr>
                  <w:lang w:val="es-ES"/>
                </w:rPr>
              </w:pPr>
            </w:p>
            <w:p w14:paraId="401CA98E" w14:textId="1059CDBD" w:rsidR="00E47917" w:rsidRPr="007C5B83" w:rsidRDefault="00E47917" w:rsidP="0060236E">
              <w:pPr>
                <w:jc w:val="left"/>
              </w:pPr>
              <w:r w:rsidRPr="007C5B83">
                <w:rPr>
                  <w:b/>
                  <w:bCs/>
                </w:rPr>
                <w:fldChar w:fldCharType="end"/>
              </w:r>
            </w:p>
          </w:sdtContent>
        </w:sdt>
      </w:sdtContent>
    </w:sdt>
    <w:p w14:paraId="1054CD73" w14:textId="4415617D" w:rsidR="00627C31" w:rsidRPr="007C5B83" w:rsidRDefault="00627C31" w:rsidP="00627C31"/>
    <w:p w14:paraId="6EF73A7F" w14:textId="77777777" w:rsidR="00645F57" w:rsidRPr="007C5B83" w:rsidRDefault="00645F57" w:rsidP="00026025"/>
    <w:p w14:paraId="1F7FD3F3" w14:textId="77777777" w:rsidR="00645F57" w:rsidRPr="007C5B83" w:rsidRDefault="00645F57" w:rsidP="00026025"/>
    <w:p w14:paraId="2222CB9E" w14:textId="58ECD906" w:rsidR="00903B19" w:rsidRPr="00294895" w:rsidRDefault="004412D6" w:rsidP="00294895">
      <w:pPr>
        <w:spacing w:before="0" w:line="240" w:lineRule="auto"/>
        <w:jc w:val="left"/>
      </w:pPr>
      <w:r w:rsidRPr="007C5B83">
        <w:br w:type="page"/>
      </w:r>
    </w:p>
    <w:sectPr w:rsidR="00903B19" w:rsidRPr="00294895" w:rsidSect="007D45F3">
      <w:pgSz w:w="11907" w:h="16840" w:code="9"/>
      <w:pgMar w:top="1985" w:right="1418" w:bottom="1418" w:left="1418" w:header="567" w:footer="283" w:gutter="0"/>
      <w:pgNumType w:start="1"/>
      <w:cols w:space="720"/>
      <w:docGrid w:linePitch="27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31" w:author="Ignacio Angulo Martinez" w:date="2024-06-13T11:28:00Z" w:initials="IA">
    <w:p w14:paraId="42AE9A70" w14:textId="77777777" w:rsidR="00C204B5" w:rsidRDefault="00C204B5" w:rsidP="00C204B5">
      <w:pPr>
        <w:pStyle w:val="Textocomentario"/>
        <w:jc w:val="left"/>
      </w:pPr>
      <w:r>
        <w:rPr>
          <w:rStyle w:val="Refdecomentario"/>
        </w:rPr>
        <w:annotationRef/>
      </w:r>
      <w:r>
        <w:t>El objetivo prinicpal del proyecto consiste en el diseño y desarrollo de un prototipo de un sistema embarcado capaz de integrar las principales fuentes sensoriales que permitan proveer servicios inteligentes en el ámbido de la safety para LMV. Este objetivo es fundamental para el equipo de investigación de Smart Mobility considerando este proyecyo como la punta de lanza para una nueva línea de investigación en eel ámbito de la seguridad urbana</w:t>
      </w:r>
    </w:p>
  </w:comment>
  <w:comment w:id="46" w:author="Unai Urgoiti López de Luzuriaga" w:date="2024-04-30T16:30:00Z" w:initials="UU">
    <w:p w14:paraId="43998C2C" w14:textId="5AB2694A" w:rsidR="0074348D" w:rsidRPr="007C5B83" w:rsidRDefault="0074348D" w:rsidP="0074348D">
      <w:pPr>
        <w:pStyle w:val="Textocomentario"/>
        <w:jc w:val="left"/>
      </w:pPr>
      <w:r w:rsidRPr="007C5B83">
        <w:rPr>
          <w:rStyle w:val="Refdecomentario"/>
        </w:rPr>
        <w:annotationRef/>
      </w:r>
      <w:r w:rsidRPr="007C5B83">
        <w:t>Añadir el Gantt</w:t>
      </w:r>
    </w:p>
  </w:comment>
  <w:comment w:id="61" w:author="Unai Urgoiti López de Luzuriaga" w:date="2024-06-11T22:54:00Z" w:initials="UU">
    <w:p w14:paraId="08F9C0B0" w14:textId="45F4DC96" w:rsidR="00B51FD0" w:rsidRDefault="00B51FD0" w:rsidP="00B51FD0">
      <w:pPr>
        <w:pStyle w:val="Textocomentario"/>
        <w:jc w:val="left"/>
      </w:pPr>
      <w:r>
        <w:rPr>
          <w:rStyle w:val="Refdecomentario"/>
        </w:rPr>
        <w:annotationRef/>
      </w:r>
      <w:r>
        <w:t>Indice formulas?</w:t>
      </w:r>
    </w:p>
    <w:p w14:paraId="513465FB" w14:textId="77777777" w:rsidR="00B51FD0" w:rsidRDefault="00B51FD0" w:rsidP="00B51FD0">
      <w:pPr>
        <w:pStyle w:val="Textocomentario"/>
        <w:jc w:val="left"/>
      </w:pPr>
    </w:p>
  </w:comment>
  <w:comment w:id="88" w:author="Ignacio Angulo Martinez" w:date="2024-06-13T11:46:00Z" w:initials="IA">
    <w:p w14:paraId="1782519D" w14:textId="77777777" w:rsidR="00DC3702" w:rsidRDefault="00DC3702" w:rsidP="00DC3702">
      <w:pPr>
        <w:pStyle w:val="Textocomentario"/>
        <w:jc w:val="left"/>
      </w:pPr>
      <w:r>
        <w:rPr>
          <w:rStyle w:val="Refdecomentario"/>
        </w:rPr>
        <w:annotationRef/>
      </w:r>
      <w:r>
        <w:t>Remarca que es fundamental -&gt; portabilidad, escalabilidad</w:t>
      </w:r>
    </w:p>
  </w:comment>
  <w:comment w:id="596" w:author="Unai Urgoiti López de Luzuriaga" w:date="2024-06-11T22:56:00Z" w:initials="UU">
    <w:p w14:paraId="51719FBB" w14:textId="5CA95610" w:rsidR="00B51FD0" w:rsidRDefault="00B51FD0" w:rsidP="00B51FD0">
      <w:pPr>
        <w:pStyle w:val="Textocomentario"/>
        <w:jc w:val="left"/>
      </w:pPr>
      <w:r>
        <w:rPr>
          <w:rStyle w:val="Refdecomentario"/>
        </w:rPr>
        <w:annotationRef/>
      </w:r>
      <w:r>
        <w:t>Como se ponen los comandos bash?</w:t>
      </w:r>
    </w:p>
  </w:comment>
  <w:comment w:id="605" w:author="Unai Urgoiti López de Luzuriaga" w:date="2024-06-11T22:56:00Z" w:initials="UU">
    <w:p w14:paraId="1DDEFDB2" w14:textId="77777777" w:rsidR="00B51FD0" w:rsidRDefault="00B51FD0" w:rsidP="00B51FD0">
      <w:pPr>
        <w:pStyle w:val="Textocomentario"/>
        <w:jc w:val="left"/>
      </w:pPr>
      <w:r>
        <w:rPr>
          <w:rStyle w:val="Refdecomentario"/>
        </w:rPr>
        <w:annotationRef/>
      </w:r>
      <w:r>
        <w:t>Falta Docker</w:t>
      </w:r>
    </w:p>
  </w:comment>
  <w:comment w:id="608" w:author="Unai Urgoiti López de Luzuriaga" w:date="2024-06-12T17:18:00Z" w:initials="UU">
    <w:p w14:paraId="4B530387" w14:textId="77777777" w:rsidR="00C82BEB" w:rsidRDefault="00C82BEB" w:rsidP="00C82BEB">
      <w:pPr>
        <w:pStyle w:val="Textocomentario"/>
        <w:jc w:val="left"/>
      </w:pPr>
      <w:r>
        <w:rPr>
          <w:rStyle w:val="Refdecomentario"/>
        </w:rPr>
        <w:annotationRef/>
      </w:r>
      <w:r>
        <w:t>Hacer dashboard grafana</w:t>
      </w:r>
    </w:p>
  </w:comment>
  <w:comment w:id="609" w:author="Unai Urgoiti López de Luzuriaga" w:date="2024-06-12T17:52:00Z" w:initials="UU">
    <w:p w14:paraId="7543CA76" w14:textId="77777777" w:rsidR="0078759D" w:rsidRDefault="0078759D" w:rsidP="0078759D">
      <w:pPr>
        <w:pStyle w:val="Textocomentario"/>
        <w:jc w:val="left"/>
      </w:pPr>
      <w:r>
        <w:rPr>
          <w:rStyle w:val="Refdecomentario"/>
        </w:rPr>
        <w:annotationRef/>
      </w:r>
      <w:r>
        <w:t>Node-red hacer</w:t>
      </w:r>
    </w:p>
  </w:comment>
  <w:comment w:id="640" w:author="Unai Urgoiti López de Luzuriaga" w:date="2024-05-18T10:07:00Z" w:initials="UU">
    <w:p w14:paraId="6152A20A" w14:textId="4AD8F29D" w:rsidR="00C54566" w:rsidRDefault="00C54566" w:rsidP="00C54566">
      <w:pPr>
        <w:pStyle w:val="Textocomentario"/>
        <w:jc w:val="left"/>
      </w:pPr>
      <w:r w:rsidRPr="007C5B83">
        <w:rPr>
          <w:rStyle w:val="Refdecomentario"/>
        </w:rPr>
        <w:annotationRef/>
      </w:r>
      <w:r w:rsidRPr="007C5B83">
        <w:t>Definir funciones y añadir tabla</w:t>
      </w:r>
    </w:p>
  </w:comment>
  <w:comment w:id="680" w:author="Unai Urgoiti López de Luzuriaga" w:date="2024-06-11T23:19:00Z" w:initials="UU">
    <w:p w14:paraId="660E1C3D" w14:textId="77777777" w:rsidR="00002F6B" w:rsidRDefault="00002F6B" w:rsidP="00002F6B">
      <w:pPr>
        <w:pStyle w:val="Textocomentario"/>
        <w:jc w:val="left"/>
      </w:pPr>
      <w:r>
        <w:rPr>
          <w:rStyle w:val="Refdecomentario"/>
        </w:rPr>
        <w:annotationRef/>
      </w:r>
      <w:r>
        <w:t>Arreglar</w:t>
      </w:r>
    </w:p>
  </w:comment>
  <w:comment w:id="681" w:author="Unai Urgoiti López de Luzuriaga" w:date="2024-06-11T23:19:00Z" w:initials="UU">
    <w:p w14:paraId="2FB45CF8" w14:textId="77777777" w:rsidR="00002F6B" w:rsidRDefault="00002F6B" w:rsidP="00002F6B">
      <w:pPr>
        <w:pStyle w:val="Textocomentario"/>
        <w:jc w:val="left"/>
      </w:pPr>
      <w:r>
        <w:rPr>
          <w:rStyle w:val="Refdecomentario"/>
        </w:rPr>
        <w:annotationRef/>
      </w:r>
      <w:r>
        <w:t>Margenes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42AE9A70" w15:done="0"/>
  <w15:commentEx w15:paraId="43998C2C" w15:done="0"/>
  <w15:commentEx w15:paraId="513465FB" w15:done="0"/>
  <w15:commentEx w15:paraId="1782519D" w15:done="0"/>
  <w15:commentEx w15:paraId="51719FBB" w15:done="0"/>
  <w15:commentEx w15:paraId="1DDEFDB2" w15:done="0"/>
  <w15:commentEx w15:paraId="4B530387" w15:done="0"/>
  <w15:commentEx w15:paraId="7543CA76" w15:done="0"/>
  <w15:commentEx w15:paraId="6152A20A" w15:done="0"/>
  <w15:commentEx w15:paraId="660E1C3D" w15:done="0"/>
  <w15:commentEx w15:paraId="2FB45CF8" w15:paraIdParent="660E1C3D"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5CC63562" w16cex:dateUtc="2024-06-13T09:28:00Z"/>
  <w16cex:commentExtensible w16cex:durableId="46A2F85F" w16cex:dateUtc="2024-04-30T14:30:00Z"/>
  <w16cex:commentExtensible w16cex:durableId="5FC2B817" w16cex:dateUtc="2024-06-11T20:54:00Z"/>
  <w16cex:commentExtensible w16cex:durableId="51A63B51" w16cex:dateUtc="2024-06-13T09:46:00Z"/>
  <w16cex:commentExtensible w16cex:durableId="167EBB4E" w16cex:dateUtc="2024-06-11T20:56:00Z"/>
  <w16cex:commentExtensible w16cex:durableId="3A4DBE04" w16cex:dateUtc="2024-06-11T20:56:00Z"/>
  <w16cex:commentExtensible w16cex:durableId="6F0C90F5" w16cex:dateUtc="2024-06-12T15:18:00Z"/>
  <w16cex:commentExtensible w16cex:durableId="19F57D91" w16cex:dateUtc="2024-06-12T15:52:00Z"/>
  <w16cex:commentExtensible w16cex:durableId="69515A8E" w16cex:dateUtc="2024-05-18T08:07:00Z">
    <w16cex:extLst>
      <w16:ext w16:uri="{CE6994B0-6A32-4C9F-8C6B-6E91EDA988CE}">
        <cr:reactions xmlns:cr="http://schemas.microsoft.com/office/comments/2020/reactions">
          <cr:reaction reactionType="1">
            <cr:reactionInfo dateUtc="2024-06-11T21:19:49Z">
              <cr:user userId="S::unai.urgoiti@opendeusto.es::8ee114ec-e577-4a39-8687-2170750b25ae" userProvider="AD" userName="Unai Urgoiti López de Luzuriaga"/>
            </cr:reactionInfo>
          </cr:reaction>
        </cr:reactions>
      </w16:ext>
    </w16cex:extLst>
  </w16cex:commentExtensible>
  <w16cex:commentExtensible w16cex:durableId="11BC7BB5" w16cex:dateUtc="2024-06-11T21:19:00Z"/>
  <w16cex:commentExtensible w16cex:durableId="335D0AA2" w16cex:dateUtc="2024-06-11T21:1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42AE9A70" w16cid:durableId="5CC63562"/>
  <w16cid:commentId w16cid:paraId="43998C2C" w16cid:durableId="46A2F85F"/>
  <w16cid:commentId w16cid:paraId="513465FB" w16cid:durableId="5FC2B817"/>
  <w16cid:commentId w16cid:paraId="1782519D" w16cid:durableId="51A63B51"/>
  <w16cid:commentId w16cid:paraId="51719FBB" w16cid:durableId="167EBB4E"/>
  <w16cid:commentId w16cid:paraId="1DDEFDB2" w16cid:durableId="3A4DBE04"/>
  <w16cid:commentId w16cid:paraId="4B530387" w16cid:durableId="6F0C90F5"/>
  <w16cid:commentId w16cid:paraId="7543CA76" w16cid:durableId="19F57D91"/>
  <w16cid:commentId w16cid:paraId="6152A20A" w16cid:durableId="69515A8E"/>
  <w16cid:commentId w16cid:paraId="660E1C3D" w16cid:durableId="11BC7BB5"/>
  <w16cid:commentId w16cid:paraId="2FB45CF8" w16cid:durableId="335D0AA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7C2A720" w14:textId="77777777" w:rsidR="00811C80" w:rsidRPr="007C5B83" w:rsidRDefault="00811C80">
      <w:pPr>
        <w:spacing w:before="0" w:line="240" w:lineRule="auto"/>
      </w:pPr>
      <w:r w:rsidRPr="007C5B83">
        <w:separator/>
      </w:r>
    </w:p>
  </w:endnote>
  <w:endnote w:type="continuationSeparator" w:id="0">
    <w:p w14:paraId="252B76A5" w14:textId="77777777" w:rsidR="00811C80" w:rsidRPr="007C5B83" w:rsidRDefault="00811C80">
      <w:pPr>
        <w:spacing w:before="0" w:line="240" w:lineRule="auto"/>
      </w:pPr>
      <w:r w:rsidRPr="007C5B83">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Bookman Old Style">
    <w:panose1 w:val="02050604050505020204"/>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inherit">
    <w:altName w:val="Cambria"/>
    <w:panose1 w:val="00000000000000000000"/>
    <w:charset w:val="00"/>
    <w:family w:val="roman"/>
    <w:notTrueType/>
    <w:pitch w:val="default"/>
  </w:font>
  <w:font w:name="NVIDIA Sans">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819991699"/>
      <w:docPartObj>
        <w:docPartGallery w:val="Page Numbers (Bottom of Page)"/>
        <w:docPartUnique/>
      </w:docPartObj>
    </w:sdtPr>
    <w:sdtContent>
      <w:p w14:paraId="114CB6D9" w14:textId="77777777" w:rsidR="004A488F" w:rsidRPr="007C5B83" w:rsidRDefault="004A488F">
        <w:pPr>
          <w:pStyle w:val="Piedepgina"/>
          <w:jc w:val="right"/>
        </w:pPr>
        <w:r w:rsidRPr="007C5B83">
          <w:fldChar w:fldCharType="begin"/>
        </w:r>
        <w:r w:rsidRPr="007C5B83">
          <w:instrText>PAGE   \* MERGEFORMAT</w:instrText>
        </w:r>
        <w:r w:rsidRPr="007C5B83">
          <w:fldChar w:fldCharType="separate"/>
        </w:r>
        <w:r w:rsidRPr="007C5B83">
          <w:t>2</w:t>
        </w:r>
        <w:r w:rsidRPr="007C5B83">
          <w:fldChar w:fldCharType="end"/>
        </w:r>
      </w:p>
    </w:sdtContent>
  </w:sdt>
  <w:p w14:paraId="470F6225" w14:textId="77777777" w:rsidR="004A488F" w:rsidRPr="007C5B83" w:rsidRDefault="004A488F">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E3F2005" w14:textId="77777777" w:rsidR="00811C80" w:rsidRPr="007C5B83" w:rsidRDefault="00811C80">
      <w:pPr>
        <w:spacing w:before="0" w:line="240" w:lineRule="auto"/>
      </w:pPr>
      <w:r w:rsidRPr="007C5B83">
        <w:separator/>
      </w:r>
    </w:p>
  </w:footnote>
  <w:footnote w:type="continuationSeparator" w:id="0">
    <w:p w14:paraId="294B29C3" w14:textId="77777777" w:rsidR="00811C80" w:rsidRPr="007C5B83" w:rsidRDefault="00811C80">
      <w:pPr>
        <w:spacing w:before="0" w:line="240" w:lineRule="auto"/>
      </w:pPr>
      <w:r w:rsidRPr="007C5B83">
        <w:continuationSeparator/>
      </w:r>
    </w:p>
  </w:footnote>
  <w:footnote w:id="1">
    <w:p w14:paraId="02823733" w14:textId="45DB336A" w:rsidR="00F33A67" w:rsidRPr="007C5B83" w:rsidRDefault="00F33A67" w:rsidP="001F7551">
      <w:r w:rsidRPr="007C5B83">
        <w:rPr>
          <w:rStyle w:val="Refdenotaalpie"/>
        </w:rPr>
        <w:footnoteRef/>
      </w:r>
      <w:r w:rsidRPr="007C5B83">
        <w:t xml:space="preserve"> </w:t>
      </w:r>
      <w:r w:rsidR="001F7551" w:rsidRPr="007C5B83">
        <w:rPr>
          <w:rFonts w:ascii="Times New Roman" w:hAnsi="Times New Roman"/>
        </w:rPr>
        <w:t>DetectNet_v2 is an NVIDIA-developed object-detection model that is included in the TAO Toolkit</w:t>
      </w:r>
    </w:p>
  </w:footnote>
  <w:footnote w:id="2">
    <w:p w14:paraId="75D89B54" w14:textId="413B02E2" w:rsidR="00F33A67" w:rsidRPr="001F7551" w:rsidRDefault="00F33A67">
      <w:pPr>
        <w:pStyle w:val="Textonotapie"/>
        <w:rPr>
          <w:lang w:val="en-US"/>
        </w:rPr>
      </w:pPr>
      <w:r w:rsidRPr="007C5B83">
        <w:rPr>
          <w:rStyle w:val="Refdenotaalpie"/>
        </w:rPr>
        <w:footnoteRef/>
      </w:r>
      <w:r w:rsidRPr="007C5B83">
        <w:t xml:space="preserve"> </w:t>
      </w:r>
      <w:r w:rsidR="001F7551" w:rsidRPr="007C5B83">
        <w:t>ResNet-18 is a convolutional neural network (CNN) architecture that belongs to the ResNet (Residual Network) family.</w:t>
      </w:r>
    </w:p>
  </w:footnote>
  <w:footnote w:id="3">
    <w:p w14:paraId="5681B61A" w14:textId="37E1234A" w:rsidR="0095706E" w:rsidRPr="0095706E" w:rsidRDefault="0095706E">
      <w:pPr>
        <w:pStyle w:val="Textonotapie"/>
        <w:rPr>
          <w:lang w:val="en-US"/>
        </w:rPr>
      </w:pPr>
      <w:r>
        <w:rPr>
          <w:rStyle w:val="Refdenotaalpie"/>
        </w:rPr>
        <w:footnoteRef/>
      </w:r>
      <w:r>
        <w:t xml:space="preserve"> UVC refers to USB Video Class, an industry standardised protocol that allows for image transmission via USB</w:t>
      </w:r>
    </w:p>
  </w:footnote>
  <w:footnote w:id="4">
    <w:p w14:paraId="39B4CE8D" w14:textId="624F86FF" w:rsidR="009D1EE4" w:rsidRPr="009D1EE4" w:rsidRDefault="009D1EE4">
      <w:pPr>
        <w:pStyle w:val="Textonotapie"/>
        <w:rPr>
          <w:lang w:val="en-US"/>
        </w:rPr>
      </w:pPr>
      <w:r>
        <w:rPr>
          <w:rStyle w:val="Refdenotaalpie"/>
        </w:rPr>
        <w:footnoteRef/>
      </w:r>
      <w:r>
        <w:t xml:space="preserve"> </w:t>
      </w:r>
      <w:r w:rsidRPr="009D1EE4">
        <w:rPr>
          <w:lang w:val="en-US"/>
        </w:rPr>
        <w:t xml:space="preserve">SDA and SCL refer to </w:t>
      </w:r>
      <w:r>
        <w:rPr>
          <w:lang w:val="en-US"/>
        </w:rPr>
        <w:t xml:space="preserve">Serial Clock Line and </w:t>
      </w:r>
      <w:r w:rsidRPr="009D1EE4">
        <w:rPr>
          <w:lang w:val="en-US"/>
        </w:rPr>
        <w:t>S</w:t>
      </w:r>
      <w:r>
        <w:rPr>
          <w:lang w:val="en-US"/>
        </w:rPr>
        <w:t xml:space="preserve">erial Data Line, used to transport the clock signal and </w:t>
      </w:r>
      <w:r w:rsidR="005921AA">
        <w:rPr>
          <w:lang w:val="en-US"/>
        </w:rPr>
        <w:t>data.</w:t>
      </w:r>
    </w:p>
  </w:footnote>
  <w:footnote w:id="5">
    <w:p w14:paraId="26F94B52" w14:textId="0213FAE4" w:rsidR="00306DBC" w:rsidRPr="00306DBC" w:rsidRDefault="00306DBC">
      <w:pPr>
        <w:pStyle w:val="Textonotapie"/>
        <w:rPr>
          <w:lang w:val="en-US"/>
        </w:rPr>
      </w:pPr>
      <w:r>
        <w:rPr>
          <w:rStyle w:val="Refdenotaalpie"/>
        </w:rPr>
        <w:footnoteRef/>
      </w:r>
      <w:r>
        <w:t xml:space="preserve"> </w:t>
      </w:r>
      <w:r w:rsidRPr="00306DBC">
        <w:rPr>
          <w:lang w:val="en-US"/>
        </w:rPr>
        <w:t>JSON stands for JavaScript Object N</w:t>
      </w:r>
      <w:r>
        <w:rPr>
          <w:lang w:val="en-US"/>
        </w:rPr>
        <w:t>otation, a light and easy to read and parse format for exchanging information.</w:t>
      </w:r>
    </w:p>
  </w:footnote>
  <w:footnote w:id="6">
    <w:p w14:paraId="60606E69" w14:textId="20B2174D" w:rsidR="00947D53" w:rsidRPr="00947D53" w:rsidRDefault="00947D53">
      <w:pPr>
        <w:pStyle w:val="Textonotapie"/>
        <w:rPr>
          <w:lang w:val="en-US"/>
        </w:rPr>
      </w:pPr>
      <w:r>
        <w:rPr>
          <w:rStyle w:val="Refdenotaalpie"/>
        </w:rPr>
        <w:footnoteRef/>
      </w:r>
      <w:r>
        <w:t xml:space="preserve"> </w:t>
      </w:r>
      <w:r w:rsidRPr="00947D53">
        <w:rPr>
          <w:lang w:val="en-US"/>
        </w:rPr>
        <w:t>ROI or Region of Interest i</w:t>
      </w:r>
      <w:r>
        <w:rPr>
          <w:lang w:val="en-US"/>
        </w:rPr>
        <w:t xml:space="preserve">s the term used for delimiting objects inside </w:t>
      </w:r>
      <w:proofErr w:type="spellStart"/>
      <w:proofErr w:type="gramStart"/>
      <w:r>
        <w:rPr>
          <w:lang w:val="en-US"/>
        </w:rPr>
        <w:t>a</w:t>
      </w:r>
      <w:proofErr w:type="spellEnd"/>
      <w:proofErr w:type="gramEnd"/>
      <w:r>
        <w:rPr>
          <w:lang w:val="en-US"/>
        </w:rPr>
        <w:t xml:space="preserve"> image, suppressing the less important parts of the image.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6A9C2B1" w14:textId="6F5914ED" w:rsidR="00127744" w:rsidRPr="007C5B83" w:rsidRDefault="00127744" w:rsidP="005F4B22">
    <w:pPr>
      <w:rPr>
        <w:b/>
        <w:bCs/>
        <w:i/>
        <w:iCs/>
        <w:color w:val="595959" w:themeColor="text1" w:themeTint="A6"/>
        <w:szCs w:val="16"/>
      </w:rPr>
    </w:pPr>
    <w:r w:rsidRPr="007C5B83">
      <w:tab/>
    </w:r>
    <w:r w:rsidR="005F4B22" w:rsidRPr="007C5B83">
      <w:tab/>
    </w:r>
    <w:r w:rsidR="005F4B22" w:rsidRPr="007C5B83">
      <w:tab/>
    </w:r>
    <w:r w:rsidR="005F4B22" w:rsidRPr="007C5B83">
      <w:tab/>
    </w:r>
    <w:r w:rsidR="005F4B22" w:rsidRPr="007C5B83">
      <w:tab/>
    </w:r>
    <w:r w:rsidR="005F4B22" w:rsidRPr="007C5B83">
      <w:tab/>
    </w:r>
    <w:r w:rsidR="005F4B22" w:rsidRPr="007C5B83">
      <w:tab/>
    </w:r>
    <w:r w:rsidR="005F4B22" w:rsidRPr="007C5B83">
      <w:tab/>
    </w:r>
    <w:r w:rsidR="005F4B22" w:rsidRPr="007C5B83">
      <w:tab/>
    </w:r>
    <w:r w:rsidR="005F4B22" w:rsidRPr="007C5B83">
      <w:rPr>
        <w:color w:val="808080" w:themeColor="background1" w:themeShade="80"/>
      </w:rPr>
      <w:tab/>
    </w:r>
    <w:r w:rsidR="005F4B22" w:rsidRPr="002E64B2">
      <w:rPr>
        <w:b/>
        <w:bCs/>
        <w:i/>
        <w:iCs/>
        <w:color w:val="595959" w:themeColor="text1" w:themeTint="A6"/>
        <w:szCs w:val="16"/>
        <w:rPrChange w:id="682" w:author="Unai Urgoiti López de Luzuriaga" w:date="2024-06-13T16:58:00Z" w16du:dateUtc="2024-06-13T14:58:00Z">
          <w:rPr>
            <w:b/>
            <w:bCs/>
            <w:i/>
            <w:iCs/>
            <w:color w:val="595959" w:themeColor="text1" w:themeTint="A6"/>
            <w:szCs w:val="16"/>
            <w:highlight w:val="yellow"/>
          </w:rPr>
        </w:rPrChange>
      </w:rPr>
      <w:t>End Of Grade Project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FB"/>
    <w:multiLevelType w:val="multilevel"/>
    <w:tmpl w:val="7B46D3D0"/>
    <w:lvl w:ilvl="0">
      <w:start w:val="1"/>
      <w:numFmt w:val="decimal"/>
      <w:pStyle w:val="Ttulo1"/>
      <w:lvlText w:val="%1."/>
      <w:lvlJc w:val="left"/>
      <w:pPr>
        <w:tabs>
          <w:tab w:val="num" w:pos="6031"/>
        </w:tabs>
        <w:ind w:left="5671" w:firstLine="0"/>
      </w:pPr>
      <w:rPr>
        <w:rFonts w:hint="default"/>
      </w:rPr>
    </w:lvl>
    <w:lvl w:ilvl="1">
      <w:start w:val="1"/>
      <w:numFmt w:val="decimal"/>
      <w:pStyle w:val="Ttulo2"/>
      <w:lvlText w:val="%1.%2"/>
      <w:lvlJc w:val="left"/>
      <w:pPr>
        <w:tabs>
          <w:tab w:val="num" w:pos="4689"/>
        </w:tabs>
        <w:ind w:left="3969" w:firstLine="0"/>
      </w:pPr>
      <w:rPr>
        <w:rFonts w:hint="default"/>
      </w:rPr>
    </w:lvl>
    <w:lvl w:ilvl="2">
      <w:start w:val="1"/>
      <w:numFmt w:val="decimal"/>
      <w:pStyle w:val="Ttulo3"/>
      <w:lvlText w:val="%1.%2.%3"/>
      <w:lvlJc w:val="left"/>
      <w:pPr>
        <w:tabs>
          <w:tab w:val="num" w:pos="4025"/>
        </w:tabs>
        <w:ind w:left="4025" w:hanging="907"/>
      </w:pPr>
      <w:rPr>
        <w:rFonts w:hint="default"/>
      </w:rPr>
    </w:lvl>
    <w:lvl w:ilvl="3">
      <w:start w:val="1"/>
      <w:numFmt w:val="decimal"/>
      <w:pStyle w:val="Ttulo4"/>
      <w:lvlText w:val="%1.%2.%3.%4"/>
      <w:lvlJc w:val="left"/>
      <w:pPr>
        <w:tabs>
          <w:tab w:val="num" w:pos="1134"/>
        </w:tabs>
        <w:ind w:left="1134" w:hanging="1134"/>
      </w:pPr>
      <w:rPr>
        <w:rFonts w:hint="default"/>
      </w:rPr>
    </w:lvl>
    <w:lvl w:ilvl="4">
      <w:start w:val="1"/>
      <w:numFmt w:val="decimal"/>
      <w:pStyle w:val="Ttulo5"/>
      <w:lvlText w:val="%1.%2.%3.%4.%5"/>
      <w:lvlJc w:val="left"/>
      <w:pPr>
        <w:tabs>
          <w:tab w:val="num" w:pos="1440"/>
        </w:tabs>
        <w:ind w:left="0" w:firstLine="0"/>
      </w:pPr>
      <w:rPr>
        <w:rFonts w:hint="default"/>
      </w:rPr>
    </w:lvl>
    <w:lvl w:ilvl="5">
      <w:start w:val="1"/>
      <w:numFmt w:val="decimal"/>
      <w:pStyle w:val="Ttulo6"/>
      <w:lvlText w:val="%1.%2.%3.%4.%5.%6"/>
      <w:lvlJc w:val="left"/>
      <w:pPr>
        <w:tabs>
          <w:tab w:val="num" w:pos="0"/>
        </w:tabs>
        <w:ind w:left="0" w:firstLine="0"/>
      </w:pPr>
      <w:rPr>
        <w:rFonts w:hint="default"/>
      </w:rPr>
    </w:lvl>
    <w:lvl w:ilvl="6">
      <w:start w:val="1"/>
      <w:numFmt w:val="decimal"/>
      <w:pStyle w:val="Ttulo7"/>
      <w:lvlText w:val="%1.%2.%3.%4.%5.%6.%7"/>
      <w:lvlJc w:val="left"/>
      <w:pPr>
        <w:tabs>
          <w:tab w:val="num" w:pos="0"/>
        </w:tabs>
        <w:ind w:left="0" w:firstLine="0"/>
      </w:pPr>
      <w:rPr>
        <w:rFonts w:hint="default"/>
      </w:rPr>
    </w:lvl>
    <w:lvl w:ilvl="7">
      <w:start w:val="1"/>
      <w:numFmt w:val="decimal"/>
      <w:pStyle w:val="Ttulo8"/>
      <w:lvlText w:val="%1.%2.%3.%4.%5.%6.%7.%8"/>
      <w:lvlJc w:val="left"/>
      <w:pPr>
        <w:tabs>
          <w:tab w:val="num" w:pos="0"/>
        </w:tabs>
        <w:ind w:left="0" w:firstLine="0"/>
      </w:pPr>
      <w:rPr>
        <w:rFonts w:hint="default"/>
      </w:rPr>
    </w:lvl>
    <w:lvl w:ilvl="8">
      <w:start w:val="1"/>
      <w:numFmt w:val="decimal"/>
      <w:pStyle w:val="Ttulo9"/>
      <w:lvlText w:val="%1.%2.%3.%4.%5.%6.%7.%8.%9"/>
      <w:lvlJc w:val="left"/>
      <w:pPr>
        <w:tabs>
          <w:tab w:val="num" w:pos="0"/>
        </w:tabs>
        <w:ind w:left="0" w:firstLine="0"/>
      </w:pPr>
      <w:rPr>
        <w:rFonts w:hint="default"/>
      </w:rPr>
    </w:lvl>
  </w:abstractNum>
  <w:abstractNum w:abstractNumId="1" w15:restartNumberingAfterBreak="0">
    <w:nsid w:val="048F1439"/>
    <w:multiLevelType w:val="hybridMultilevel"/>
    <w:tmpl w:val="F41A395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5D44DCA"/>
    <w:multiLevelType w:val="hybridMultilevel"/>
    <w:tmpl w:val="EEA4C7D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073D4EF2"/>
    <w:multiLevelType w:val="hybridMultilevel"/>
    <w:tmpl w:val="B1FCAD1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17A13132"/>
    <w:multiLevelType w:val="hybridMultilevel"/>
    <w:tmpl w:val="12BC233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8D66C3B"/>
    <w:multiLevelType w:val="hybridMultilevel"/>
    <w:tmpl w:val="A51EF548"/>
    <w:lvl w:ilvl="0" w:tplc="0C0A000B">
      <w:numFmt w:val="bullet"/>
      <w:lvlText w:val=""/>
      <w:lvlJc w:val="left"/>
      <w:pPr>
        <w:ind w:left="720" w:hanging="360"/>
      </w:pPr>
      <w:rPr>
        <w:rFonts w:ascii="Wingdings" w:eastAsia="Times New Roman" w:hAnsi="Wingdings"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18E40E18"/>
    <w:multiLevelType w:val="hybridMultilevel"/>
    <w:tmpl w:val="1C4296A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24C2610D"/>
    <w:multiLevelType w:val="hybridMultilevel"/>
    <w:tmpl w:val="0D6425B6"/>
    <w:lvl w:ilvl="0" w:tplc="0C0A0001">
      <w:start w:val="1"/>
      <w:numFmt w:val="bullet"/>
      <w:lvlText w:val=""/>
      <w:lvlJc w:val="left"/>
      <w:pPr>
        <w:ind w:left="3600" w:hanging="360"/>
      </w:pPr>
      <w:rPr>
        <w:rFonts w:ascii="Symbol" w:hAnsi="Symbol" w:hint="default"/>
      </w:rPr>
    </w:lvl>
    <w:lvl w:ilvl="1" w:tplc="0C0A0003" w:tentative="1">
      <w:start w:val="1"/>
      <w:numFmt w:val="bullet"/>
      <w:lvlText w:val="o"/>
      <w:lvlJc w:val="left"/>
      <w:pPr>
        <w:ind w:left="4320" w:hanging="360"/>
      </w:pPr>
      <w:rPr>
        <w:rFonts w:ascii="Courier New" w:hAnsi="Courier New" w:cs="Courier New" w:hint="default"/>
      </w:rPr>
    </w:lvl>
    <w:lvl w:ilvl="2" w:tplc="0C0A0005" w:tentative="1">
      <w:start w:val="1"/>
      <w:numFmt w:val="bullet"/>
      <w:lvlText w:val=""/>
      <w:lvlJc w:val="left"/>
      <w:pPr>
        <w:ind w:left="5040" w:hanging="360"/>
      </w:pPr>
      <w:rPr>
        <w:rFonts w:ascii="Wingdings" w:hAnsi="Wingdings" w:hint="default"/>
      </w:rPr>
    </w:lvl>
    <w:lvl w:ilvl="3" w:tplc="0C0A0001" w:tentative="1">
      <w:start w:val="1"/>
      <w:numFmt w:val="bullet"/>
      <w:lvlText w:val=""/>
      <w:lvlJc w:val="left"/>
      <w:pPr>
        <w:ind w:left="5760" w:hanging="360"/>
      </w:pPr>
      <w:rPr>
        <w:rFonts w:ascii="Symbol" w:hAnsi="Symbol" w:hint="default"/>
      </w:rPr>
    </w:lvl>
    <w:lvl w:ilvl="4" w:tplc="0C0A0003" w:tentative="1">
      <w:start w:val="1"/>
      <w:numFmt w:val="bullet"/>
      <w:lvlText w:val="o"/>
      <w:lvlJc w:val="left"/>
      <w:pPr>
        <w:ind w:left="6480" w:hanging="360"/>
      </w:pPr>
      <w:rPr>
        <w:rFonts w:ascii="Courier New" w:hAnsi="Courier New" w:cs="Courier New" w:hint="default"/>
      </w:rPr>
    </w:lvl>
    <w:lvl w:ilvl="5" w:tplc="0C0A0005" w:tentative="1">
      <w:start w:val="1"/>
      <w:numFmt w:val="bullet"/>
      <w:lvlText w:val=""/>
      <w:lvlJc w:val="left"/>
      <w:pPr>
        <w:ind w:left="7200" w:hanging="360"/>
      </w:pPr>
      <w:rPr>
        <w:rFonts w:ascii="Wingdings" w:hAnsi="Wingdings" w:hint="default"/>
      </w:rPr>
    </w:lvl>
    <w:lvl w:ilvl="6" w:tplc="0C0A0001" w:tentative="1">
      <w:start w:val="1"/>
      <w:numFmt w:val="bullet"/>
      <w:lvlText w:val=""/>
      <w:lvlJc w:val="left"/>
      <w:pPr>
        <w:ind w:left="7920" w:hanging="360"/>
      </w:pPr>
      <w:rPr>
        <w:rFonts w:ascii="Symbol" w:hAnsi="Symbol" w:hint="default"/>
      </w:rPr>
    </w:lvl>
    <w:lvl w:ilvl="7" w:tplc="0C0A0003" w:tentative="1">
      <w:start w:val="1"/>
      <w:numFmt w:val="bullet"/>
      <w:lvlText w:val="o"/>
      <w:lvlJc w:val="left"/>
      <w:pPr>
        <w:ind w:left="8640" w:hanging="360"/>
      </w:pPr>
      <w:rPr>
        <w:rFonts w:ascii="Courier New" w:hAnsi="Courier New" w:cs="Courier New" w:hint="default"/>
      </w:rPr>
    </w:lvl>
    <w:lvl w:ilvl="8" w:tplc="0C0A0005" w:tentative="1">
      <w:start w:val="1"/>
      <w:numFmt w:val="bullet"/>
      <w:lvlText w:val=""/>
      <w:lvlJc w:val="left"/>
      <w:pPr>
        <w:ind w:left="9360" w:hanging="360"/>
      </w:pPr>
      <w:rPr>
        <w:rFonts w:ascii="Wingdings" w:hAnsi="Wingdings" w:hint="default"/>
      </w:rPr>
    </w:lvl>
  </w:abstractNum>
  <w:abstractNum w:abstractNumId="8" w15:restartNumberingAfterBreak="0">
    <w:nsid w:val="27215750"/>
    <w:multiLevelType w:val="multilevel"/>
    <w:tmpl w:val="A1301E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2D7B0F94"/>
    <w:multiLevelType w:val="multilevel"/>
    <w:tmpl w:val="A1301E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2EDA1B15"/>
    <w:multiLevelType w:val="multilevel"/>
    <w:tmpl w:val="4CC0D7E2"/>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1" w15:restartNumberingAfterBreak="0">
    <w:nsid w:val="31B36ACF"/>
    <w:multiLevelType w:val="multilevel"/>
    <w:tmpl w:val="A1301E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32287067"/>
    <w:multiLevelType w:val="multilevel"/>
    <w:tmpl w:val="D898F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3356225C"/>
    <w:multiLevelType w:val="hybridMultilevel"/>
    <w:tmpl w:val="DB5E68F6"/>
    <w:lvl w:ilvl="0" w:tplc="0D8ADCFA">
      <w:numFmt w:val="bullet"/>
      <w:lvlText w:val=""/>
      <w:lvlJc w:val="left"/>
      <w:pPr>
        <w:ind w:left="1080" w:hanging="360"/>
      </w:pPr>
      <w:rPr>
        <w:rFonts w:ascii="Wingdings" w:eastAsia="Times New Roman" w:hAnsi="Wingdings" w:cs="Times New Roman"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4" w15:restartNumberingAfterBreak="0">
    <w:nsid w:val="34C06EE5"/>
    <w:multiLevelType w:val="hybridMultilevel"/>
    <w:tmpl w:val="14C637C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35A832F6"/>
    <w:multiLevelType w:val="hybridMultilevel"/>
    <w:tmpl w:val="6A12AE1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36B03A4E"/>
    <w:multiLevelType w:val="hybridMultilevel"/>
    <w:tmpl w:val="1200DDC0"/>
    <w:lvl w:ilvl="0" w:tplc="6058656A">
      <w:start w:val="1"/>
      <w:numFmt w:val="decimal"/>
      <w:lvlText w:val="[%1]"/>
      <w:lvlJc w:val="center"/>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15:restartNumberingAfterBreak="0">
    <w:nsid w:val="393C72EC"/>
    <w:multiLevelType w:val="hybridMultilevel"/>
    <w:tmpl w:val="4FB2AF6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40105451"/>
    <w:multiLevelType w:val="hybridMultilevel"/>
    <w:tmpl w:val="54D00D0E"/>
    <w:lvl w:ilvl="0" w:tplc="13E48BA2">
      <w:start w:val="11"/>
      <w:numFmt w:val="bullet"/>
      <w:lvlText w:val="-"/>
      <w:lvlJc w:val="left"/>
      <w:pPr>
        <w:ind w:left="720" w:hanging="360"/>
      </w:pPr>
      <w:rPr>
        <w:rFonts w:ascii="Calibri" w:eastAsia="Times New Roman"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40122F0A"/>
    <w:multiLevelType w:val="multilevel"/>
    <w:tmpl w:val="9EF471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54EC1803"/>
    <w:multiLevelType w:val="hybridMultilevel"/>
    <w:tmpl w:val="AA02B86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56750A79"/>
    <w:multiLevelType w:val="hybridMultilevel"/>
    <w:tmpl w:val="0F2689D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59624233"/>
    <w:multiLevelType w:val="multilevel"/>
    <w:tmpl w:val="E780B2CA"/>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23" w15:restartNumberingAfterBreak="0">
    <w:nsid w:val="5BDB197C"/>
    <w:multiLevelType w:val="multilevel"/>
    <w:tmpl w:val="B8E6FA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5CAD2244"/>
    <w:multiLevelType w:val="hybridMultilevel"/>
    <w:tmpl w:val="8340B47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5FAA4200"/>
    <w:multiLevelType w:val="multilevel"/>
    <w:tmpl w:val="87EC13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648F1D13"/>
    <w:multiLevelType w:val="multilevel"/>
    <w:tmpl w:val="379EF302"/>
    <w:lvl w:ilvl="0">
      <w:start w:val="1"/>
      <w:numFmt w:val="decimal"/>
      <w:lvlText w:val="%1."/>
      <w:lvlJc w:val="left"/>
      <w:pPr>
        <w:ind w:left="720" w:hanging="360"/>
      </w:pPr>
      <w:rPr>
        <w:rFonts w:asciiTheme="minorHAnsi" w:hAnsiTheme="minorHAnsi" w:cstheme="minorHAnsi" w:hint="default"/>
        <w:sz w:val="20"/>
        <w:szCs w:val="2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15:restartNumberingAfterBreak="0">
    <w:nsid w:val="68891792"/>
    <w:multiLevelType w:val="hybridMultilevel"/>
    <w:tmpl w:val="119C15A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6CA84099"/>
    <w:multiLevelType w:val="hybridMultilevel"/>
    <w:tmpl w:val="E9A61BB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6D4C5C3B"/>
    <w:multiLevelType w:val="hybridMultilevel"/>
    <w:tmpl w:val="0406AE6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0" w15:restartNumberingAfterBreak="0">
    <w:nsid w:val="750C17BC"/>
    <w:multiLevelType w:val="hybridMultilevel"/>
    <w:tmpl w:val="7AE8B2C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76BD0D5F"/>
    <w:multiLevelType w:val="hybridMultilevel"/>
    <w:tmpl w:val="47D2C52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15:restartNumberingAfterBreak="0">
    <w:nsid w:val="7E3518E4"/>
    <w:multiLevelType w:val="hybridMultilevel"/>
    <w:tmpl w:val="2E1C576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316301335">
    <w:abstractNumId w:val="0"/>
  </w:num>
  <w:num w:numId="2" w16cid:durableId="509369443">
    <w:abstractNumId w:val="16"/>
  </w:num>
  <w:num w:numId="3" w16cid:durableId="636642019">
    <w:abstractNumId w:val="2"/>
  </w:num>
  <w:num w:numId="4" w16cid:durableId="1383794073">
    <w:abstractNumId w:val="32"/>
  </w:num>
  <w:num w:numId="5" w16cid:durableId="1282876832">
    <w:abstractNumId w:val="4"/>
  </w:num>
  <w:num w:numId="6" w16cid:durableId="1505315321">
    <w:abstractNumId w:val="18"/>
  </w:num>
  <w:num w:numId="7" w16cid:durableId="111704827">
    <w:abstractNumId w:val="23"/>
  </w:num>
  <w:num w:numId="8" w16cid:durableId="1677685705">
    <w:abstractNumId w:val="12"/>
  </w:num>
  <w:num w:numId="9" w16cid:durableId="1140340181">
    <w:abstractNumId w:val="19"/>
  </w:num>
  <w:num w:numId="10" w16cid:durableId="2116634800">
    <w:abstractNumId w:val="21"/>
  </w:num>
  <w:num w:numId="11" w16cid:durableId="1465655906">
    <w:abstractNumId w:val="17"/>
  </w:num>
  <w:num w:numId="12" w16cid:durableId="1068573028">
    <w:abstractNumId w:val="11"/>
  </w:num>
  <w:num w:numId="13" w16cid:durableId="822084377">
    <w:abstractNumId w:val="10"/>
  </w:num>
  <w:num w:numId="14" w16cid:durableId="746148267">
    <w:abstractNumId w:val="9"/>
  </w:num>
  <w:num w:numId="15" w16cid:durableId="763188000">
    <w:abstractNumId w:val="22"/>
  </w:num>
  <w:num w:numId="16" w16cid:durableId="1148131344">
    <w:abstractNumId w:val="24"/>
  </w:num>
  <w:num w:numId="17" w16cid:durableId="1350109777">
    <w:abstractNumId w:val="8"/>
  </w:num>
  <w:num w:numId="18" w16cid:durableId="1446316388">
    <w:abstractNumId w:val="26"/>
  </w:num>
  <w:num w:numId="19" w16cid:durableId="612053219">
    <w:abstractNumId w:val="15"/>
  </w:num>
  <w:num w:numId="20" w16cid:durableId="6923748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1915966406">
    <w:abstractNumId w:val="7"/>
  </w:num>
  <w:num w:numId="22" w16cid:durableId="1786273448">
    <w:abstractNumId w:val="6"/>
  </w:num>
  <w:num w:numId="23" w16cid:durableId="1031999200">
    <w:abstractNumId w:val="27"/>
  </w:num>
  <w:num w:numId="24" w16cid:durableId="999503198">
    <w:abstractNumId w:val="25"/>
  </w:num>
  <w:num w:numId="25" w16cid:durableId="1677809534">
    <w:abstractNumId w:val="5"/>
  </w:num>
  <w:num w:numId="26" w16cid:durableId="904222705">
    <w:abstractNumId w:val="13"/>
  </w:num>
  <w:num w:numId="27" w16cid:durableId="841051062">
    <w:abstractNumId w:val="31"/>
  </w:num>
  <w:num w:numId="28" w16cid:durableId="579406517">
    <w:abstractNumId w:val="30"/>
  </w:num>
  <w:num w:numId="29" w16cid:durableId="2047636117">
    <w:abstractNumId w:val="3"/>
  </w:num>
  <w:num w:numId="30" w16cid:durableId="1130780979">
    <w:abstractNumId w:val="14"/>
  </w:num>
  <w:num w:numId="31" w16cid:durableId="602227435">
    <w:abstractNumId w:val="29"/>
  </w:num>
  <w:num w:numId="32" w16cid:durableId="1065954301">
    <w:abstractNumId w:val="20"/>
  </w:num>
  <w:num w:numId="33" w16cid:durableId="1584483542">
    <w:abstractNumId w:val="28"/>
  </w:num>
  <w:num w:numId="34" w16cid:durableId="1652325220">
    <w:abstractNumId w:val="1"/>
  </w:num>
  <w:numIdMacAtCleanup w:val="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Unai Urgoiti López de Luzuriaga">
    <w15:presenceInfo w15:providerId="AD" w15:userId="S::unai.urgoiti@opendeusto.es::8ee114ec-e577-4a39-8687-2170750b25ae"/>
  </w15:person>
  <w15:person w15:author="Ignacio Angulo Martinez">
    <w15:presenceInfo w15:providerId="AD" w15:userId="S::ignacio.angulo@deusto.es::a12fd4e2-0f09-4f3d-8388-8ccedfe5613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attachedTemplate r:id="rId1"/>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131C4"/>
    <w:rsid w:val="000008DA"/>
    <w:rsid w:val="000008F0"/>
    <w:rsid w:val="00002B9C"/>
    <w:rsid w:val="00002F6B"/>
    <w:rsid w:val="00006B3B"/>
    <w:rsid w:val="00011F3A"/>
    <w:rsid w:val="00012B6F"/>
    <w:rsid w:val="000130BB"/>
    <w:rsid w:val="000131C4"/>
    <w:rsid w:val="00013D1A"/>
    <w:rsid w:val="00014641"/>
    <w:rsid w:val="00017323"/>
    <w:rsid w:val="00020125"/>
    <w:rsid w:val="000238FD"/>
    <w:rsid w:val="00024919"/>
    <w:rsid w:val="00025508"/>
    <w:rsid w:val="00026025"/>
    <w:rsid w:val="00027D85"/>
    <w:rsid w:val="00030790"/>
    <w:rsid w:val="0003100C"/>
    <w:rsid w:val="00032AC3"/>
    <w:rsid w:val="00033AFE"/>
    <w:rsid w:val="00034F58"/>
    <w:rsid w:val="00034FD8"/>
    <w:rsid w:val="0004088E"/>
    <w:rsid w:val="00040D12"/>
    <w:rsid w:val="00040D25"/>
    <w:rsid w:val="00040E9D"/>
    <w:rsid w:val="0004122F"/>
    <w:rsid w:val="000419F3"/>
    <w:rsid w:val="00044570"/>
    <w:rsid w:val="00052443"/>
    <w:rsid w:val="00055289"/>
    <w:rsid w:val="00057937"/>
    <w:rsid w:val="00057BDB"/>
    <w:rsid w:val="00057EBD"/>
    <w:rsid w:val="00060070"/>
    <w:rsid w:val="000605FC"/>
    <w:rsid w:val="000606FC"/>
    <w:rsid w:val="0006307C"/>
    <w:rsid w:val="00063771"/>
    <w:rsid w:val="0006595E"/>
    <w:rsid w:val="000678E5"/>
    <w:rsid w:val="000703CE"/>
    <w:rsid w:val="000705BD"/>
    <w:rsid w:val="00075CFE"/>
    <w:rsid w:val="000766ED"/>
    <w:rsid w:val="00077282"/>
    <w:rsid w:val="00077DA6"/>
    <w:rsid w:val="000814B8"/>
    <w:rsid w:val="00082ADF"/>
    <w:rsid w:val="00082F04"/>
    <w:rsid w:val="00083C28"/>
    <w:rsid w:val="00084916"/>
    <w:rsid w:val="000854B4"/>
    <w:rsid w:val="00096EF2"/>
    <w:rsid w:val="000A063E"/>
    <w:rsid w:val="000A23C6"/>
    <w:rsid w:val="000A252C"/>
    <w:rsid w:val="000A289C"/>
    <w:rsid w:val="000A3B22"/>
    <w:rsid w:val="000B08C0"/>
    <w:rsid w:val="000B142E"/>
    <w:rsid w:val="000B145E"/>
    <w:rsid w:val="000B304B"/>
    <w:rsid w:val="000B4696"/>
    <w:rsid w:val="000B4699"/>
    <w:rsid w:val="000B77B0"/>
    <w:rsid w:val="000C24EA"/>
    <w:rsid w:val="000C33D8"/>
    <w:rsid w:val="000C382A"/>
    <w:rsid w:val="000D04FB"/>
    <w:rsid w:val="000D10CD"/>
    <w:rsid w:val="000D20A2"/>
    <w:rsid w:val="000D2F14"/>
    <w:rsid w:val="000D30DA"/>
    <w:rsid w:val="000D4D5B"/>
    <w:rsid w:val="000D5037"/>
    <w:rsid w:val="000D6657"/>
    <w:rsid w:val="000E0519"/>
    <w:rsid w:val="000E1901"/>
    <w:rsid w:val="000E33DA"/>
    <w:rsid w:val="000E400E"/>
    <w:rsid w:val="000E4551"/>
    <w:rsid w:val="000E63FF"/>
    <w:rsid w:val="000E6622"/>
    <w:rsid w:val="000E7501"/>
    <w:rsid w:val="000F2FDB"/>
    <w:rsid w:val="000F4DD0"/>
    <w:rsid w:val="000F68C8"/>
    <w:rsid w:val="000F6CEF"/>
    <w:rsid w:val="001005A1"/>
    <w:rsid w:val="00100CC0"/>
    <w:rsid w:val="00103795"/>
    <w:rsid w:val="00103ADD"/>
    <w:rsid w:val="00104216"/>
    <w:rsid w:val="001052AC"/>
    <w:rsid w:val="001069BB"/>
    <w:rsid w:val="00106FA3"/>
    <w:rsid w:val="001110C0"/>
    <w:rsid w:val="00114B67"/>
    <w:rsid w:val="00114CEA"/>
    <w:rsid w:val="001157DC"/>
    <w:rsid w:val="00115FF7"/>
    <w:rsid w:val="00120CEF"/>
    <w:rsid w:val="00125EFF"/>
    <w:rsid w:val="00127744"/>
    <w:rsid w:val="001307BE"/>
    <w:rsid w:val="00131F4A"/>
    <w:rsid w:val="001337B9"/>
    <w:rsid w:val="00133D75"/>
    <w:rsid w:val="001349F5"/>
    <w:rsid w:val="00134A32"/>
    <w:rsid w:val="001406EE"/>
    <w:rsid w:val="001409B5"/>
    <w:rsid w:val="00141134"/>
    <w:rsid w:val="001412B5"/>
    <w:rsid w:val="00141C9F"/>
    <w:rsid w:val="0014693C"/>
    <w:rsid w:val="001521B8"/>
    <w:rsid w:val="00152C85"/>
    <w:rsid w:val="00157816"/>
    <w:rsid w:val="0016214E"/>
    <w:rsid w:val="001641E9"/>
    <w:rsid w:val="0016466A"/>
    <w:rsid w:val="001664DF"/>
    <w:rsid w:val="001673A2"/>
    <w:rsid w:val="001673FB"/>
    <w:rsid w:val="001702BB"/>
    <w:rsid w:val="001714A8"/>
    <w:rsid w:val="00172B68"/>
    <w:rsid w:val="0017323F"/>
    <w:rsid w:val="00173AFC"/>
    <w:rsid w:val="00173B4B"/>
    <w:rsid w:val="00174C12"/>
    <w:rsid w:val="00176067"/>
    <w:rsid w:val="00185768"/>
    <w:rsid w:val="00187CD1"/>
    <w:rsid w:val="00192C8B"/>
    <w:rsid w:val="0019322A"/>
    <w:rsid w:val="001932FD"/>
    <w:rsid w:val="00193A61"/>
    <w:rsid w:val="00195B7B"/>
    <w:rsid w:val="00196287"/>
    <w:rsid w:val="00197085"/>
    <w:rsid w:val="00197092"/>
    <w:rsid w:val="001975CB"/>
    <w:rsid w:val="001A0EA0"/>
    <w:rsid w:val="001A17AE"/>
    <w:rsid w:val="001A2775"/>
    <w:rsid w:val="001B0423"/>
    <w:rsid w:val="001B1A5D"/>
    <w:rsid w:val="001B2E07"/>
    <w:rsid w:val="001B3629"/>
    <w:rsid w:val="001B5618"/>
    <w:rsid w:val="001C0A1D"/>
    <w:rsid w:val="001C112D"/>
    <w:rsid w:val="001C23FA"/>
    <w:rsid w:val="001C51E8"/>
    <w:rsid w:val="001C5900"/>
    <w:rsid w:val="001C5CA9"/>
    <w:rsid w:val="001C6DF4"/>
    <w:rsid w:val="001D0A6B"/>
    <w:rsid w:val="001D2F3F"/>
    <w:rsid w:val="001D45F0"/>
    <w:rsid w:val="001E0636"/>
    <w:rsid w:val="001E255C"/>
    <w:rsid w:val="001E2DDC"/>
    <w:rsid w:val="001E4347"/>
    <w:rsid w:val="001E43CF"/>
    <w:rsid w:val="001E4FE6"/>
    <w:rsid w:val="001E663A"/>
    <w:rsid w:val="001E677A"/>
    <w:rsid w:val="001F045C"/>
    <w:rsid w:val="001F4F5C"/>
    <w:rsid w:val="001F51CA"/>
    <w:rsid w:val="001F5B50"/>
    <w:rsid w:val="001F6DBB"/>
    <w:rsid w:val="001F723E"/>
    <w:rsid w:val="001F734F"/>
    <w:rsid w:val="001F7551"/>
    <w:rsid w:val="00200653"/>
    <w:rsid w:val="00204860"/>
    <w:rsid w:val="002069B4"/>
    <w:rsid w:val="00206F89"/>
    <w:rsid w:val="00213898"/>
    <w:rsid w:val="00215D26"/>
    <w:rsid w:val="002177EE"/>
    <w:rsid w:val="00220ADF"/>
    <w:rsid w:val="002218DB"/>
    <w:rsid w:val="00224E26"/>
    <w:rsid w:val="00225D9F"/>
    <w:rsid w:val="0023295D"/>
    <w:rsid w:val="00233049"/>
    <w:rsid w:val="0023613C"/>
    <w:rsid w:val="002402D9"/>
    <w:rsid w:val="00242AA5"/>
    <w:rsid w:val="00244E71"/>
    <w:rsid w:val="0024523B"/>
    <w:rsid w:val="00245FD6"/>
    <w:rsid w:val="002470D0"/>
    <w:rsid w:val="00253FDF"/>
    <w:rsid w:val="00255891"/>
    <w:rsid w:val="002561D2"/>
    <w:rsid w:val="002566B9"/>
    <w:rsid w:val="002603BC"/>
    <w:rsid w:val="00260C13"/>
    <w:rsid w:val="002649C4"/>
    <w:rsid w:val="00264B05"/>
    <w:rsid w:val="002656CE"/>
    <w:rsid w:val="00265CCC"/>
    <w:rsid w:val="0026605F"/>
    <w:rsid w:val="0026621A"/>
    <w:rsid w:val="00270543"/>
    <w:rsid w:val="002761F2"/>
    <w:rsid w:val="00281B83"/>
    <w:rsid w:val="00283BF0"/>
    <w:rsid w:val="00283EDA"/>
    <w:rsid w:val="00285868"/>
    <w:rsid w:val="00286B7A"/>
    <w:rsid w:val="00287922"/>
    <w:rsid w:val="002943D2"/>
    <w:rsid w:val="00294895"/>
    <w:rsid w:val="002951DF"/>
    <w:rsid w:val="002A0B99"/>
    <w:rsid w:val="002A424A"/>
    <w:rsid w:val="002A42BA"/>
    <w:rsid w:val="002A49BF"/>
    <w:rsid w:val="002A5145"/>
    <w:rsid w:val="002A79D2"/>
    <w:rsid w:val="002A7D33"/>
    <w:rsid w:val="002B1D28"/>
    <w:rsid w:val="002B49D0"/>
    <w:rsid w:val="002B5527"/>
    <w:rsid w:val="002B6593"/>
    <w:rsid w:val="002B6C13"/>
    <w:rsid w:val="002C00EB"/>
    <w:rsid w:val="002C314B"/>
    <w:rsid w:val="002C50DC"/>
    <w:rsid w:val="002C5A67"/>
    <w:rsid w:val="002C7C31"/>
    <w:rsid w:val="002C7CE6"/>
    <w:rsid w:val="002D0743"/>
    <w:rsid w:val="002D0EDD"/>
    <w:rsid w:val="002D487A"/>
    <w:rsid w:val="002D6F5D"/>
    <w:rsid w:val="002E1BBB"/>
    <w:rsid w:val="002E262C"/>
    <w:rsid w:val="002E28C1"/>
    <w:rsid w:val="002E2E28"/>
    <w:rsid w:val="002E51BD"/>
    <w:rsid w:val="002E64B2"/>
    <w:rsid w:val="002F0C72"/>
    <w:rsid w:val="002F1915"/>
    <w:rsid w:val="002F1E26"/>
    <w:rsid w:val="002F4AEB"/>
    <w:rsid w:val="002F7B6D"/>
    <w:rsid w:val="002F7C39"/>
    <w:rsid w:val="003003AB"/>
    <w:rsid w:val="00301756"/>
    <w:rsid w:val="00301A8B"/>
    <w:rsid w:val="00302259"/>
    <w:rsid w:val="00302CC3"/>
    <w:rsid w:val="00304FB8"/>
    <w:rsid w:val="003052BE"/>
    <w:rsid w:val="0030660D"/>
    <w:rsid w:val="003069DE"/>
    <w:rsid w:val="00306D48"/>
    <w:rsid w:val="00306DBC"/>
    <w:rsid w:val="00311EC0"/>
    <w:rsid w:val="00317C8F"/>
    <w:rsid w:val="00321412"/>
    <w:rsid w:val="003247CD"/>
    <w:rsid w:val="00331701"/>
    <w:rsid w:val="00333BAC"/>
    <w:rsid w:val="003343CA"/>
    <w:rsid w:val="00336FAC"/>
    <w:rsid w:val="00337360"/>
    <w:rsid w:val="003373C6"/>
    <w:rsid w:val="0034203E"/>
    <w:rsid w:val="0034630B"/>
    <w:rsid w:val="00346B3A"/>
    <w:rsid w:val="00347809"/>
    <w:rsid w:val="00347B7F"/>
    <w:rsid w:val="00347EE9"/>
    <w:rsid w:val="00347F89"/>
    <w:rsid w:val="0035122F"/>
    <w:rsid w:val="003527E0"/>
    <w:rsid w:val="003533CB"/>
    <w:rsid w:val="003551DC"/>
    <w:rsid w:val="00355751"/>
    <w:rsid w:val="003578AB"/>
    <w:rsid w:val="00361B57"/>
    <w:rsid w:val="0036269F"/>
    <w:rsid w:val="003632FB"/>
    <w:rsid w:val="0036345A"/>
    <w:rsid w:val="003668B9"/>
    <w:rsid w:val="00367734"/>
    <w:rsid w:val="00370905"/>
    <w:rsid w:val="00370DB8"/>
    <w:rsid w:val="00370F7A"/>
    <w:rsid w:val="00370FB5"/>
    <w:rsid w:val="00372F7D"/>
    <w:rsid w:val="003776E0"/>
    <w:rsid w:val="0038184B"/>
    <w:rsid w:val="00382529"/>
    <w:rsid w:val="00385CF3"/>
    <w:rsid w:val="00387244"/>
    <w:rsid w:val="00391957"/>
    <w:rsid w:val="00393656"/>
    <w:rsid w:val="00394F76"/>
    <w:rsid w:val="003977A3"/>
    <w:rsid w:val="003A19C1"/>
    <w:rsid w:val="003A42A9"/>
    <w:rsid w:val="003A4D62"/>
    <w:rsid w:val="003A5E83"/>
    <w:rsid w:val="003A663D"/>
    <w:rsid w:val="003B0C6E"/>
    <w:rsid w:val="003B0DF0"/>
    <w:rsid w:val="003B5FD9"/>
    <w:rsid w:val="003B7D79"/>
    <w:rsid w:val="003C0974"/>
    <w:rsid w:val="003C2CED"/>
    <w:rsid w:val="003C34C7"/>
    <w:rsid w:val="003C43A0"/>
    <w:rsid w:val="003C66B0"/>
    <w:rsid w:val="003D08B3"/>
    <w:rsid w:val="003D0C1A"/>
    <w:rsid w:val="003D1832"/>
    <w:rsid w:val="003D53A8"/>
    <w:rsid w:val="003E1778"/>
    <w:rsid w:val="003E27A9"/>
    <w:rsid w:val="003E37FE"/>
    <w:rsid w:val="003E3AB3"/>
    <w:rsid w:val="003E471C"/>
    <w:rsid w:val="003E6740"/>
    <w:rsid w:val="003E6877"/>
    <w:rsid w:val="003E75FC"/>
    <w:rsid w:val="003F2BB0"/>
    <w:rsid w:val="003F2FC9"/>
    <w:rsid w:val="003F304B"/>
    <w:rsid w:val="003F4257"/>
    <w:rsid w:val="003F79CD"/>
    <w:rsid w:val="00400C5F"/>
    <w:rsid w:val="00404FEB"/>
    <w:rsid w:val="00405375"/>
    <w:rsid w:val="00405C84"/>
    <w:rsid w:val="00405D32"/>
    <w:rsid w:val="0040687C"/>
    <w:rsid w:val="0041001C"/>
    <w:rsid w:val="00410568"/>
    <w:rsid w:val="00410BAC"/>
    <w:rsid w:val="00411178"/>
    <w:rsid w:val="00411A74"/>
    <w:rsid w:val="00413335"/>
    <w:rsid w:val="00414CD7"/>
    <w:rsid w:val="0041784B"/>
    <w:rsid w:val="004205BC"/>
    <w:rsid w:val="00420E4C"/>
    <w:rsid w:val="00420E71"/>
    <w:rsid w:val="0042325B"/>
    <w:rsid w:val="004245D1"/>
    <w:rsid w:val="004263AC"/>
    <w:rsid w:val="004263D8"/>
    <w:rsid w:val="004267E2"/>
    <w:rsid w:val="00426BCF"/>
    <w:rsid w:val="00432198"/>
    <w:rsid w:val="00432763"/>
    <w:rsid w:val="004328FC"/>
    <w:rsid w:val="00432B70"/>
    <w:rsid w:val="00434D0F"/>
    <w:rsid w:val="00437D3D"/>
    <w:rsid w:val="004409EE"/>
    <w:rsid w:val="00440B75"/>
    <w:rsid w:val="004412D6"/>
    <w:rsid w:val="00443EF6"/>
    <w:rsid w:val="00444092"/>
    <w:rsid w:val="00444ACB"/>
    <w:rsid w:val="00445014"/>
    <w:rsid w:val="00445540"/>
    <w:rsid w:val="004458D9"/>
    <w:rsid w:val="00450D3D"/>
    <w:rsid w:val="00452885"/>
    <w:rsid w:val="00453BDA"/>
    <w:rsid w:val="00457620"/>
    <w:rsid w:val="00462E69"/>
    <w:rsid w:val="004643B7"/>
    <w:rsid w:val="00466E4B"/>
    <w:rsid w:val="00467B1F"/>
    <w:rsid w:val="00472AFD"/>
    <w:rsid w:val="004770CA"/>
    <w:rsid w:val="00477475"/>
    <w:rsid w:val="00482CFF"/>
    <w:rsid w:val="004854C9"/>
    <w:rsid w:val="00486741"/>
    <w:rsid w:val="004867FB"/>
    <w:rsid w:val="00490846"/>
    <w:rsid w:val="00490F4E"/>
    <w:rsid w:val="00493471"/>
    <w:rsid w:val="004940F2"/>
    <w:rsid w:val="00494700"/>
    <w:rsid w:val="00496A1D"/>
    <w:rsid w:val="00496F63"/>
    <w:rsid w:val="00497ACE"/>
    <w:rsid w:val="004A0793"/>
    <w:rsid w:val="004A410C"/>
    <w:rsid w:val="004A488F"/>
    <w:rsid w:val="004A507B"/>
    <w:rsid w:val="004A50E4"/>
    <w:rsid w:val="004A5DD5"/>
    <w:rsid w:val="004B4B87"/>
    <w:rsid w:val="004C3B93"/>
    <w:rsid w:val="004C5F98"/>
    <w:rsid w:val="004D1543"/>
    <w:rsid w:val="004D3AAB"/>
    <w:rsid w:val="004D4043"/>
    <w:rsid w:val="004D461F"/>
    <w:rsid w:val="004D53C8"/>
    <w:rsid w:val="004D61AB"/>
    <w:rsid w:val="004D72DD"/>
    <w:rsid w:val="004D7DF8"/>
    <w:rsid w:val="004D7EEC"/>
    <w:rsid w:val="004E012A"/>
    <w:rsid w:val="004E0FFF"/>
    <w:rsid w:val="004E4592"/>
    <w:rsid w:val="004E557B"/>
    <w:rsid w:val="004E61AB"/>
    <w:rsid w:val="004F4645"/>
    <w:rsid w:val="004F53A9"/>
    <w:rsid w:val="004F7BC4"/>
    <w:rsid w:val="00502030"/>
    <w:rsid w:val="005029CE"/>
    <w:rsid w:val="00503E3B"/>
    <w:rsid w:val="0050675F"/>
    <w:rsid w:val="00506EDC"/>
    <w:rsid w:val="005102F1"/>
    <w:rsid w:val="00511B74"/>
    <w:rsid w:val="005130A4"/>
    <w:rsid w:val="00517015"/>
    <w:rsid w:val="00517B01"/>
    <w:rsid w:val="00520C6A"/>
    <w:rsid w:val="005234BD"/>
    <w:rsid w:val="00526623"/>
    <w:rsid w:val="0052738F"/>
    <w:rsid w:val="00530CBF"/>
    <w:rsid w:val="00530F65"/>
    <w:rsid w:val="00531064"/>
    <w:rsid w:val="00531A4A"/>
    <w:rsid w:val="00533307"/>
    <w:rsid w:val="00540003"/>
    <w:rsid w:val="0054087C"/>
    <w:rsid w:val="0054230D"/>
    <w:rsid w:val="005455D9"/>
    <w:rsid w:val="00546924"/>
    <w:rsid w:val="00546CE4"/>
    <w:rsid w:val="005502B5"/>
    <w:rsid w:val="00550D5F"/>
    <w:rsid w:val="00552C20"/>
    <w:rsid w:val="00553974"/>
    <w:rsid w:val="00555032"/>
    <w:rsid w:val="005553CF"/>
    <w:rsid w:val="00555580"/>
    <w:rsid w:val="00555D55"/>
    <w:rsid w:val="005608AC"/>
    <w:rsid w:val="00560F01"/>
    <w:rsid w:val="00562001"/>
    <w:rsid w:val="0056564B"/>
    <w:rsid w:val="00566E4A"/>
    <w:rsid w:val="005717C9"/>
    <w:rsid w:val="00571B24"/>
    <w:rsid w:val="00572BF3"/>
    <w:rsid w:val="005740EC"/>
    <w:rsid w:val="00575193"/>
    <w:rsid w:val="005771C0"/>
    <w:rsid w:val="00577375"/>
    <w:rsid w:val="005820AC"/>
    <w:rsid w:val="00582F66"/>
    <w:rsid w:val="00584A2F"/>
    <w:rsid w:val="00586601"/>
    <w:rsid w:val="005909B9"/>
    <w:rsid w:val="00590D27"/>
    <w:rsid w:val="005921AA"/>
    <w:rsid w:val="00592E57"/>
    <w:rsid w:val="005A1798"/>
    <w:rsid w:val="005A192A"/>
    <w:rsid w:val="005A1CEB"/>
    <w:rsid w:val="005A2B20"/>
    <w:rsid w:val="005A2CC8"/>
    <w:rsid w:val="005A31DF"/>
    <w:rsid w:val="005A5A59"/>
    <w:rsid w:val="005B00A4"/>
    <w:rsid w:val="005B0386"/>
    <w:rsid w:val="005B08D4"/>
    <w:rsid w:val="005B0BFD"/>
    <w:rsid w:val="005B699D"/>
    <w:rsid w:val="005C111B"/>
    <w:rsid w:val="005C7796"/>
    <w:rsid w:val="005C7972"/>
    <w:rsid w:val="005C7B7B"/>
    <w:rsid w:val="005C7E1D"/>
    <w:rsid w:val="005D0877"/>
    <w:rsid w:val="005D3625"/>
    <w:rsid w:val="005D4712"/>
    <w:rsid w:val="005D4756"/>
    <w:rsid w:val="005D5475"/>
    <w:rsid w:val="005D715E"/>
    <w:rsid w:val="005D727C"/>
    <w:rsid w:val="005D795E"/>
    <w:rsid w:val="005D7B93"/>
    <w:rsid w:val="005E11D2"/>
    <w:rsid w:val="005E18BB"/>
    <w:rsid w:val="005E2002"/>
    <w:rsid w:val="005E257D"/>
    <w:rsid w:val="005E3F2F"/>
    <w:rsid w:val="005E40B2"/>
    <w:rsid w:val="005E6FE3"/>
    <w:rsid w:val="005F0B08"/>
    <w:rsid w:val="005F10CD"/>
    <w:rsid w:val="005F244F"/>
    <w:rsid w:val="005F3E7D"/>
    <w:rsid w:val="005F4B22"/>
    <w:rsid w:val="005F567D"/>
    <w:rsid w:val="005F7C69"/>
    <w:rsid w:val="0060236E"/>
    <w:rsid w:val="00602C0B"/>
    <w:rsid w:val="006032B9"/>
    <w:rsid w:val="006051C2"/>
    <w:rsid w:val="00605DCC"/>
    <w:rsid w:val="0060771C"/>
    <w:rsid w:val="00607B3C"/>
    <w:rsid w:val="0061252D"/>
    <w:rsid w:val="00614E11"/>
    <w:rsid w:val="00616295"/>
    <w:rsid w:val="00620873"/>
    <w:rsid w:val="00621395"/>
    <w:rsid w:val="00621E63"/>
    <w:rsid w:val="00622146"/>
    <w:rsid w:val="006232E8"/>
    <w:rsid w:val="0062495B"/>
    <w:rsid w:val="00627C31"/>
    <w:rsid w:val="00630853"/>
    <w:rsid w:val="00631790"/>
    <w:rsid w:val="006327B7"/>
    <w:rsid w:val="0063648B"/>
    <w:rsid w:val="00636C24"/>
    <w:rsid w:val="00636CF1"/>
    <w:rsid w:val="0063763D"/>
    <w:rsid w:val="00640504"/>
    <w:rsid w:val="00640CEA"/>
    <w:rsid w:val="0064337C"/>
    <w:rsid w:val="006449E3"/>
    <w:rsid w:val="00645F57"/>
    <w:rsid w:val="006466D4"/>
    <w:rsid w:val="0064738F"/>
    <w:rsid w:val="00650BE5"/>
    <w:rsid w:val="00651531"/>
    <w:rsid w:val="00656E3D"/>
    <w:rsid w:val="00657F4D"/>
    <w:rsid w:val="00662317"/>
    <w:rsid w:val="00663EEF"/>
    <w:rsid w:val="0066430E"/>
    <w:rsid w:val="0066573C"/>
    <w:rsid w:val="00665BF6"/>
    <w:rsid w:val="006743A0"/>
    <w:rsid w:val="006746DE"/>
    <w:rsid w:val="00674FA7"/>
    <w:rsid w:val="00676DC0"/>
    <w:rsid w:val="00677C25"/>
    <w:rsid w:val="00677D9B"/>
    <w:rsid w:val="006813AD"/>
    <w:rsid w:val="006823BE"/>
    <w:rsid w:val="00683EE4"/>
    <w:rsid w:val="0068608D"/>
    <w:rsid w:val="00694E81"/>
    <w:rsid w:val="00695F62"/>
    <w:rsid w:val="006A00F1"/>
    <w:rsid w:val="006A07AC"/>
    <w:rsid w:val="006A1205"/>
    <w:rsid w:val="006A22E1"/>
    <w:rsid w:val="006A30AA"/>
    <w:rsid w:val="006A4518"/>
    <w:rsid w:val="006A4858"/>
    <w:rsid w:val="006A4E9C"/>
    <w:rsid w:val="006A4F81"/>
    <w:rsid w:val="006B5A6A"/>
    <w:rsid w:val="006B62D7"/>
    <w:rsid w:val="006B6C75"/>
    <w:rsid w:val="006C0071"/>
    <w:rsid w:val="006C30A9"/>
    <w:rsid w:val="006C3276"/>
    <w:rsid w:val="006C32FE"/>
    <w:rsid w:val="006C3D3F"/>
    <w:rsid w:val="006C66E8"/>
    <w:rsid w:val="006D1467"/>
    <w:rsid w:val="006D1A72"/>
    <w:rsid w:val="006D6360"/>
    <w:rsid w:val="006D6738"/>
    <w:rsid w:val="006D7525"/>
    <w:rsid w:val="006E013E"/>
    <w:rsid w:val="006F2250"/>
    <w:rsid w:val="006F6240"/>
    <w:rsid w:val="00700867"/>
    <w:rsid w:val="00701009"/>
    <w:rsid w:val="0070280F"/>
    <w:rsid w:val="0070327E"/>
    <w:rsid w:val="00704162"/>
    <w:rsid w:val="007047A9"/>
    <w:rsid w:val="00704AF3"/>
    <w:rsid w:val="00711C5C"/>
    <w:rsid w:val="00712CCE"/>
    <w:rsid w:val="00715DDE"/>
    <w:rsid w:val="00721924"/>
    <w:rsid w:val="00730A11"/>
    <w:rsid w:val="007312C0"/>
    <w:rsid w:val="00737618"/>
    <w:rsid w:val="0074206E"/>
    <w:rsid w:val="00742C3A"/>
    <w:rsid w:val="0074348D"/>
    <w:rsid w:val="0074356C"/>
    <w:rsid w:val="007500A5"/>
    <w:rsid w:val="00754579"/>
    <w:rsid w:val="00754E9D"/>
    <w:rsid w:val="00757A3C"/>
    <w:rsid w:val="00757B95"/>
    <w:rsid w:val="00760056"/>
    <w:rsid w:val="007620A3"/>
    <w:rsid w:val="007633D0"/>
    <w:rsid w:val="00764BD3"/>
    <w:rsid w:val="00764BF9"/>
    <w:rsid w:val="00765D73"/>
    <w:rsid w:val="0077057C"/>
    <w:rsid w:val="00770692"/>
    <w:rsid w:val="00770AE8"/>
    <w:rsid w:val="00770D61"/>
    <w:rsid w:val="0077180D"/>
    <w:rsid w:val="00771D72"/>
    <w:rsid w:val="007728F7"/>
    <w:rsid w:val="007734DD"/>
    <w:rsid w:val="00773527"/>
    <w:rsid w:val="00776EB7"/>
    <w:rsid w:val="0077746F"/>
    <w:rsid w:val="007778B8"/>
    <w:rsid w:val="00777A1A"/>
    <w:rsid w:val="00780D70"/>
    <w:rsid w:val="0078203B"/>
    <w:rsid w:val="00782AF2"/>
    <w:rsid w:val="00783BC2"/>
    <w:rsid w:val="00786340"/>
    <w:rsid w:val="00786935"/>
    <w:rsid w:val="0078759D"/>
    <w:rsid w:val="0079397E"/>
    <w:rsid w:val="0079415C"/>
    <w:rsid w:val="00796085"/>
    <w:rsid w:val="007A05B6"/>
    <w:rsid w:val="007A4900"/>
    <w:rsid w:val="007A5D58"/>
    <w:rsid w:val="007A6772"/>
    <w:rsid w:val="007A7B7E"/>
    <w:rsid w:val="007B03D8"/>
    <w:rsid w:val="007B11FC"/>
    <w:rsid w:val="007B35C7"/>
    <w:rsid w:val="007B52C9"/>
    <w:rsid w:val="007C1212"/>
    <w:rsid w:val="007C28C1"/>
    <w:rsid w:val="007C5221"/>
    <w:rsid w:val="007C5B83"/>
    <w:rsid w:val="007D2782"/>
    <w:rsid w:val="007D2FCB"/>
    <w:rsid w:val="007D45F3"/>
    <w:rsid w:val="007E2FDB"/>
    <w:rsid w:val="007E4964"/>
    <w:rsid w:val="007E669E"/>
    <w:rsid w:val="007F229F"/>
    <w:rsid w:val="007F245C"/>
    <w:rsid w:val="007F2AD7"/>
    <w:rsid w:val="007F483F"/>
    <w:rsid w:val="007F5679"/>
    <w:rsid w:val="007F5AC6"/>
    <w:rsid w:val="007F5AEB"/>
    <w:rsid w:val="007F6AA8"/>
    <w:rsid w:val="007F7B41"/>
    <w:rsid w:val="007F7D18"/>
    <w:rsid w:val="00800160"/>
    <w:rsid w:val="008007B2"/>
    <w:rsid w:val="00803C9C"/>
    <w:rsid w:val="008076B7"/>
    <w:rsid w:val="00807FCB"/>
    <w:rsid w:val="00810A9E"/>
    <w:rsid w:val="00811C80"/>
    <w:rsid w:val="00811F52"/>
    <w:rsid w:val="00814B89"/>
    <w:rsid w:val="008200DC"/>
    <w:rsid w:val="00820204"/>
    <w:rsid w:val="00823D10"/>
    <w:rsid w:val="00825355"/>
    <w:rsid w:val="008306CA"/>
    <w:rsid w:val="00830DDA"/>
    <w:rsid w:val="00831323"/>
    <w:rsid w:val="00831F13"/>
    <w:rsid w:val="0083539D"/>
    <w:rsid w:val="00835958"/>
    <w:rsid w:val="00836F03"/>
    <w:rsid w:val="00851487"/>
    <w:rsid w:val="00855069"/>
    <w:rsid w:val="008551E1"/>
    <w:rsid w:val="00855642"/>
    <w:rsid w:val="008565D3"/>
    <w:rsid w:val="008567BC"/>
    <w:rsid w:val="008607FE"/>
    <w:rsid w:val="0086130E"/>
    <w:rsid w:val="00866007"/>
    <w:rsid w:val="008720D9"/>
    <w:rsid w:val="008734D4"/>
    <w:rsid w:val="008754E9"/>
    <w:rsid w:val="0087660D"/>
    <w:rsid w:val="00877C57"/>
    <w:rsid w:val="00877E00"/>
    <w:rsid w:val="008863A9"/>
    <w:rsid w:val="00886916"/>
    <w:rsid w:val="00887DF4"/>
    <w:rsid w:val="008904A9"/>
    <w:rsid w:val="00891202"/>
    <w:rsid w:val="00892203"/>
    <w:rsid w:val="008934EA"/>
    <w:rsid w:val="00894BD5"/>
    <w:rsid w:val="00895026"/>
    <w:rsid w:val="008A04B9"/>
    <w:rsid w:val="008A1059"/>
    <w:rsid w:val="008A2ADE"/>
    <w:rsid w:val="008A2DC9"/>
    <w:rsid w:val="008A4706"/>
    <w:rsid w:val="008A4F29"/>
    <w:rsid w:val="008A6459"/>
    <w:rsid w:val="008A76F9"/>
    <w:rsid w:val="008B1E28"/>
    <w:rsid w:val="008B313C"/>
    <w:rsid w:val="008B5360"/>
    <w:rsid w:val="008C13ED"/>
    <w:rsid w:val="008C1800"/>
    <w:rsid w:val="008C2B20"/>
    <w:rsid w:val="008C2F0D"/>
    <w:rsid w:val="008C6754"/>
    <w:rsid w:val="008D44A5"/>
    <w:rsid w:val="008D45F8"/>
    <w:rsid w:val="008E10D4"/>
    <w:rsid w:val="008E1315"/>
    <w:rsid w:val="008E1A07"/>
    <w:rsid w:val="008E2FF0"/>
    <w:rsid w:val="008E5E0A"/>
    <w:rsid w:val="008F2FFA"/>
    <w:rsid w:val="008F34F9"/>
    <w:rsid w:val="008F4318"/>
    <w:rsid w:val="008F4777"/>
    <w:rsid w:val="008F4C5B"/>
    <w:rsid w:val="00900651"/>
    <w:rsid w:val="00900E76"/>
    <w:rsid w:val="00902A04"/>
    <w:rsid w:val="00903B19"/>
    <w:rsid w:val="009061FD"/>
    <w:rsid w:val="00907948"/>
    <w:rsid w:val="00911641"/>
    <w:rsid w:val="00911F8F"/>
    <w:rsid w:val="00912246"/>
    <w:rsid w:val="00912E99"/>
    <w:rsid w:val="009131B6"/>
    <w:rsid w:val="00915F3B"/>
    <w:rsid w:val="009161F9"/>
    <w:rsid w:val="009163D2"/>
    <w:rsid w:val="00917395"/>
    <w:rsid w:val="009229D9"/>
    <w:rsid w:val="00925534"/>
    <w:rsid w:val="00927A90"/>
    <w:rsid w:val="009324AC"/>
    <w:rsid w:val="00933038"/>
    <w:rsid w:val="0093323F"/>
    <w:rsid w:val="00935C90"/>
    <w:rsid w:val="00936A90"/>
    <w:rsid w:val="00937BD8"/>
    <w:rsid w:val="00937D06"/>
    <w:rsid w:val="00940940"/>
    <w:rsid w:val="00941CD3"/>
    <w:rsid w:val="009435D3"/>
    <w:rsid w:val="00945539"/>
    <w:rsid w:val="009457BF"/>
    <w:rsid w:val="00945CCA"/>
    <w:rsid w:val="00946DDB"/>
    <w:rsid w:val="00947998"/>
    <w:rsid w:val="00947D53"/>
    <w:rsid w:val="00951DE6"/>
    <w:rsid w:val="009522A7"/>
    <w:rsid w:val="00952704"/>
    <w:rsid w:val="00956494"/>
    <w:rsid w:val="0095706E"/>
    <w:rsid w:val="00960E2B"/>
    <w:rsid w:val="00962296"/>
    <w:rsid w:val="00964057"/>
    <w:rsid w:val="00964979"/>
    <w:rsid w:val="0097458C"/>
    <w:rsid w:val="009778A5"/>
    <w:rsid w:val="00977D99"/>
    <w:rsid w:val="009807BA"/>
    <w:rsid w:val="00980E70"/>
    <w:rsid w:val="00980E9B"/>
    <w:rsid w:val="00981258"/>
    <w:rsid w:val="00981862"/>
    <w:rsid w:val="00981FFA"/>
    <w:rsid w:val="0098313C"/>
    <w:rsid w:val="0098331D"/>
    <w:rsid w:val="00984C2F"/>
    <w:rsid w:val="00993986"/>
    <w:rsid w:val="009940B0"/>
    <w:rsid w:val="0099504C"/>
    <w:rsid w:val="00996DB0"/>
    <w:rsid w:val="009A11C7"/>
    <w:rsid w:val="009A2C59"/>
    <w:rsid w:val="009A363E"/>
    <w:rsid w:val="009A69B7"/>
    <w:rsid w:val="009B150F"/>
    <w:rsid w:val="009B1BBD"/>
    <w:rsid w:val="009B2916"/>
    <w:rsid w:val="009B40EF"/>
    <w:rsid w:val="009B43B1"/>
    <w:rsid w:val="009B531F"/>
    <w:rsid w:val="009B6EDC"/>
    <w:rsid w:val="009C13E5"/>
    <w:rsid w:val="009C13FA"/>
    <w:rsid w:val="009C15A6"/>
    <w:rsid w:val="009C1C05"/>
    <w:rsid w:val="009C729D"/>
    <w:rsid w:val="009C7B18"/>
    <w:rsid w:val="009C7D05"/>
    <w:rsid w:val="009D1EE4"/>
    <w:rsid w:val="009D2FC4"/>
    <w:rsid w:val="009D60FE"/>
    <w:rsid w:val="009D72A6"/>
    <w:rsid w:val="009E1F17"/>
    <w:rsid w:val="009E2FD8"/>
    <w:rsid w:val="009E47B6"/>
    <w:rsid w:val="009E5595"/>
    <w:rsid w:val="009E6367"/>
    <w:rsid w:val="009E6974"/>
    <w:rsid w:val="009E7F3E"/>
    <w:rsid w:val="009F0A7B"/>
    <w:rsid w:val="009F12BF"/>
    <w:rsid w:val="009F1637"/>
    <w:rsid w:val="009F1913"/>
    <w:rsid w:val="009F2FCC"/>
    <w:rsid w:val="009F4888"/>
    <w:rsid w:val="00A01986"/>
    <w:rsid w:val="00A05435"/>
    <w:rsid w:val="00A058A1"/>
    <w:rsid w:val="00A07F96"/>
    <w:rsid w:val="00A10C35"/>
    <w:rsid w:val="00A110F7"/>
    <w:rsid w:val="00A11C3F"/>
    <w:rsid w:val="00A11DEC"/>
    <w:rsid w:val="00A12E68"/>
    <w:rsid w:val="00A130A8"/>
    <w:rsid w:val="00A14AEC"/>
    <w:rsid w:val="00A1598C"/>
    <w:rsid w:val="00A16C2D"/>
    <w:rsid w:val="00A209A7"/>
    <w:rsid w:val="00A2138C"/>
    <w:rsid w:val="00A21D4B"/>
    <w:rsid w:val="00A24DCA"/>
    <w:rsid w:val="00A25596"/>
    <w:rsid w:val="00A25D37"/>
    <w:rsid w:val="00A273C4"/>
    <w:rsid w:val="00A35217"/>
    <w:rsid w:val="00A37363"/>
    <w:rsid w:val="00A377A7"/>
    <w:rsid w:val="00A40B0B"/>
    <w:rsid w:val="00A41EF5"/>
    <w:rsid w:val="00A434F4"/>
    <w:rsid w:val="00A47234"/>
    <w:rsid w:val="00A47DB2"/>
    <w:rsid w:val="00A53998"/>
    <w:rsid w:val="00A561D5"/>
    <w:rsid w:val="00A61530"/>
    <w:rsid w:val="00A6169A"/>
    <w:rsid w:val="00A65D63"/>
    <w:rsid w:val="00A71924"/>
    <w:rsid w:val="00A73252"/>
    <w:rsid w:val="00A74E35"/>
    <w:rsid w:val="00A7689F"/>
    <w:rsid w:val="00A776F3"/>
    <w:rsid w:val="00A807B1"/>
    <w:rsid w:val="00A8109D"/>
    <w:rsid w:val="00A818B5"/>
    <w:rsid w:val="00A81C93"/>
    <w:rsid w:val="00A852C7"/>
    <w:rsid w:val="00A90349"/>
    <w:rsid w:val="00A90B49"/>
    <w:rsid w:val="00A9196D"/>
    <w:rsid w:val="00A93F14"/>
    <w:rsid w:val="00A941BE"/>
    <w:rsid w:val="00A954D2"/>
    <w:rsid w:val="00A96B4C"/>
    <w:rsid w:val="00AA0DBC"/>
    <w:rsid w:val="00AA2E78"/>
    <w:rsid w:val="00AA3313"/>
    <w:rsid w:val="00AA3AFF"/>
    <w:rsid w:val="00AA445D"/>
    <w:rsid w:val="00AA4898"/>
    <w:rsid w:val="00AA5688"/>
    <w:rsid w:val="00AB19CC"/>
    <w:rsid w:val="00AB1AAA"/>
    <w:rsid w:val="00AB4279"/>
    <w:rsid w:val="00AB4BB7"/>
    <w:rsid w:val="00AC00DB"/>
    <w:rsid w:val="00AC1441"/>
    <w:rsid w:val="00AC3A8A"/>
    <w:rsid w:val="00AC4744"/>
    <w:rsid w:val="00AD03CD"/>
    <w:rsid w:val="00AD0981"/>
    <w:rsid w:val="00AD21A5"/>
    <w:rsid w:val="00AD5EFB"/>
    <w:rsid w:val="00AD62B7"/>
    <w:rsid w:val="00AD6E54"/>
    <w:rsid w:val="00AD7093"/>
    <w:rsid w:val="00AE3AAE"/>
    <w:rsid w:val="00AE4107"/>
    <w:rsid w:val="00AE7670"/>
    <w:rsid w:val="00AE78B8"/>
    <w:rsid w:val="00AF0F35"/>
    <w:rsid w:val="00AF1A9E"/>
    <w:rsid w:val="00AF2E98"/>
    <w:rsid w:val="00AF35B0"/>
    <w:rsid w:val="00AF411F"/>
    <w:rsid w:val="00AF54F6"/>
    <w:rsid w:val="00B01B13"/>
    <w:rsid w:val="00B02965"/>
    <w:rsid w:val="00B02DE4"/>
    <w:rsid w:val="00B03C09"/>
    <w:rsid w:val="00B065E0"/>
    <w:rsid w:val="00B101D2"/>
    <w:rsid w:val="00B12EC4"/>
    <w:rsid w:val="00B171B0"/>
    <w:rsid w:val="00B21B97"/>
    <w:rsid w:val="00B23007"/>
    <w:rsid w:val="00B25642"/>
    <w:rsid w:val="00B2676E"/>
    <w:rsid w:val="00B26EC0"/>
    <w:rsid w:val="00B27B2D"/>
    <w:rsid w:val="00B3181C"/>
    <w:rsid w:val="00B31AA4"/>
    <w:rsid w:val="00B34C7F"/>
    <w:rsid w:val="00B34FBA"/>
    <w:rsid w:val="00B35387"/>
    <w:rsid w:val="00B369E1"/>
    <w:rsid w:val="00B40800"/>
    <w:rsid w:val="00B409E4"/>
    <w:rsid w:val="00B44F94"/>
    <w:rsid w:val="00B45224"/>
    <w:rsid w:val="00B50073"/>
    <w:rsid w:val="00B5063B"/>
    <w:rsid w:val="00B51FD0"/>
    <w:rsid w:val="00B537E9"/>
    <w:rsid w:val="00B62094"/>
    <w:rsid w:val="00B6351F"/>
    <w:rsid w:val="00B64C37"/>
    <w:rsid w:val="00B67C06"/>
    <w:rsid w:val="00B71001"/>
    <w:rsid w:val="00B7200B"/>
    <w:rsid w:val="00B74E76"/>
    <w:rsid w:val="00B76A51"/>
    <w:rsid w:val="00B76A96"/>
    <w:rsid w:val="00B7722F"/>
    <w:rsid w:val="00B77CB6"/>
    <w:rsid w:val="00B83269"/>
    <w:rsid w:val="00B870E3"/>
    <w:rsid w:val="00B872F1"/>
    <w:rsid w:val="00B904F1"/>
    <w:rsid w:val="00B916A7"/>
    <w:rsid w:val="00B94B12"/>
    <w:rsid w:val="00B96514"/>
    <w:rsid w:val="00B96F5F"/>
    <w:rsid w:val="00B96FB5"/>
    <w:rsid w:val="00BA0445"/>
    <w:rsid w:val="00BA1896"/>
    <w:rsid w:val="00BA2C22"/>
    <w:rsid w:val="00BA3FD0"/>
    <w:rsid w:val="00BA400E"/>
    <w:rsid w:val="00BA6D07"/>
    <w:rsid w:val="00BA7F78"/>
    <w:rsid w:val="00BB2DC7"/>
    <w:rsid w:val="00BB3239"/>
    <w:rsid w:val="00BC0C10"/>
    <w:rsid w:val="00BC20B1"/>
    <w:rsid w:val="00BC3A9F"/>
    <w:rsid w:val="00BC3FD4"/>
    <w:rsid w:val="00BC4297"/>
    <w:rsid w:val="00BC45E0"/>
    <w:rsid w:val="00BC52F1"/>
    <w:rsid w:val="00BC6D7B"/>
    <w:rsid w:val="00BC7740"/>
    <w:rsid w:val="00BC7CDC"/>
    <w:rsid w:val="00BD2532"/>
    <w:rsid w:val="00BD523A"/>
    <w:rsid w:val="00BD6524"/>
    <w:rsid w:val="00BD74F1"/>
    <w:rsid w:val="00BE1E88"/>
    <w:rsid w:val="00BE1EEB"/>
    <w:rsid w:val="00BE2062"/>
    <w:rsid w:val="00BE4875"/>
    <w:rsid w:val="00BE4DDF"/>
    <w:rsid w:val="00BE6BED"/>
    <w:rsid w:val="00BE7552"/>
    <w:rsid w:val="00BE79C5"/>
    <w:rsid w:val="00BF11F8"/>
    <w:rsid w:val="00BF2DDA"/>
    <w:rsid w:val="00BF4E34"/>
    <w:rsid w:val="00BF63A7"/>
    <w:rsid w:val="00BF7D0C"/>
    <w:rsid w:val="00BF7E6B"/>
    <w:rsid w:val="00BF7EC6"/>
    <w:rsid w:val="00C00241"/>
    <w:rsid w:val="00C021B9"/>
    <w:rsid w:val="00C03E72"/>
    <w:rsid w:val="00C04B17"/>
    <w:rsid w:val="00C053A1"/>
    <w:rsid w:val="00C05AE6"/>
    <w:rsid w:val="00C10019"/>
    <w:rsid w:val="00C10B8E"/>
    <w:rsid w:val="00C115B7"/>
    <w:rsid w:val="00C11768"/>
    <w:rsid w:val="00C1373D"/>
    <w:rsid w:val="00C15D7D"/>
    <w:rsid w:val="00C204B5"/>
    <w:rsid w:val="00C2070A"/>
    <w:rsid w:val="00C24221"/>
    <w:rsid w:val="00C25603"/>
    <w:rsid w:val="00C26B88"/>
    <w:rsid w:val="00C2755B"/>
    <w:rsid w:val="00C304B4"/>
    <w:rsid w:val="00C313F1"/>
    <w:rsid w:val="00C31A90"/>
    <w:rsid w:val="00C3285F"/>
    <w:rsid w:val="00C341C3"/>
    <w:rsid w:val="00C350EF"/>
    <w:rsid w:val="00C435C9"/>
    <w:rsid w:val="00C444BA"/>
    <w:rsid w:val="00C47A18"/>
    <w:rsid w:val="00C50216"/>
    <w:rsid w:val="00C511DC"/>
    <w:rsid w:val="00C54566"/>
    <w:rsid w:val="00C54E55"/>
    <w:rsid w:val="00C54F99"/>
    <w:rsid w:val="00C55C77"/>
    <w:rsid w:val="00C57BB6"/>
    <w:rsid w:val="00C62EB7"/>
    <w:rsid w:val="00C7071A"/>
    <w:rsid w:val="00C70EAE"/>
    <w:rsid w:val="00C72317"/>
    <w:rsid w:val="00C72BC1"/>
    <w:rsid w:val="00C741B4"/>
    <w:rsid w:val="00C755FD"/>
    <w:rsid w:val="00C770CF"/>
    <w:rsid w:val="00C8089B"/>
    <w:rsid w:val="00C80989"/>
    <w:rsid w:val="00C82BEB"/>
    <w:rsid w:val="00C8343C"/>
    <w:rsid w:val="00C8705D"/>
    <w:rsid w:val="00C87CDB"/>
    <w:rsid w:val="00C91832"/>
    <w:rsid w:val="00C93B51"/>
    <w:rsid w:val="00C951F4"/>
    <w:rsid w:val="00C96DDA"/>
    <w:rsid w:val="00C97947"/>
    <w:rsid w:val="00CA0D2F"/>
    <w:rsid w:val="00CA2B3E"/>
    <w:rsid w:val="00CA6AE3"/>
    <w:rsid w:val="00CA7F8E"/>
    <w:rsid w:val="00CB6CFB"/>
    <w:rsid w:val="00CB72A9"/>
    <w:rsid w:val="00CB75EB"/>
    <w:rsid w:val="00CB7789"/>
    <w:rsid w:val="00CC0160"/>
    <w:rsid w:val="00CC10F1"/>
    <w:rsid w:val="00CC1C76"/>
    <w:rsid w:val="00CC2DFF"/>
    <w:rsid w:val="00CC5F0C"/>
    <w:rsid w:val="00CC663A"/>
    <w:rsid w:val="00CC6E9A"/>
    <w:rsid w:val="00CC7172"/>
    <w:rsid w:val="00CD3E0D"/>
    <w:rsid w:val="00CD7009"/>
    <w:rsid w:val="00CE1509"/>
    <w:rsid w:val="00CE179A"/>
    <w:rsid w:val="00CE1951"/>
    <w:rsid w:val="00CE1B87"/>
    <w:rsid w:val="00CE252F"/>
    <w:rsid w:val="00CF02FD"/>
    <w:rsid w:val="00CF1816"/>
    <w:rsid w:val="00CF474E"/>
    <w:rsid w:val="00CF4C55"/>
    <w:rsid w:val="00CF520E"/>
    <w:rsid w:val="00CF5AB3"/>
    <w:rsid w:val="00CF7FE9"/>
    <w:rsid w:val="00D000BF"/>
    <w:rsid w:val="00D025C6"/>
    <w:rsid w:val="00D02B9B"/>
    <w:rsid w:val="00D035D2"/>
    <w:rsid w:val="00D039D9"/>
    <w:rsid w:val="00D064B2"/>
    <w:rsid w:val="00D113C0"/>
    <w:rsid w:val="00D11D78"/>
    <w:rsid w:val="00D1309A"/>
    <w:rsid w:val="00D168B8"/>
    <w:rsid w:val="00D209E6"/>
    <w:rsid w:val="00D20EA8"/>
    <w:rsid w:val="00D21382"/>
    <w:rsid w:val="00D229A6"/>
    <w:rsid w:val="00D23C2B"/>
    <w:rsid w:val="00D24781"/>
    <w:rsid w:val="00D260FC"/>
    <w:rsid w:val="00D269A3"/>
    <w:rsid w:val="00D26D18"/>
    <w:rsid w:val="00D27EC3"/>
    <w:rsid w:val="00D27F7B"/>
    <w:rsid w:val="00D3003D"/>
    <w:rsid w:val="00D342DD"/>
    <w:rsid w:val="00D3569E"/>
    <w:rsid w:val="00D35AF2"/>
    <w:rsid w:val="00D36265"/>
    <w:rsid w:val="00D40327"/>
    <w:rsid w:val="00D41F90"/>
    <w:rsid w:val="00D427C3"/>
    <w:rsid w:val="00D4323B"/>
    <w:rsid w:val="00D433C0"/>
    <w:rsid w:val="00D43C02"/>
    <w:rsid w:val="00D4549C"/>
    <w:rsid w:val="00D4552F"/>
    <w:rsid w:val="00D504C2"/>
    <w:rsid w:val="00D51D64"/>
    <w:rsid w:val="00D521FF"/>
    <w:rsid w:val="00D52373"/>
    <w:rsid w:val="00D524B5"/>
    <w:rsid w:val="00D53890"/>
    <w:rsid w:val="00D55A90"/>
    <w:rsid w:val="00D6138B"/>
    <w:rsid w:val="00D61FB9"/>
    <w:rsid w:val="00D63180"/>
    <w:rsid w:val="00D64035"/>
    <w:rsid w:val="00D64148"/>
    <w:rsid w:val="00D6441F"/>
    <w:rsid w:val="00D66EEA"/>
    <w:rsid w:val="00D672B3"/>
    <w:rsid w:val="00D73CC8"/>
    <w:rsid w:val="00D75994"/>
    <w:rsid w:val="00D77E2B"/>
    <w:rsid w:val="00D821A2"/>
    <w:rsid w:val="00D8321F"/>
    <w:rsid w:val="00D8357F"/>
    <w:rsid w:val="00D83692"/>
    <w:rsid w:val="00D8693B"/>
    <w:rsid w:val="00D87F39"/>
    <w:rsid w:val="00D9246F"/>
    <w:rsid w:val="00D926D8"/>
    <w:rsid w:val="00D95901"/>
    <w:rsid w:val="00D96B36"/>
    <w:rsid w:val="00D97AF3"/>
    <w:rsid w:val="00DA009E"/>
    <w:rsid w:val="00DA1BF3"/>
    <w:rsid w:val="00DB3093"/>
    <w:rsid w:val="00DB494A"/>
    <w:rsid w:val="00DB635D"/>
    <w:rsid w:val="00DB7ACE"/>
    <w:rsid w:val="00DC1C1F"/>
    <w:rsid w:val="00DC1C49"/>
    <w:rsid w:val="00DC2B99"/>
    <w:rsid w:val="00DC3702"/>
    <w:rsid w:val="00DC3C23"/>
    <w:rsid w:val="00DC3D7E"/>
    <w:rsid w:val="00DC4BC7"/>
    <w:rsid w:val="00DC750F"/>
    <w:rsid w:val="00DC7578"/>
    <w:rsid w:val="00DD3C2B"/>
    <w:rsid w:val="00DD4F81"/>
    <w:rsid w:val="00DE0FB0"/>
    <w:rsid w:val="00DE131F"/>
    <w:rsid w:val="00DE4BB7"/>
    <w:rsid w:val="00DE6468"/>
    <w:rsid w:val="00DE6785"/>
    <w:rsid w:val="00DF1C0A"/>
    <w:rsid w:val="00DF1EC4"/>
    <w:rsid w:val="00DF33EE"/>
    <w:rsid w:val="00DF5F2B"/>
    <w:rsid w:val="00DF60F4"/>
    <w:rsid w:val="00DF6253"/>
    <w:rsid w:val="00DF63CE"/>
    <w:rsid w:val="00E01747"/>
    <w:rsid w:val="00E03260"/>
    <w:rsid w:val="00E052A2"/>
    <w:rsid w:val="00E10147"/>
    <w:rsid w:val="00E10510"/>
    <w:rsid w:val="00E11204"/>
    <w:rsid w:val="00E12CCB"/>
    <w:rsid w:val="00E24C3C"/>
    <w:rsid w:val="00E25343"/>
    <w:rsid w:val="00E25EAA"/>
    <w:rsid w:val="00E25FCC"/>
    <w:rsid w:val="00E26D88"/>
    <w:rsid w:val="00E27630"/>
    <w:rsid w:val="00E27F79"/>
    <w:rsid w:val="00E37AD9"/>
    <w:rsid w:val="00E42603"/>
    <w:rsid w:val="00E429AD"/>
    <w:rsid w:val="00E42A51"/>
    <w:rsid w:val="00E44402"/>
    <w:rsid w:val="00E44EE3"/>
    <w:rsid w:val="00E47917"/>
    <w:rsid w:val="00E50BC8"/>
    <w:rsid w:val="00E51249"/>
    <w:rsid w:val="00E52583"/>
    <w:rsid w:val="00E52C3A"/>
    <w:rsid w:val="00E55BD7"/>
    <w:rsid w:val="00E56286"/>
    <w:rsid w:val="00E56AEC"/>
    <w:rsid w:val="00E607C8"/>
    <w:rsid w:val="00E6166A"/>
    <w:rsid w:val="00E61C5A"/>
    <w:rsid w:val="00E624F8"/>
    <w:rsid w:val="00E66B7C"/>
    <w:rsid w:val="00E71A5D"/>
    <w:rsid w:val="00E71F4F"/>
    <w:rsid w:val="00E74192"/>
    <w:rsid w:val="00E7454E"/>
    <w:rsid w:val="00E76328"/>
    <w:rsid w:val="00E83E98"/>
    <w:rsid w:val="00E83F8F"/>
    <w:rsid w:val="00E84522"/>
    <w:rsid w:val="00E862C6"/>
    <w:rsid w:val="00E9478D"/>
    <w:rsid w:val="00E95CB5"/>
    <w:rsid w:val="00E9767A"/>
    <w:rsid w:val="00E978D6"/>
    <w:rsid w:val="00EA0397"/>
    <w:rsid w:val="00EA2170"/>
    <w:rsid w:val="00EA26EE"/>
    <w:rsid w:val="00EA3F64"/>
    <w:rsid w:val="00EA7379"/>
    <w:rsid w:val="00EB40DC"/>
    <w:rsid w:val="00EB6D94"/>
    <w:rsid w:val="00EC1D53"/>
    <w:rsid w:val="00EC72F1"/>
    <w:rsid w:val="00ED0E9B"/>
    <w:rsid w:val="00ED2777"/>
    <w:rsid w:val="00ED2FF7"/>
    <w:rsid w:val="00ED48B8"/>
    <w:rsid w:val="00ED5080"/>
    <w:rsid w:val="00ED7670"/>
    <w:rsid w:val="00ED7AB4"/>
    <w:rsid w:val="00EE29CD"/>
    <w:rsid w:val="00EE4789"/>
    <w:rsid w:val="00EE5323"/>
    <w:rsid w:val="00EE558F"/>
    <w:rsid w:val="00EE5601"/>
    <w:rsid w:val="00EE679C"/>
    <w:rsid w:val="00EF258C"/>
    <w:rsid w:val="00EF3F8F"/>
    <w:rsid w:val="00EF4170"/>
    <w:rsid w:val="00EF4834"/>
    <w:rsid w:val="00EF662B"/>
    <w:rsid w:val="00EF6AA8"/>
    <w:rsid w:val="00F019F8"/>
    <w:rsid w:val="00F02043"/>
    <w:rsid w:val="00F04165"/>
    <w:rsid w:val="00F044AF"/>
    <w:rsid w:val="00F0544A"/>
    <w:rsid w:val="00F076EC"/>
    <w:rsid w:val="00F10974"/>
    <w:rsid w:val="00F11CC7"/>
    <w:rsid w:val="00F12344"/>
    <w:rsid w:val="00F12B51"/>
    <w:rsid w:val="00F15BFD"/>
    <w:rsid w:val="00F21BD1"/>
    <w:rsid w:val="00F23210"/>
    <w:rsid w:val="00F25368"/>
    <w:rsid w:val="00F25C52"/>
    <w:rsid w:val="00F27CAB"/>
    <w:rsid w:val="00F32B9A"/>
    <w:rsid w:val="00F33A67"/>
    <w:rsid w:val="00F33BA7"/>
    <w:rsid w:val="00F40AD6"/>
    <w:rsid w:val="00F40AE9"/>
    <w:rsid w:val="00F4107D"/>
    <w:rsid w:val="00F43E4A"/>
    <w:rsid w:val="00F45410"/>
    <w:rsid w:val="00F457F0"/>
    <w:rsid w:val="00F45B77"/>
    <w:rsid w:val="00F52217"/>
    <w:rsid w:val="00F54EA3"/>
    <w:rsid w:val="00F55B50"/>
    <w:rsid w:val="00F57D2D"/>
    <w:rsid w:val="00F60F96"/>
    <w:rsid w:val="00F61907"/>
    <w:rsid w:val="00F628A7"/>
    <w:rsid w:val="00F73C65"/>
    <w:rsid w:val="00F75279"/>
    <w:rsid w:val="00F759D6"/>
    <w:rsid w:val="00F75B18"/>
    <w:rsid w:val="00F7716F"/>
    <w:rsid w:val="00F77BEA"/>
    <w:rsid w:val="00F82871"/>
    <w:rsid w:val="00F85E11"/>
    <w:rsid w:val="00F902A6"/>
    <w:rsid w:val="00F91900"/>
    <w:rsid w:val="00F935D4"/>
    <w:rsid w:val="00F93745"/>
    <w:rsid w:val="00F947AC"/>
    <w:rsid w:val="00F9570B"/>
    <w:rsid w:val="00F95B65"/>
    <w:rsid w:val="00FA0B40"/>
    <w:rsid w:val="00FA2C90"/>
    <w:rsid w:val="00FA3F22"/>
    <w:rsid w:val="00FA5831"/>
    <w:rsid w:val="00FA5D1B"/>
    <w:rsid w:val="00FA607F"/>
    <w:rsid w:val="00FA632C"/>
    <w:rsid w:val="00FA6BFA"/>
    <w:rsid w:val="00FB2AFD"/>
    <w:rsid w:val="00FB3991"/>
    <w:rsid w:val="00FB3C76"/>
    <w:rsid w:val="00FB4017"/>
    <w:rsid w:val="00FC07E2"/>
    <w:rsid w:val="00FC1227"/>
    <w:rsid w:val="00FC645D"/>
    <w:rsid w:val="00FC7C59"/>
    <w:rsid w:val="00FD02EB"/>
    <w:rsid w:val="00FD0541"/>
    <w:rsid w:val="00FD1FD3"/>
    <w:rsid w:val="00FD4192"/>
    <w:rsid w:val="00FD45E2"/>
    <w:rsid w:val="00FD6094"/>
    <w:rsid w:val="00FD6D91"/>
    <w:rsid w:val="00FD7350"/>
    <w:rsid w:val="00FE0654"/>
    <w:rsid w:val="00FE1DDA"/>
    <w:rsid w:val="00FE2EEB"/>
    <w:rsid w:val="00FE3791"/>
    <w:rsid w:val="00FE4242"/>
    <w:rsid w:val="00FE4E19"/>
    <w:rsid w:val="00FE6F70"/>
    <w:rsid w:val="00FF01DD"/>
    <w:rsid w:val="00FF01F6"/>
    <w:rsid w:val="00FF1A8D"/>
    <w:rsid w:val="00FF21AD"/>
    <w:rsid w:val="00FF3B78"/>
    <w:rsid w:val="00FF47D7"/>
    <w:rsid w:val="00FF5728"/>
    <w:rsid w:val="00FF775C"/>
  </w:rsids>
  <m:mathPr>
    <m:mathFont m:val="Cambria Math"/>
    <m:brkBin m:val="after"/>
    <m:brkBinSub m:val="--"/>
    <m:smallFrac m:val="0"/>
    <m:dispDef/>
    <m:lMargin m:val="864"/>
    <m:rMargin m:val="864"/>
    <m:defJc m:val="center"/>
    <m:wrapIndent m:val="216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387AA5"/>
  <w15:docId w15:val="{B876182D-C475-4ACB-8D45-2363B78C1D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es-ES" w:eastAsia="es-E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87CD1"/>
    <w:pPr>
      <w:spacing w:before="240" w:line="300" w:lineRule="exact"/>
      <w:jc w:val="both"/>
    </w:pPr>
    <w:rPr>
      <w:rFonts w:asciiTheme="minorHAnsi" w:hAnsiTheme="minorHAnsi"/>
      <w:lang w:val="en-GB"/>
    </w:rPr>
  </w:style>
  <w:style w:type="paragraph" w:styleId="Ttulo1">
    <w:name w:val="heading 1"/>
    <w:basedOn w:val="Normal"/>
    <w:next w:val="Normal"/>
    <w:link w:val="Ttulo1Car"/>
    <w:autoRedefine/>
    <w:uiPriority w:val="9"/>
    <w:qFormat/>
    <w:rsid w:val="00BC4297"/>
    <w:pPr>
      <w:keepNext/>
      <w:pageBreakBefore/>
      <w:numPr>
        <w:numId w:val="1"/>
      </w:numPr>
      <w:pBdr>
        <w:bottom w:val="single" w:sz="4" w:space="1" w:color="auto"/>
      </w:pBdr>
      <w:tabs>
        <w:tab w:val="clear" w:pos="6031"/>
        <w:tab w:val="left" w:pos="357"/>
      </w:tabs>
      <w:spacing w:after="120" w:line="320" w:lineRule="exact"/>
      <w:ind w:left="0"/>
      <w:jc w:val="right"/>
      <w:outlineLvl w:val="0"/>
    </w:pPr>
    <w:rPr>
      <w:b/>
      <w:caps/>
      <w:kern w:val="28"/>
      <w:sz w:val="32"/>
    </w:rPr>
  </w:style>
  <w:style w:type="paragraph" w:styleId="Ttulo2">
    <w:name w:val="heading 2"/>
    <w:basedOn w:val="Normal"/>
    <w:next w:val="Normal"/>
    <w:autoRedefine/>
    <w:qFormat/>
    <w:rsid w:val="00AE4107"/>
    <w:pPr>
      <w:keepNext/>
      <w:numPr>
        <w:ilvl w:val="1"/>
        <w:numId w:val="1"/>
      </w:numPr>
      <w:tabs>
        <w:tab w:val="clear" w:pos="4689"/>
      </w:tabs>
      <w:spacing w:before="480" w:line="360" w:lineRule="auto"/>
      <w:ind w:left="0"/>
      <w:mirrorIndents/>
      <w:jc w:val="left"/>
      <w:outlineLvl w:val="1"/>
    </w:pPr>
    <w:rPr>
      <w:b/>
      <w:caps/>
      <w:color w:val="1F497D" w:themeColor="text2"/>
      <w:sz w:val="28"/>
    </w:rPr>
  </w:style>
  <w:style w:type="paragraph" w:styleId="Ttulo3">
    <w:name w:val="heading 3"/>
    <w:basedOn w:val="Normal"/>
    <w:next w:val="Normal"/>
    <w:link w:val="Ttulo3Car"/>
    <w:autoRedefine/>
    <w:qFormat/>
    <w:rsid w:val="00197085"/>
    <w:pPr>
      <w:keepNext/>
      <w:numPr>
        <w:ilvl w:val="2"/>
        <w:numId w:val="1"/>
      </w:numPr>
      <w:tabs>
        <w:tab w:val="left" w:pos="0"/>
        <w:tab w:val="left" w:pos="3883"/>
      </w:tabs>
      <w:spacing w:line="360" w:lineRule="auto"/>
      <w:ind w:left="907"/>
      <w:jc w:val="left"/>
      <w:outlineLvl w:val="2"/>
    </w:pPr>
    <w:rPr>
      <w:b/>
      <w:sz w:val="26"/>
    </w:rPr>
  </w:style>
  <w:style w:type="paragraph" w:styleId="Ttulo4">
    <w:name w:val="heading 4"/>
    <w:basedOn w:val="Normal"/>
    <w:next w:val="Normal"/>
    <w:link w:val="Ttulo4Car"/>
    <w:qFormat/>
    <w:rsid w:val="00D27EC3"/>
    <w:pPr>
      <w:keepNext/>
      <w:numPr>
        <w:ilvl w:val="3"/>
        <w:numId w:val="1"/>
      </w:numPr>
      <w:spacing w:line="360" w:lineRule="exact"/>
      <w:outlineLvl w:val="3"/>
    </w:pPr>
    <w:rPr>
      <w:b/>
      <w:sz w:val="26"/>
    </w:rPr>
  </w:style>
  <w:style w:type="paragraph" w:styleId="Ttulo5">
    <w:name w:val="heading 5"/>
    <w:basedOn w:val="Ttulo4"/>
    <w:next w:val="Normal"/>
    <w:link w:val="Ttulo5Car"/>
    <w:qFormat/>
    <w:pPr>
      <w:numPr>
        <w:ilvl w:val="4"/>
      </w:numPr>
      <w:spacing w:after="60"/>
      <w:outlineLvl w:val="4"/>
    </w:pPr>
    <w:rPr>
      <w:rFonts w:ascii="Arial" w:hAnsi="Arial"/>
      <w:sz w:val="20"/>
    </w:rPr>
  </w:style>
  <w:style w:type="paragraph" w:styleId="Ttulo6">
    <w:name w:val="heading 6"/>
    <w:basedOn w:val="Normal"/>
    <w:next w:val="Normal"/>
    <w:qFormat/>
    <w:pPr>
      <w:numPr>
        <w:ilvl w:val="5"/>
        <w:numId w:val="1"/>
      </w:numPr>
      <w:spacing w:after="60"/>
      <w:outlineLvl w:val="5"/>
    </w:pPr>
    <w:rPr>
      <w:i/>
    </w:rPr>
  </w:style>
  <w:style w:type="paragraph" w:styleId="Ttulo7">
    <w:name w:val="heading 7"/>
    <w:basedOn w:val="Normal"/>
    <w:next w:val="Normal"/>
    <w:qFormat/>
    <w:pPr>
      <w:numPr>
        <w:ilvl w:val="6"/>
        <w:numId w:val="1"/>
      </w:numPr>
      <w:spacing w:after="60"/>
      <w:outlineLvl w:val="6"/>
    </w:pPr>
  </w:style>
  <w:style w:type="paragraph" w:styleId="Ttulo8">
    <w:name w:val="heading 8"/>
    <w:basedOn w:val="Normal"/>
    <w:next w:val="Normal"/>
    <w:qFormat/>
    <w:pPr>
      <w:numPr>
        <w:ilvl w:val="7"/>
        <w:numId w:val="1"/>
      </w:numPr>
      <w:spacing w:after="60"/>
      <w:outlineLvl w:val="7"/>
    </w:pPr>
    <w:rPr>
      <w:i/>
    </w:rPr>
  </w:style>
  <w:style w:type="paragraph" w:styleId="Ttulo9">
    <w:name w:val="heading 9"/>
    <w:basedOn w:val="Normal"/>
    <w:next w:val="Normal"/>
    <w:qFormat/>
    <w:pPr>
      <w:numPr>
        <w:ilvl w:val="8"/>
        <w:numId w:val="1"/>
      </w:numPr>
      <w:spacing w:after="60"/>
      <w:outlineLvl w:val="8"/>
    </w:pPr>
    <w:rPr>
      <w:i/>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iedepgina">
    <w:name w:val="footer"/>
    <w:basedOn w:val="Normal"/>
    <w:link w:val="PiedepginaCar"/>
    <w:uiPriority w:val="99"/>
    <w:pPr>
      <w:tabs>
        <w:tab w:val="center" w:pos="4252"/>
        <w:tab w:val="right" w:pos="8504"/>
      </w:tabs>
    </w:pPr>
  </w:style>
  <w:style w:type="character" w:styleId="Nmerodepgina">
    <w:name w:val="page number"/>
    <w:basedOn w:val="Fuentedeprrafopredeter"/>
    <w:semiHidden/>
    <w:rPr>
      <w:rFonts w:ascii="Arial" w:hAnsi="Arial"/>
      <w:sz w:val="18"/>
    </w:rPr>
  </w:style>
  <w:style w:type="paragraph" w:customStyle="1" w:styleId="EncabezadoImpar">
    <w:name w:val="Encabezado Impar"/>
    <w:basedOn w:val="Normal"/>
    <w:pPr>
      <w:tabs>
        <w:tab w:val="center" w:pos="4252"/>
        <w:tab w:val="right" w:pos="8504"/>
      </w:tabs>
      <w:spacing w:before="0"/>
      <w:jc w:val="right"/>
    </w:pPr>
    <w:rPr>
      <w:i/>
      <w:caps/>
      <w:sz w:val="16"/>
    </w:rPr>
  </w:style>
  <w:style w:type="paragraph" w:styleId="Sangradetextonormal">
    <w:name w:val="Body Text Indent"/>
    <w:basedOn w:val="Normal"/>
    <w:semiHidden/>
  </w:style>
  <w:style w:type="paragraph" w:customStyle="1" w:styleId="EscabezadoPar">
    <w:name w:val="Escabezado Par"/>
    <w:basedOn w:val="EncabezadoImpar"/>
    <w:pPr>
      <w:jc w:val="left"/>
    </w:pPr>
  </w:style>
  <w:style w:type="paragraph" w:customStyle="1" w:styleId="NormalGrande">
    <w:name w:val="Normal Grande"/>
    <w:basedOn w:val="Ttulo4"/>
    <w:pPr>
      <w:outlineLvl w:val="9"/>
    </w:pPr>
  </w:style>
  <w:style w:type="paragraph" w:styleId="Encabezado">
    <w:name w:val="header"/>
    <w:basedOn w:val="Normal"/>
    <w:link w:val="EncabezadoCar"/>
    <w:uiPriority w:val="99"/>
    <w:pPr>
      <w:tabs>
        <w:tab w:val="center" w:pos="4252"/>
        <w:tab w:val="right" w:pos="8504"/>
      </w:tabs>
    </w:pPr>
  </w:style>
  <w:style w:type="paragraph" w:styleId="Prrafodelista">
    <w:name w:val="List Paragraph"/>
    <w:basedOn w:val="Normal"/>
    <w:uiPriority w:val="34"/>
    <w:qFormat/>
    <w:rsid w:val="00C62EB7"/>
    <w:pPr>
      <w:ind w:left="720"/>
      <w:contextualSpacing/>
    </w:pPr>
  </w:style>
  <w:style w:type="character" w:styleId="Hipervnculo">
    <w:name w:val="Hyperlink"/>
    <w:basedOn w:val="Fuentedeprrafopredeter"/>
    <w:uiPriority w:val="99"/>
    <w:unhideWhenUsed/>
    <w:rsid w:val="00C62EB7"/>
    <w:rPr>
      <w:color w:val="0000FF" w:themeColor="hyperlink"/>
      <w:u w:val="single"/>
    </w:rPr>
  </w:style>
  <w:style w:type="paragraph" w:styleId="Textodeglobo">
    <w:name w:val="Balloon Text"/>
    <w:basedOn w:val="Normal"/>
    <w:link w:val="TextodegloboCar"/>
    <w:uiPriority w:val="99"/>
    <w:semiHidden/>
    <w:unhideWhenUsed/>
    <w:rsid w:val="00026025"/>
    <w:pPr>
      <w:spacing w:before="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026025"/>
    <w:rPr>
      <w:rFonts w:ascii="Tahoma" w:hAnsi="Tahoma" w:cs="Tahoma"/>
      <w:sz w:val="16"/>
      <w:szCs w:val="16"/>
      <w:lang w:val="es-ES_tradnl"/>
    </w:rPr>
  </w:style>
  <w:style w:type="character" w:customStyle="1" w:styleId="PiedepginaCar">
    <w:name w:val="Pie de página Car"/>
    <w:basedOn w:val="Fuentedeprrafopredeter"/>
    <w:link w:val="Piedepgina"/>
    <w:uiPriority w:val="99"/>
    <w:rsid w:val="00B2676E"/>
    <w:rPr>
      <w:rFonts w:ascii="Arial" w:hAnsi="Arial"/>
      <w:lang w:val="es-ES_tradnl"/>
    </w:rPr>
  </w:style>
  <w:style w:type="character" w:customStyle="1" w:styleId="EncabezadoCar">
    <w:name w:val="Encabezado Car"/>
    <w:basedOn w:val="Fuentedeprrafopredeter"/>
    <w:link w:val="Encabezado"/>
    <w:uiPriority w:val="99"/>
    <w:rsid w:val="005C7972"/>
    <w:rPr>
      <w:rFonts w:ascii="Arial" w:hAnsi="Arial"/>
      <w:lang w:val="es-ES_tradnl"/>
    </w:rPr>
  </w:style>
  <w:style w:type="paragraph" w:styleId="Subttulo">
    <w:name w:val="Subtitle"/>
    <w:basedOn w:val="Normal"/>
    <w:next w:val="Normal"/>
    <w:link w:val="SubttuloCar"/>
    <w:uiPriority w:val="11"/>
    <w:qFormat/>
    <w:rsid w:val="00FF775C"/>
    <w:pPr>
      <w:numPr>
        <w:ilvl w:val="1"/>
      </w:numPr>
      <w:spacing w:after="160"/>
    </w:pPr>
    <w:rPr>
      <w:rFonts w:eastAsiaTheme="minorEastAsia" w:cstheme="minorBidi"/>
      <w:b/>
      <w:color w:val="5A5A5A" w:themeColor="text1" w:themeTint="A5"/>
      <w:spacing w:val="15"/>
      <w:szCs w:val="22"/>
    </w:rPr>
  </w:style>
  <w:style w:type="character" w:customStyle="1" w:styleId="SubttuloCar">
    <w:name w:val="Subtítulo Car"/>
    <w:basedOn w:val="Fuentedeprrafopredeter"/>
    <w:link w:val="Subttulo"/>
    <w:uiPriority w:val="11"/>
    <w:rsid w:val="00FF775C"/>
    <w:rPr>
      <w:rFonts w:asciiTheme="minorHAnsi" w:eastAsiaTheme="minorEastAsia" w:hAnsiTheme="minorHAnsi" w:cstheme="minorBidi"/>
      <w:b/>
      <w:color w:val="5A5A5A" w:themeColor="text1" w:themeTint="A5"/>
      <w:spacing w:val="15"/>
      <w:sz w:val="24"/>
      <w:szCs w:val="22"/>
      <w:lang w:val="es-ES_tradnl"/>
    </w:rPr>
  </w:style>
  <w:style w:type="paragraph" w:styleId="Sinespaciado">
    <w:name w:val="No Spacing"/>
    <w:uiPriority w:val="1"/>
    <w:qFormat/>
    <w:rsid w:val="004328FC"/>
    <w:pPr>
      <w:jc w:val="both"/>
    </w:pPr>
    <w:rPr>
      <w:rFonts w:asciiTheme="minorHAnsi" w:hAnsiTheme="minorHAnsi"/>
      <w:sz w:val="22"/>
      <w:lang w:val="es-ES_tradnl"/>
    </w:rPr>
  </w:style>
  <w:style w:type="paragraph" w:styleId="TtuloTDC">
    <w:name w:val="TOC Heading"/>
    <w:basedOn w:val="Ttulo1"/>
    <w:next w:val="Normal"/>
    <w:uiPriority w:val="39"/>
    <w:unhideWhenUsed/>
    <w:qFormat/>
    <w:rsid w:val="008A2ADE"/>
    <w:pPr>
      <w:keepLines/>
      <w:numPr>
        <w:numId w:val="0"/>
      </w:numPr>
      <w:pBdr>
        <w:bottom w:val="none" w:sz="0" w:space="0" w:color="auto"/>
      </w:pBdr>
      <w:spacing w:after="0" w:line="259" w:lineRule="auto"/>
      <w:jc w:val="left"/>
      <w:outlineLvl w:val="9"/>
    </w:pPr>
    <w:rPr>
      <w:rFonts w:asciiTheme="majorHAnsi" w:eastAsiaTheme="majorEastAsia" w:hAnsiTheme="majorHAnsi" w:cstheme="majorBidi"/>
      <w:b w:val="0"/>
      <w:caps w:val="0"/>
      <w:color w:val="365F91" w:themeColor="accent1" w:themeShade="BF"/>
      <w:kern w:val="0"/>
      <w:szCs w:val="32"/>
    </w:rPr>
  </w:style>
  <w:style w:type="paragraph" w:styleId="TDC1">
    <w:name w:val="toc 1"/>
    <w:basedOn w:val="Normal"/>
    <w:next w:val="Normal"/>
    <w:autoRedefine/>
    <w:uiPriority w:val="39"/>
    <w:unhideWhenUsed/>
    <w:rsid w:val="00AB4279"/>
    <w:pPr>
      <w:tabs>
        <w:tab w:val="left" w:pos="440"/>
        <w:tab w:val="right" w:leader="dot" w:pos="9061"/>
      </w:tabs>
      <w:spacing w:after="100"/>
    </w:pPr>
  </w:style>
  <w:style w:type="paragraph" w:styleId="TDC2">
    <w:name w:val="toc 2"/>
    <w:basedOn w:val="Normal"/>
    <w:next w:val="Normal"/>
    <w:autoRedefine/>
    <w:uiPriority w:val="39"/>
    <w:unhideWhenUsed/>
    <w:rsid w:val="008A2ADE"/>
    <w:pPr>
      <w:spacing w:after="100"/>
      <w:ind w:left="220"/>
    </w:pPr>
  </w:style>
  <w:style w:type="paragraph" w:styleId="TDC3">
    <w:name w:val="toc 3"/>
    <w:basedOn w:val="Normal"/>
    <w:next w:val="Normal"/>
    <w:autoRedefine/>
    <w:uiPriority w:val="39"/>
    <w:unhideWhenUsed/>
    <w:rsid w:val="008A2ADE"/>
    <w:pPr>
      <w:spacing w:after="100"/>
      <w:ind w:left="440"/>
    </w:pPr>
  </w:style>
  <w:style w:type="table" w:customStyle="1" w:styleId="Tablas">
    <w:name w:val="Tablas"/>
    <w:basedOn w:val="Tablaprofesional"/>
    <w:uiPriority w:val="99"/>
    <w:rsid w:val="006C3D3F"/>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paragraph" w:customStyle="1" w:styleId="CitaTablas">
    <w:name w:val="Cita Tablas"/>
    <w:basedOn w:val="Ttulo5"/>
    <w:link w:val="CitaTablasCar"/>
    <w:qFormat/>
    <w:rsid w:val="006C3D3F"/>
  </w:style>
  <w:style w:type="table" w:styleId="Tablaprofesional">
    <w:name w:val="Table Professional"/>
    <w:basedOn w:val="Tablanormal"/>
    <w:uiPriority w:val="99"/>
    <w:semiHidden/>
    <w:unhideWhenUsed/>
    <w:rsid w:val="006C3D3F"/>
    <w:pPr>
      <w:spacing w:before="240" w:line="300" w:lineRule="exact"/>
      <w:jc w:val="both"/>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character" w:customStyle="1" w:styleId="Ttulo4Car">
    <w:name w:val="Título 4 Car"/>
    <w:basedOn w:val="Fuentedeprrafopredeter"/>
    <w:link w:val="Ttulo4"/>
    <w:rsid w:val="00D27EC3"/>
    <w:rPr>
      <w:rFonts w:asciiTheme="minorHAnsi" w:hAnsiTheme="minorHAnsi"/>
      <w:b/>
      <w:sz w:val="26"/>
      <w:lang w:val="en-GB"/>
    </w:rPr>
  </w:style>
  <w:style w:type="character" w:customStyle="1" w:styleId="Ttulo5Car">
    <w:name w:val="Título 5 Car"/>
    <w:basedOn w:val="Ttulo4Car"/>
    <w:link w:val="Ttulo5"/>
    <w:rsid w:val="006C3D3F"/>
    <w:rPr>
      <w:rFonts w:ascii="Arial" w:hAnsi="Arial"/>
      <w:b/>
      <w:sz w:val="24"/>
      <w:lang w:val="en-GB"/>
    </w:rPr>
  </w:style>
  <w:style w:type="character" w:customStyle="1" w:styleId="CitaTablasCar">
    <w:name w:val="Cita Tablas Car"/>
    <w:basedOn w:val="Ttulo5Car"/>
    <w:link w:val="CitaTablas"/>
    <w:rsid w:val="006C3D3F"/>
    <w:rPr>
      <w:rFonts w:ascii="Arial" w:hAnsi="Arial"/>
      <w:b/>
      <w:sz w:val="24"/>
      <w:lang w:val="en-GB"/>
    </w:rPr>
  </w:style>
  <w:style w:type="paragraph" w:styleId="NormalWeb">
    <w:name w:val="Normal (Web)"/>
    <w:basedOn w:val="Normal"/>
    <w:uiPriority w:val="99"/>
    <w:unhideWhenUsed/>
    <w:rsid w:val="00206F89"/>
    <w:pPr>
      <w:spacing w:before="100" w:beforeAutospacing="1" w:after="100" w:afterAutospacing="1" w:line="240" w:lineRule="auto"/>
      <w:jc w:val="left"/>
    </w:pPr>
    <w:rPr>
      <w:rFonts w:ascii="Times New Roman" w:hAnsi="Times New Roman"/>
      <w:szCs w:val="24"/>
      <w:lang w:val="es-ES"/>
    </w:rPr>
  </w:style>
  <w:style w:type="paragraph" w:styleId="z-Principiodelformulario">
    <w:name w:val="HTML Top of Form"/>
    <w:basedOn w:val="Normal"/>
    <w:next w:val="Normal"/>
    <w:link w:val="z-PrincipiodelformularioCar"/>
    <w:hidden/>
    <w:uiPriority w:val="99"/>
    <w:semiHidden/>
    <w:unhideWhenUsed/>
    <w:rsid w:val="0041784B"/>
    <w:pPr>
      <w:pBdr>
        <w:bottom w:val="single" w:sz="6" w:space="1" w:color="auto"/>
      </w:pBdr>
      <w:spacing w:before="0" w:line="240" w:lineRule="auto"/>
      <w:jc w:val="center"/>
    </w:pPr>
    <w:rPr>
      <w:rFonts w:ascii="Arial" w:hAnsi="Arial" w:cs="Arial"/>
      <w:vanish/>
      <w:sz w:val="16"/>
      <w:szCs w:val="16"/>
      <w:lang w:val="es-ES"/>
    </w:rPr>
  </w:style>
  <w:style w:type="character" w:customStyle="1" w:styleId="z-PrincipiodelformularioCar">
    <w:name w:val="z-Principio del formulario Car"/>
    <w:basedOn w:val="Fuentedeprrafopredeter"/>
    <w:link w:val="z-Principiodelformulario"/>
    <w:uiPriority w:val="99"/>
    <w:semiHidden/>
    <w:rsid w:val="0041784B"/>
    <w:rPr>
      <w:rFonts w:ascii="Arial" w:hAnsi="Arial" w:cs="Arial"/>
      <w:vanish/>
      <w:sz w:val="16"/>
      <w:szCs w:val="16"/>
    </w:rPr>
  </w:style>
  <w:style w:type="paragraph" w:styleId="Descripcin">
    <w:name w:val="caption"/>
    <w:basedOn w:val="Normal"/>
    <w:next w:val="Normal"/>
    <w:uiPriority w:val="35"/>
    <w:unhideWhenUsed/>
    <w:qFormat/>
    <w:rsid w:val="009E47B6"/>
    <w:pPr>
      <w:spacing w:before="0" w:after="200" w:line="240" w:lineRule="auto"/>
    </w:pPr>
    <w:rPr>
      <w:i/>
      <w:iCs/>
      <w:color w:val="1F497D" w:themeColor="text2"/>
      <w:sz w:val="18"/>
      <w:szCs w:val="18"/>
    </w:rPr>
  </w:style>
  <w:style w:type="paragraph" w:styleId="Tabladeilustraciones">
    <w:name w:val="table of figures"/>
    <w:basedOn w:val="Normal"/>
    <w:next w:val="Normal"/>
    <w:uiPriority w:val="99"/>
    <w:unhideWhenUsed/>
    <w:rsid w:val="00AB19CC"/>
  </w:style>
  <w:style w:type="character" w:styleId="Textodelmarcadordeposicin">
    <w:name w:val="Placeholder Text"/>
    <w:basedOn w:val="Fuentedeprrafopredeter"/>
    <w:uiPriority w:val="99"/>
    <w:semiHidden/>
    <w:rsid w:val="00DA009E"/>
    <w:rPr>
      <w:color w:val="666666"/>
    </w:rPr>
  </w:style>
  <w:style w:type="character" w:styleId="Mencinsinresolver">
    <w:name w:val="Unresolved Mention"/>
    <w:basedOn w:val="Fuentedeprrafopredeter"/>
    <w:uiPriority w:val="99"/>
    <w:semiHidden/>
    <w:unhideWhenUsed/>
    <w:rsid w:val="006A4F81"/>
    <w:rPr>
      <w:color w:val="605E5C"/>
      <w:shd w:val="clear" w:color="auto" w:fill="E1DFDD"/>
    </w:rPr>
  </w:style>
  <w:style w:type="character" w:styleId="Refdecomentario">
    <w:name w:val="annotation reference"/>
    <w:basedOn w:val="Fuentedeprrafopredeter"/>
    <w:uiPriority w:val="99"/>
    <w:semiHidden/>
    <w:unhideWhenUsed/>
    <w:rsid w:val="00B74E76"/>
    <w:rPr>
      <w:sz w:val="16"/>
      <w:szCs w:val="16"/>
    </w:rPr>
  </w:style>
  <w:style w:type="paragraph" w:styleId="Textocomentario">
    <w:name w:val="annotation text"/>
    <w:basedOn w:val="Normal"/>
    <w:link w:val="TextocomentarioCar"/>
    <w:uiPriority w:val="99"/>
    <w:unhideWhenUsed/>
    <w:rsid w:val="00B74E76"/>
    <w:pPr>
      <w:spacing w:line="240" w:lineRule="auto"/>
    </w:pPr>
  </w:style>
  <w:style w:type="character" w:customStyle="1" w:styleId="TextocomentarioCar">
    <w:name w:val="Texto comentario Car"/>
    <w:basedOn w:val="Fuentedeprrafopredeter"/>
    <w:link w:val="Textocomentario"/>
    <w:uiPriority w:val="99"/>
    <w:rsid w:val="00B74E76"/>
    <w:rPr>
      <w:rFonts w:asciiTheme="minorHAnsi" w:hAnsiTheme="minorHAnsi"/>
      <w:lang w:val="en-GB"/>
    </w:rPr>
  </w:style>
  <w:style w:type="paragraph" w:styleId="Asuntodelcomentario">
    <w:name w:val="annotation subject"/>
    <w:basedOn w:val="Textocomentario"/>
    <w:next w:val="Textocomentario"/>
    <w:link w:val="AsuntodelcomentarioCar"/>
    <w:uiPriority w:val="99"/>
    <w:semiHidden/>
    <w:unhideWhenUsed/>
    <w:rsid w:val="00B74E76"/>
    <w:rPr>
      <w:b/>
      <w:bCs/>
    </w:rPr>
  </w:style>
  <w:style w:type="character" w:customStyle="1" w:styleId="AsuntodelcomentarioCar">
    <w:name w:val="Asunto del comentario Car"/>
    <w:basedOn w:val="TextocomentarioCar"/>
    <w:link w:val="Asuntodelcomentario"/>
    <w:uiPriority w:val="99"/>
    <w:semiHidden/>
    <w:rsid w:val="00B74E76"/>
    <w:rPr>
      <w:rFonts w:asciiTheme="minorHAnsi" w:hAnsiTheme="minorHAnsi"/>
      <w:b/>
      <w:bCs/>
      <w:lang w:val="en-GB"/>
    </w:rPr>
  </w:style>
  <w:style w:type="paragraph" w:styleId="Textonotapie">
    <w:name w:val="footnote text"/>
    <w:basedOn w:val="Normal"/>
    <w:link w:val="TextonotapieCar"/>
    <w:uiPriority w:val="99"/>
    <w:semiHidden/>
    <w:unhideWhenUsed/>
    <w:rsid w:val="003C66B0"/>
    <w:pPr>
      <w:spacing w:before="0" w:line="240" w:lineRule="auto"/>
      <w:jc w:val="left"/>
    </w:pPr>
    <w:rPr>
      <w:rFonts w:ascii="Times New Roman" w:hAnsi="Times New Roman"/>
    </w:rPr>
  </w:style>
  <w:style w:type="character" w:customStyle="1" w:styleId="TextonotapieCar">
    <w:name w:val="Texto nota pie Car"/>
    <w:basedOn w:val="Fuentedeprrafopredeter"/>
    <w:link w:val="Textonotapie"/>
    <w:uiPriority w:val="99"/>
    <w:semiHidden/>
    <w:rsid w:val="003C66B0"/>
    <w:rPr>
      <w:lang w:val="en-GB"/>
    </w:rPr>
  </w:style>
  <w:style w:type="character" w:styleId="Refdenotaalpie">
    <w:name w:val="footnote reference"/>
    <w:basedOn w:val="Fuentedeprrafopredeter"/>
    <w:uiPriority w:val="99"/>
    <w:semiHidden/>
    <w:unhideWhenUsed/>
    <w:rsid w:val="003C66B0"/>
    <w:rPr>
      <w:vertAlign w:val="superscript"/>
    </w:rPr>
  </w:style>
  <w:style w:type="paragraph" w:styleId="Textonotaalfinal">
    <w:name w:val="endnote text"/>
    <w:basedOn w:val="Normal"/>
    <w:link w:val="TextonotaalfinalCar"/>
    <w:uiPriority w:val="99"/>
    <w:semiHidden/>
    <w:unhideWhenUsed/>
    <w:rsid w:val="005A2B20"/>
    <w:pPr>
      <w:spacing w:before="0" w:line="240" w:lineRule="auto"/>
    </w:pPr>
  </w:style>
  <w:style w:type="character" w:customStyle="1" w:styleId="TextonotaalfinalCar">
    <w:name w:val="Texto nota al final Car"/>
    <w:basedOn w:val="Fuentedeprrafopredeter"/>
    <w:link w:val="Textonotaalfinal"/>
    <w:uiPriority w:val="99"/>
    <w:semiHidden/>
    <w:rsid w:val="005A2B20"/>
    <w:rPr>
      <w:rFonts w:asciiTheme="minorHAnsi" w:hAnsiTheme="minorHAnsi"/>
      <w:lang w:val="en-GB"/>
    </w:rPr>
  </w:style>
  <w:style w:type="character" w:styleId="Refdenotaalfinal">
    <w:name w:val="endnote reference"/>
    <w:basedOn w:val="Fuentedeprrafopredeter"/>
    <w:uiPriority w:val="99"/>
    <w:semiHidden/>
    <w:unhideWhenUsed/>
    <w:rsid w:val="005A2B20"/>
    <w:rPr>
      <w:vertAlign w:val="superscript"/>
    </w:rPr>
  </w:style>
  <w:style w:type="character" w:customStyle="1" w:styleId="Ttulo1Car">
    <w:name w:val="Título 1 Car"/>
    <w:basedOn w:val="Fuentedeprrafopredeter"/>
    <w:link w:val="Ttulo1"/>
    <w:uiPriority w:val="9"/>
    <w:rsid w:val="00BC4297"/>
    <w:rPr>
      <w:rFonts w:asciiTheme="minorHAnsi" w:hAnsiTheme="minorHAnsi"/>
      <w:b/>
      <w:caps/>
      <w:kern w:val="28"/>
      <w:sz w:val="32"/>
      <w:lang w:val="en-GB"/>
    </w:rPr>
  </w:style>
  <w:style w:type="paragraph" w:styleId="Bibliografa">
    <w:name w:val="Bibliography"/>
    <w:basedOn w:val="Normal"/>
    <w:next w:val="Normal"/>
    <w:uiPriority w:val="37"/>
    <w:unhideWhenUsed/>
    <w:rsid w:val="00657F4D"/>
  </w:style>
  <w:style w:type="character" w:styleId="nfasissutil">
    <w:name w:val="Subtle Emphasis"/>
    <w:basedOn w:val="Fuentedeprrafopredeter"/>
    <w:uiPriority w:val="19"/>
    <w:qFormat/>
    <w:rsid w:val="00ED7AB4"/>
    <w:rPr>
      <w:i/>
      <w:iCs/>
      <w:color w:val="404040" w:themeColor="text1" w:themeTint="BF"/>
    </w:rPr>
  </w:style>
  <w:style w:type="paragraph" w:styleId="HTMLconformatoprevio">
    <w:name w:val="HTML Preformatted"/>
    <w:basedOn w:val="Normal"/>
    <w:link w:val="HTMLconformatoprevioCar"/>
    <w:uiPriority w:val="99"/>
    <w:semiHidden/>
    <w:unhideWhenUsed/>
    <w:rsid w:val="000678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pPr>
    <w:rPr>
      <w:rFonts w:ascii="Courier New" w:hAnsi="Courier New" w:cs="Courier New"/>
      <w:lang w:val="es-ES"/>
    </w:rPr>
  </w:style>
  <w:style w:type="character" w:customStyle="1" w:styleId="HTMLconformatoprevioCar">
    <w:name w:val="HTML con formato previo Car"/>
    <w:basedOn w:val="Fuentedeprrafopredeter"/>
    <w:link w:val="HTMLconformatoprevio"/>
    <w:uiPriority w:val="99"/>
    <w:semiHidden/>
    <w:rsid w:val="000678E5"/>
    <w:rPr>
      <w:rFonts w:ascii="Courier New" w:hAnsi="Courier New" w:cs="Courier New"/>
    </w:rPr>
  </w:style>
  <w:style w:type="character" w:customStyle="1" w:styleId="y2iqfc">
    <w:name w:val="y2iqfc"/>
    <w:basedOn w:val="Fuentedeprrafopredeter"/>
    <w:rsid w:val="000678E5"/>
  </w:style>
  <w:style w:type="table" w:styleId="Tablaconcuadrcula">
    <w:name w:val="Table Grid"/>
    <w:basedOn w:val="Tablanormal"/>
    <w:uiPriority w:val="59"/>
    <w:rsid w:val="00BD74F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clara">
    <w:name w:val="Grid Table Light"/>
    <w:basedOn w:val="Tablanormal"/>
    <w:uiPriority w:val="40"/>
    <w:rsid w:val="00BD74F1"/>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aconcuadrcula1clara">
    <w:name w:val="Grid Table 1 Light"/>
    <w:basedOn w:val="Tablanormal"/>
    <w:uiPriority w:val="46"/>
    <w:rsid w:val="00BD74F1"/>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laconcuadrcula1clara-nfasis1">
    <w:name w:val="Grid Table 1 Light Accent 1"/>
    <w:basedOn w:val="Tablanormal"/>
    <w:uiPriority w:val="46"/>
    <w:rsid w:val="00BD74F1"/>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table" w:styleId="Tablaconcuadrcula2-nfasis1">
    <w:name w:val="Grid Table 2 Accent 1"/>
    <w:basedOn w:val="Tablanormal"/>
    <w:uiPriority w:val="47"/>
    <w:rsid w:val="00BD74F1"/>
    <w:tblPr>
      <w:tblStyleRowBandSize w:val="1"/>
      <w:tblStyleColBandSize w:val="1"/>
      <w:tblBorders>
        <w:top w:val="single" w:sz="2" w:space="0" w:color="95B3D7" w:themeColor="accent1" w:themeTint="99"/>
        <w:bottom w:val="single" w:sz="2" w:space="0" w:color="95B3D7" w:themeColor="accent1" w:themeTint="99"/>
        <w:insideH w:val="single" w:sz="2" w:space="0" w:color="95B3D7" w:themeColor="accent1" w:themeTint="99"/>
        <w:insideV w:val="single" w:sz="2" w:space="0" w:color="95B3D7" w:themeColor="accent1" w:themeTint="99"/>
      </w:tblBorders>
    </w:tblPr>
    <w:tblStylePr w:type="firstRow">
      <w:rPr>
        <w:b/>
        <w:bCs/>
      </w:rPr>
      <w:tblPr/>
      <w:tcPr>
        <w:tcBorders>
          <w:top w:val="nil"/>
          <w:bottom w:val="single" w:sz="12" w:space="0" w:color="95B3D7" w:themeColor="accent1" w:themeTint="99"/>
          <w:insideH w:val="nil"/>
          <w:insideV w:val="nil"/>
        </w:tcBorders>
        <w:shd w:val="clear" w:color="auto" w:fill="FFFFFF" w:themeFill="background1"/>
      </w:tcPr>
    </w:tblStylePr>
    <w:tblStylePr w:type="lastRow">
      <w:rPr>
        <w:b/>
        <w:bCs/>
      </w:rPr>
      <w:tblPr/>
      <w:tcPr>
        <w:tcBorders>
          <w:top w:val="double" w:sz="2" w:space="0" w:color="95B3D7"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Tablaconcuadrcula3-nfasis1">
    <w:name w:val="Grid Table 3 Accent 1"/>
    <w:basedOn w:val="Tablanormal"/>
    <w:uiPriority w:val="48"/>
    <w:rsid w:val="00B904F1"/>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BE5F1" w:themeFill="accent1" w:themeFillTint="33"/>
      </w:tcPr>
    </w:tblStylePr>
    <w:tblStylePr w:type="band1Horz">
      <w:tblPr/>
      <w:tcPr>
        <w:shd w:val="clear" w:color="auto" w:fill="DBE5F1" w:themeFill="accent1" w:themeFillTint="33"/>
      </w:tcPr>
    </w:tblStylePr>
    <w:tblStylePr w:type="neCell">
      <w:tblPr/>
      <w:tcPr>
        <w:tcBorders>
          <w:bottom w:val="single" w:sz="4" w:space="0" w:color="95B3D7" w:themeColor="accent1" w:themeTint="99"/>
        </w:tcBorders>
      </w:tcPr>
    </w:tblStylePr>
    <w:tblStylePr w:type="nwCell">
      <w:tblPr/>
      <w:tcPr>
        <w:tcBorders>
          <w:bottom w:val="single" w:sz="4" w:space="0" w:color="95B3D7" w:themeColor="accent1" w:themeTint="99"/>
        </w:tcBorders>
      </w:tcPr>
    </w:tblStylePr>
    <w:tblStylePr w:type="seCell">
      <w:tblPr/>
      <w:tcPr>
        <w:tcBorders>
          <w:top w:val="single" w:sz="4" w:space="0" w:color="95B3D7" w:themeColor="accent1" w:themeTint="99"/>
        </w:tcBorders>
      </w:tcPr>
    </w:tblStylePr>
    <w:tblStylePr w:type="swCell">
      <w:tblPr/>
      <w:tcPr>
        <w:tcBorders>
          <w:top w:val="single" w:sz="4" w:space="0" w:color="95B3D7" w:themeColor="accent1" w:themeTint="99"/>
        </w:tcBorders>
      </w:tcPr>
    </w:tblStylePr>
  </w:style>
  <w:style w:type="table" w:styleId="Tablaconcuadrcula5oscura-nfasis1">
    <w:name w:val="Grid Table 5 Dark Accent 1"/>
    <w:basedOn w:val="Tablanormal"/>
    <w:uiPriority w:val="50"/>
    <w:rsid w:val="00B904F1"/>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character" w:styleId="CitaHTML">
    <w:name w:val="HTML Cite"/>
    <w:basedOn w:val="Fuentedeprrafopredeter"/>
    <w:uiPriority w:val="99"/>
    <w:semiHidden/>
    <w:unhideWhenUsed/>
    <w:rsid w:val="001F7551"/>
    <w:rPr>
      <w:i/>
      <w:iCs/>
    </w:rPr>
  </w:style>
  <w:style w:type="character" w:customStyle="1" w:styleId="Ttulo3Car">
    <w:name w:val="Título 3 Car"/>
    <w:basedOn w:val="Fuentedeprrafopredeter"/>
    <w:link w:val="Ttulo3"/>
    <w:rsid w:val="00B64C37"/>
    <w:rPr>
      <w:rFonts w:asciiTheme="minorHAnsi" w:hAnsiTheme="minorHAnsi"/>
      <w:b/>
      <w:sz w:val="26"/>
      <w:lang w:val="en-GB"/>
    </w:rPr>
  </w:style>
  <w:style w:type="character" w:customStyle="1" w:styleId="hljs-comment">
    <w:name w:val="hljs-comment"/>
    <w:basedOn w:val="Fuentedeprrafopredeter"/>
    <w:rsid w:val="002E51BD"/>
  </w:style>
  <w:style w:type="character" w:customStyle="1" w:styleId="hljs-function">
    <w:name w:val="hljs-function"/>
    <w:basedOn w:val="Fuentedeprrafopredeter"/>
    <w:rsid w:val="002E51BD"/>
  </w:style>
  <w:style w:type="character" w:customStyle="1" w:styleId="hljs-type">
    <w:name w:val="hljs-type"/>
    <w:basedOn w:val="Fuentedeprrafopredeter"/>
    <w:rsid w:val="002E51BD"/>
  </w:style>
  <w:style w:type="character" w:customStyle="1" w:styleId="hljs-title">
    <w:name w:val="hljs-title"/>
    <w:basedOn w:val="Fuentedeprrafopredeter"/>
    <w:rsid w:val="002E51BD"/>
  </w:style>
  <w:style w:type="character" w:customStyle="1" w:styleId="hljs-params">
    <w:name w:val="hljs-params"/>
    <w:basedOn w:val="Fuentedeprrafopredeter"/>
    <w:rsid w:val="002E51BD"/>
  </w:style>
  <w:style w:type="character" w:customStyle="1" w:styleId="hljs-builtin">
    <w:name w:val="hljs-built_in"/>
    <w:basedOn w:val="Fuentedeprrafopredeter"/>
    <w:rsid w:val="002E51BD"/>
  </w:style>
  <w:style w:type="character" w:customStyle="1" w:styleId="hljs-string">
    <w:name w:val="hljs-string"/>
    <w:basedOn w:val="Fuentedeprrafopredeter"/>
    <w:rsid w:val="002E51BD"/>
  </w:style>
  <w:style w:type="character" w:customStyle="1" w:styleId="hljs-keyword">
    <w:name w:val="hljs-keyword"/>
    <w:basedOn w:val="Fuentedeprrafopredeter"/>
    <w:rsid w:val="002E51BD"/>
  </w:style>
  <w:style w:type="character" w:customStyle="1" w:styleId="hljs-number">
    <w:name w:val="hljs-number"/>
    <w:basedOn w:val="Fuentedeprrafopredeter"/>
    <w:rsid w:val="002E51BD"/>
  </w:style>
  <w:style w:type="table" w:styleId="Tablaconcuadrcula4-nfasis1">
    <w:name w:val="Grid Table 4 Accent 1"/>
    <w:basedOn w:val="Tablanormal"/>
    <w:uiPriority w:val="49"/>
    <w:rsid w:val="00D025C6"/>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customStyle="1" w:styleId="line-clamp-1">
    <w:name w:val="line-clamp-1"/>
    <w:basedOn w:val="Fuentedeprrafopredeter"/>
    <w:rsid w:val="00C31A90"/>
  </w:style>
  <w:style w:type="paragraph" w:styleId="Revisin">
    <w:name w:val="Revision"/>
    <w:hidden/>
    <w:uiPriority w:val="99"/>
    <w:semiHidden/>
    <w:rsid w:val="009B1BBD"/>
    <w:rPr>
      <w:rFonts w:asciiTheme="minorHAnsi" w:hAnsiTheme="minorHAnsi"/>
      <w:sz w:val="24"/>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138980">
      <w:bodyDiv w:val="1"/>
      <w:marLeft w:val="0"/>
      <w:marRight w:val="0"/>
      <w:marTop w:val="0"/>
      <w:marBottom w:val="0"/>
      <w:divBdr>
        <w:top w:val="none" w:sz="0" w:space="0" w:color="auto"/>
        <w:left w:val="none" w:sz="0" w:space="0" w:color="auto"/>
        <w:bottom w:val="none" w:sz="0" w:space="0" w:color="auto"/>
        <w:right w:val="none" w:sz="0" w:space="0" w:color="auto"/>
      </w:divBdr>
    </w:div>
    <w:div w:id="8532372">
      <w:bodyDiv w:val="1"/>
      <w:marLeft w:val="0"/>
      <w:marRight w:val="0"/>
      <w:marTop w:val="0"/>
      <w:marBottom w:val="0"/>
      <w:divBdr>
        <w:top w:val="none" w:sz="0" w:space="0" w:color="auto"/>
        <w:left w:val="none" w:sz="0" w:space="0" w:color="auto"/>
        <w:bottom w:val="none" w:sz="0" w:space="0" w:color="auto"/>
        <w:right w:val="none" w:sz="0" w:space="0" w:color="auto"/>
      </w:divBdr>
    </w:div>
    <w:div w:id="11037678">
      <w:bodyDiv w:val="1"/>
      <w:marLeft w:val="0"/>
      <w:marRight w:val="0"/>
      <w:marTop w:val="0"/>
      <w:marBottom w:val="0"/>
      <w:divBdr>
        <w:top w:val="none" w:sz="0" w:space="0" w:color="auto"/>
        <w:left w:val="none" w:sz="0" w:space="0" w:color="auto"/>
        <w:bottom w:val="none" w:sz="0" w:space="0" w:color="auto"/>
        <w:right w:val="none" w:sz="0" w:space="0" w:color="auto"/>
      </w:divBdr>
    </w:div>
    <w:div w:id="12806974">
      <w:bodyDiv w:val="1"/>
      <w:marLeft w:val="0"/>
      <w:marRight w:val="0"/>
      <w:marTop w:val="0"/>
      <w:marBottom w:val="0"/>
      <w:divBdr>
        <w:top w:val="none" w:sz="0" w:space="0" w:color="auto"/>
        <w:left w:val="none" w:sz="0" w:space="0" w:color="auto"/>
        <w:bottom w:val="none" w:sz="0" w:space="0" w:color="auto"/>
        <w:right w:val="none" w:sz="0" w:space="0" w:color="auto"/>
      </w:divBdr>
    </w:div>
    <w:div w:id="13003239">
      <w:bodyDiv w:val="1"/>
      <w:marLeft w:val="0"/>
      <w:marRight w:val="0"/>
      <w:marTop w:val="0"/>
      <w:marBottom w:val="0"/>
      <w:divBdr>
        <w:top w:val="none" w:sz="0" w:space="0" w:color="auto"/>
        <w:left w:val="none" w:sz="0" w:space="0" w:color="auto"/>
        <w:bottom w:val="none" w:sz="0" w:space="0" w:color="auto"/>
        <w:right w:val="none" w:sz="0" w:space="0" w:color="auto"/>
      </w:divBdr>
    </w:div>
    <w:div w:id="13196771">
      <w:bodyDiv w:val="1"/>
      <w:marLeft w:val="0"/>
      <w:marRight w:val="0"/>
      <w:marTop w:val="0"/>
      <w:marBottom w:val="0"/>
      <w:divBdr>
        <w:top w:val="none" w:sz="0" w:space="0" w:color="auto"/>
        <w:left w:val="none" w:sz="0" w:space="0" w:color="auto"/>
        <w:bottom w:val="none" w:sz="0" w:space="0" w:color="auto"/>
        <w:right w:val="none" w:sz="0" w:space="0" w:color="auto"/>
      </w:divBdr>
    </w:div>
    <w:div w:id="16543493">
      <w:bodyDiv w:val="1"/>
      <w:marLeft w:val="0"/>
      <w:marRight w:val="0"/>
      <w:marTop w:val="0"/>
      <w:marBottom w:val="0"/>
      <w:divBdr>
        <w:top w:val="none" w:sz="0" w:space="0" w:color="auto"/>
        <w:left w:val="none" w:sz="0" w:space="0" w:color="auto"/>
        <w:bottom w:val="none" w:sz="0" w:space="0" w:color="auto"/>
        <w:right w:val="none" w:sz="0" w:space="0" w:color="auto"/>
      </w:divBdr>
    </w:div>
    <w:div w:id="23943233">
      <w:bodyDiv w:val="1"/>
      <w:marLeft w:val="0"/>
      <w:marRight w:val="0"/>
      <w:marTop w:val="0"/>
      <w:marBottom w:val="0"/>
      <w:divBdr>
        <w:top w:val="none" w:sz="0" w:space="0" w:color="auto"/>
        <w:left w:val="none" w:sz="0" w:space="0" w:color="auto"/>
        <w:bottom w:val="none" w:sz="0" w:space="0" w:color="auto"/>
        <w:right w:val="none" w:sz="0" w:space="0" w:color="auto"/>
      </w:divBdr>
    </w:div>
    <w:div w:id="23992038">
      <w:bodyDiv w:val="1"/>
      <w:marLeft w:val="0"/>
      <w:marRight w:val="0"/>
      <w:marTop w:val="0"/>
      <w:marBottom w:val="0"/>
      <w:divBdr>
        <w:top w:val="none" w:sz="0" w:space="0" w:color="auto"/>
        <w:left w:val="none" w:sz="0" w:space="0" w:color="auto"/>
        <w:bottom w:val="none" w:sz="0" w:space="0" w:color="auto"/>
        <w:right w:val="none" w:sz="0" w:space="0" w:color="auto"/>
      </w:divBdr>
    </w:div>
    <w:div w:id="33701155">
      <w:bodyDiv w:val="1"/>
      <w:marLeft w:val="0"/>
      <w:marRight w:val="0"/>
      <w:marTop w:val="0"/>
      <w:marBottom w:val="0"/>
      <w:divBdr>
        <w:top w:val="none" w:sz="0" w:space="0" w:color="auto"/>
        <w:left w:val="none" w:sz="0" w:space="0" w:color="auto"/>
        <w:bottom w:val="none" w:sz="0" w:space="0" w:color="auto"/>
        <w:right w:val="none" w:sz="0" w:space="0" w:color="auto"/>
      </w:divBdr>
    </w:div>
    <w:div w:id="35087056">
      <w:bodyDiv w:val="1"/>
      <w:marLeft w:val="0"/>
      <w:marRight w:val="0"/>
      <w:marTop w:val="0"/>
      <w:marBottom w:val="0"/>
      <w:divBdr>
        <w:top w:val="none" w:sz="0" w:space="0" w:color="auto"/>
        <w:left w:val="none" w:sz="0" w:space="0" w:color="auto"/>
        <w:bottom w:val="none" w:sz="0" w:space="0" w:color="auto"/>
        <w:right w:val="none" w:sz="0" w:space="0" w:color="auto"/>
      </w:divBdr>
    </w:div>
    <w:div w:id="51779025">
      <w:bodyDiv w:val="1"/>
      <w:marLeft w:val="0"/>
      <w:marRight w:val="0"/>
      <w:marTop w:val="0"/>
      <w:marBottom w:val="0"/>
      <w:divBdr>
        <w:top w:val="none" w:sz="0" w:space="0" w:color="auto"/>
        <w:left w:val="none" w:sz="0" w:space="0" w:color="auto"/>
        <w:bottom w:val="none" w:sz="0" w:space="0" w:color="auto"/>
        <w:right w:val="none" w:sz="0" w:space="0" w:color="auto"/>
      </w:divBdr>
    </w:div>
    <w:div w:id="52197292">
      <w:bodyDiv w:val="1"/>
      <w:marLeft w:val="0"/>
      <w:marRight w:val="0"/>
      <w:marTop w:val="0"/>
      <w:marBottom w:val="0"/>
      <w:divBdr>
        <w:top w:val="none" w:sz="0" w:space="0" w:color="auto"/>
        <w:left w:val="none" w:sz="0" w:space="0" w:color="auto"/>
        <w:bottom w:val="none" w:sz="0" w:space="0" w:color="auto"/>
        <w:right w:val="none" w:sz="0" w:space="0" w:color="auto"/>
      </w:divBdr>
    </w:div>
    <w:div w:id="55977273">
      <w:bodyDiv w:val="1"/>
      <w:marLeft w:val="0"/>
      <w:marRight w:val="0"/>
      <w:marTop w:val="0"/>
      <w:marBottom w:val="0"/>
      <w:divBdr>
        <w:top w:val="none" w:sz="0" w:space="0" w:color="auto"/>
        <w:left w:val="none" w:sz="0" w:space="0" w:color="auto"/>
        <w:bottom w:val="none" w:sz="0" w:space="0" w:color="auto"/>
        <w:right w:val="none" w:sz="0" w:space="0" w:color="auto"/>
      </w:divBdr>
    </w:div>
    <w:div w:id="56511354">
      <w:bodyDiv w:val="1"/>
      <w:marLeft w:val="0"/>
      <w:marRight w:val="0"/>
      <w:marTop w:val="0"/>
      <w:marBottom w:val="0"/>
      <w:divBdr>
        <w:top w:val="none" w:sz="0" w:space="0" w:color="auto"/>
        <w:left w:val="none" w:sz="0" w:space="0" w:color="auto"/>
        <w:bottom w:val="none" w:sz="0" w:space="0" w:color="auto"/>
        <w:right w:val="none" w:sz="0" w:space="0" w:color="auto"/>
      </w:divBdr>
    </w:div>
    <w:div w:id="57628856">
      <w:bodyDiv w:val="1"/>
      <w:marLeft w:val="0"/>
      <w:marRight w:val="0"/>
      <w:marTop w:val="0"/>
      <w:marBottom w:val="0"/>
      <w:divBdr>
        <w:top w:val="none" w:sz="0" w:space="0" w:color="auto"/>
        <w:left w:val="none" w:sz="0" w:space="0" w:color="auto"/>
        <w:bottom w:val="none" w:sz="0" w:space="0" w:color="auto"/>
        <w:right w:val="none" w:sz="0" w:space="0" w:color="auto"/>
      </w:divBdr>
    </w:div>
    <w:div w:id="58870815">
      <w:bodyDiv w:val="1"/>
      <w:marLeft w:val="0"/>
      <w:marRight w:val="0"/>
      <w:marTop w:val="0"/>
      <w:marBottom w:val="0"/>
      <w:divBdr>
        <w:top w:val="none" w:sz="0" w:space="0" w:color="auto"/>
        <w:left w:val="none" w:sz="0" w:space="0" w:color="auto"/>
        <w:bottom w:val="none" w:sz="0" w:space="0" w:color="auto"/>
        <w:right w:val="none" w:sz="0" w:space="0" w:color="auto"/>
      </w:divBdr>
    </w:div>
    <w:div w:id="60176850">
      <w:bodyDiv w:val="1"/>
      <w:marLeft w:val="0"/>
      <w:marRight w:val="0"/>
      <w:marTop w:val="0"/>
      <w:marBottom w:val="0"/>
      <w:divBdr>
        <w:top w:val="none" w:sz="0" w:space="0" w:color="auto"/>
        <w:left w:val="none" w:sz="0" w:space="0" w:color="auto"/>
        <w:bottom w:val="none" w:sz="0" w:space="0" w:color="auto"/>
        <w:right w:val="none" w:sz="0" w:space="0" w:color="auto"/>
      </w:divBdr>
    </w:div>
    <w:div w:id="63649414">
      <w:bodyDiv w:val="1"/>
      <w:marLeft w:val="0"/>
      <w:marRight w:val="0"/>
      <w:marTop w:val="0"/>
      <w:marBottom w:val="0"/>
      <w:divBdr>
        <w:top w:val="none" w:sz="0" w:space="0" w:color="auto"/>
        <w:left w:val="none" w:sz="0" w:space="0" w:color="auto"/>
        <w:bottom w:val="none" w:sz="0" w:space="0" w:color="auto"/>
        <w:right w:val="none" w:sz="0" w:space="0" w:color="auto"/>
      </w:divBdr>
    </w:div>
    <w:div w:id="65536255">
      <w:bodyDiv w:val="1"/>
      <w:marLeft w:val="0"/>
      <w:marRight w:val="0"/>
      <w:marTop w:val="0"/>
      <w:marBottom w:val="0"/>
      <w:divBdr>
        <w:top w:val="none" w:sz="0" w:space="0" w:color="auto"/>
        <w:left w:val="none" w:sz="0" w:space="0" w:color="auto"/>
        <w:bottom w:val="none" w:sz="0" w:space="0" w:color="auto"/>
        <w:right w:val="none" w:sz="0" w:space="0" w:color="auto"/>
      </w:divBdr>
    </w:div>
    <w:div w:id="65960123">
      <w:bodyDiv w:val="1"/>
      <w:marLeft w:val="0"/>
      <w:marRight w:val="0"/>
      <w:marTop w:val="0"/>
      <w:marBottom w:val="0"/>
      <w:divBdr>
        <w:top w:val="none" w:sz="0" w:space="0" w:color="auto"/>
        <w:left w:val="none" w:sz="0" w:space="0" w:color="auto"/>
        <w:bottom w:val="none" w:sz="0" w:space="0" w:color="auto"/>
        <w:right w:val="none" w:sz="0" w:space="0" w:color="auto"/>
      </w:divBdr>
    </w:div>
    <w:div w:id="78872342">
      <w:bodyDiv w:val="1"/>
      <w:marLeft w:val="0"/>
      <w:marRight w:val="0"/>
      <w:marTop w:val="0"/>
      <w:marBottom w:val="0"/>
      <w:divBdr>
        <w:top w:val="none" w:sz="0" w:space="0" w:color="auto"/>
        <w:left w:val="none" w:sz="0" w:space="0" w:color="auto"/>
        <w:bottom w:val="none" w:sz="0" w:space="0" w:color="auto"/>
        <w:right w:val="none" w:sz="0" w:space="0" w:color="auto"/>
      </w:divBdr>
    </w:div>
    <w:div w:id="79717509">
      <w:bodyDiv w:val="1"/>
      <w:marLeft w:val="0"/>
      <w:marRight w:val="0"/>
      <w:marTop w:val="0"/>
      <w:marBottom w:val="0"/>
      <w:divBdr>
        <w:top w:val="none" w:sz="0" w:space="0" w:color="auto"/>
        <w:left w:val="none" w:sz="0" w:space="0" w:color="auto"/>
        <w:bottom w:val="none" w:sz="0" w:space="0" w:color="auto"/>
        <w:right w:val="none" w:sz="0" w:space="0" w:color="auto"/>
      </w:divBdr>
    </w:div>
    <w:div w:id="81805427">
      <w:bodyDiv w:val="1"/>
      <w:marLeft w:val="0"/>
      <w:marRight w:val="0"/>
      <w:marTop w:val="0"/>
      <w:marBottom w:val="0"/>
      <w:divBdr>
        <w:top w:val="none" w:sz="0" w:space="0" w:color="auto"/>
        <w:left w:val="none" w:sz="0" w:space="0" w:color="auto"/>
        <w:bottom w:val="none" w:sz="0" w:space="0" w:color="auto"/>
        <w:right w:val="none" w:sz="0" w:space="0" w:color="auto"/>
      </w:divBdr>
    </w:div>
    <w:div w:id="82074574">
      <w:bodyDiv w:val="1"/>
      <w:marLeft w:val="0"/>
      <w:marRight w:val="0"/>
      <w:marTop w:val="0"/>
      <w:marBottom w:val="0"/>
      <w:divBdr>
        <w:top w:val="none" w:sz="0" w:space="0" w:color="auto"/>
        <w:left w:val="none" w:sz="0" w:space="0" w:color="auto"/>
        <w:bottom w:val="none" w:sz="0" w:space="0" w:color="auto"/>
        <w:right w:val="none" w:sz="0" w:space="0" w:color="auto"/>
      </w:divBdr>
    </w:div>
    <w:div w:id="83645826">
      <w:bodyDiv w:val="1"/>
      <w:marLeft w:val="0"/>
      <w:marRight w:val="0"/>
      <w:marTop w:val="0"/>
      <w:marBottom w:val="0"/>
      <w:divBdr>
        <w:top w:val="none" w:sz="0" w:space="0" w:color="auto"/>
        <w:left w:val="none" w:sz="0" w:space="0" w:color="auto"/>
        <w:bottom w:val="none" w:sz="0" w:space="0" w:color="auto"/>
        <w:right w:val="none" w:sz="0" w:space="0" w:color="auto"/>
      </w:divBdr>
    </w:div>
    <w:div w:id="92552686">
      <w:bodyDiv w:val="1"/>
      <w:marLeft w:val="0"/>
      <w:marRight w:val="0"/>
      <w:marTop w:val="0"/>
      <w:marBottom w:val="0"/>
      <w:divBdr>
        <w:top w:val="none" w:sz="0" w:space="0" w:color="auto"/>
        <w:left w:val="none" w:sz="0" w:space="0" w:color="auto"/>
        <w:bottom w:val="none" w:sz="0" w:space="0" w:color="auto"/>
        <w:right w:val="none" w:sz="0" w:space="0" w:color="auto"/>
      </w:divBdr>
    </w:div>
    <w:div w:id="93987651">
      <w:bodyDiv w:val="1"/>
      <w:marLeft w:val="0"/>
      <w:marRight w:val="0"/>
      <w:marTop w:val="0"/>
      <w:marBottom w:val="0"/>
      <w:divBdr>
        <w:top w:val="none" w:sz="0" w:space="0" w:color="auto"/>
        <w:left w:val="none" w:sz="0" w:space="0" w:color="auto"/>
        <w:bottom w:val="none" w:sz="0" w:space="0" w:color="auto"/>
        <w:right w:val="none" w:sz="0" w:space="0" w:color="auto"/>
      </w:divBdr>
    </w:div>
    <w:div w:id="95178446">
      <w:bodyDiv w:val="1"/>
      <w:marLeft w:val="0"/>
      <w:marRight w:val="0"/>
      <w:marTop w:val="0"/>
      <w:marBottom w:val="0"/>
      <w:divBdr>
        <w:top w:val="none" w:sz="0" w:space="0" w:color="auto"/>
        <w:left w:val="none" w:sz="0" w:space="0" w:color="auto"/>
        <w:bottom w:val="none" w:sz="0" w:space="0" w:color="auto"/>
        <w:right w:val="none" w:sz="0" w:space="0" w:color="auto"/>
      </w:divBdr>
    </w:div>
    <w:div w:id="96411693">
      <w:bodyDiv w:val="1"/>
      <w:marLeft w:val="0"/>
      <w:marRight w:val="0"/>
      <w:marTop w:val="0"/>
      <w:marBottom w:val="0"/>
      <w:divBdr>
        <w:top w:val="none" w:sz="0" w:space="0" w:color="auto"/>
        <w:left w:val="none" w:sz="0" w:space="0" w:color="auto"/>
        <w:bottom w:val="none" w:sz="0" w:space="0" w:color="auto"/>
        <w:right w:val="none" w:sz="0" w:space="0" w:color="auto"/>
      </w:divBdr>
    </w:div>
    <w:div w:id="99423301">
      <w:bodyDiv w:val="1"/>
      <w:marLeft w:val="0"/>
      <w:marRight w:val="0"/>
      <w:marTop w:val="0"/>
      <w:marBottom w:val="0"/>
      <w:divBdr>
        <w:top w:val="none" w:sz="0" w:space="0" w:color="auto"/>
        <w:left w:val="none" w:sz="0" w:space="0" w:color="auto"/>
        <w:bottom w:val="none" w:sz="0" w:space="0" w:color="auto"/>
        <w:right w:val="none" w:sz="0" w:space="0" w:color="auto"/>
      </w:divBdr>
    </w:div>
    <w:div w:id="100732206">
      <w:bodyDiv w:val="1"/>
      <w:marLeft w:val="0"/>
      <w:marRight w:val="0"/>
      <w:marTop w:val="0"/>
      <w:marBottom w:val="0"/>
      <w:divBdr>
        <w:top w:val="none" w:sz="0" w:space="0" w:color="auto"/>
        <w:left w:val="none" w:sz="0" w:space="0" w:color="auto"/>
        <w:bottom w:val="none" w:sz="0" w:space="0" w:color="auto"/>
        <w:right w:val="none" w:sz="0" w:space="0" w:color="auto"/>
      </w:divBdr>
    </w:div>
    <w:div w:id="103814631">
      <w:bodyDiv w:val="1"/>
      <w:marLeft w:val="0"/>
      <w:marRight w:val="0"/>
      <w:marTop w:val="0"/>
      <w:marBottom w:val="0"/>
      <w:divBdr>
        <w:top w:val="none" w:sz="0" w:space="0" w:color="auto"/>
        <w:left w:val="none" w:sz="0" w:space="0" w:color="auto"/>
        <w:bottom w:val="none" w:sz="0" w:space="0" w:color="auto"/>
        <w:right w:val="none" w:sz="0" w:space="0" w:color="auto"/>
      </w:divBdr>
    </w:div>
    <w:div w:id="104009209">
      <w:bodyDiv w:val="1"/>
      <w:marLeft w:val="0"/>
      <w:marRight w:val="0"/>
      <w:marTop w:val="0"/>
      <w:marBottom w:val="0"/>
      <w:divBdr>
        <w:top w:val="none" w:sz="0" w:space="0" w:color="auto"/>
        <w:left w:val="none" w:sz="0" w:space="0" w:color="auto"/>
        <w:bottom w:val="none" w:sz="0" w:space="0" w:color="auto"/>
        <w:right w:val="none" w:sz="0" w:space="0" w:color="auto"/>
      </w:divBdr>
    </w:div>
    <w:div w:id="107093355">
      <w:bodyDiv w:val="1"/>
      <w:marLeft w:val="0"/>
      <w:marRight w:val="0"/>
      <w:marTop w:val="0"/>
      <w:marBottom w:val="0"/>
      <w:divBdr>
        <w:top w:val="none" w:sz="0" w:space="0" w:color="auto"/>
        <w:left w:val="none" w:sz="0" w:space="0" w:color="auto"/>
        <w:bottom w:val="none" w:sz="0" w:space="0" w:color="auto"/>
        <w:right w:val="none" w:sz="0" w:space="0" w:color="auto"/>
      </w:divBdr>
    </w:div>
    <w:div w:id="112596984">
      <w:bodyDiv w:val="1"/>
      <w:marLeft w:val="0"/>
      <w:marRight w:val="0"/>
      <w:marTop w:val="0"/>
      <w:marBottom w:val="0"/>
      <w:divBdr>
        <w:top w:val="none" w:sz="0" w:space="0" w:color="auto"/>
        <w:left w:val="none" w:sz="0" w:space="0" w:color="auto"/>
        <w:bottom w:val="none" w:sz="0" w:space="0" w:color="auto"/>
        <w:right w:val="none" w:sz="0" w:space="0" w:color="auto"/>
      </w:divBdr>
    </w:div>
    <w:div w:id="117838465">
      <w:bodyDiv w:val="1"/>
      <w:marLeft w:val="0"/>
      <w:marRight w:val="0"/>
      <w:marTop w:val="0"/>
      <w:marBottom w:val="0"/>
      <w:divBdr>
        <w:top w:val="none" w:sz="0" w:space="0" w:color="auto"/>
        <w:left w:val="none" w:sz="0" w:space="0" w:color="auto"/>
        <w:bottom w:val="none" w:sz="0" w:space="0" w:color="auto"/>
        <w:right w:val="none" w:sz="0" w:space="0" w:color="auto"/>
      </w:divBdr>
    </w:div>
    <w:div w:id="122696943">
      <w:bodyDiv w:val="1"/>
      <w:marLeft w:val="0"/>
      <w:marRight w:val="0"/>
      <w:marTop w:val="0"/>
      <w:marBottom w:val="0"/>
      <w:divBdr>
        <w:top w:val="none" w:sz="0" w:space="0" w:color="auto"/>
        <w:left w:val="none" w:sz="0" w:space="0" w:color="auto"/>
        <w:bottom w:val="none" w:sz="0" w:space="0" w:color="auto"/>
        <w:right w:val="none" w:sz="0" w:space="0" w:color="auto"/>
      </w:divBdr>
    </w:div>
    <w:div w:id="125202055">
      <w:bodyDiv w:val="1"/>
      <w:marLeft w:val="0"/>
      <w:marRight w:val="0"/>
      <w:marTop w:val="0"/>
      <w:marBottom w:val="0"/>
      <w:divBdr>
        <w:top w:val="none" w:sz="0" w:space="0" w:color="auto"/>
        <w:left w:val="none" w:sz="0" w:space="0" w:color="auto"/>
        <w:bottom w:val="none" w:sz="0" w:space="0" w:color="auto"/>
        <w:right w:val="none" w:sz="0" w:space="0" w:color="auto"/>
      </w:divBdr>
    </w:div>
    <w:div w:id="125781356">
      <w:bodyDiv w:val="1"/>
      <w:marLeft w:val="0"/>
      <w:marRight w:val="0"/>
      <w:marTop w:val="0"/>
      <w:marBottom w:val="0"/>
      <w:divBdr>
        <w:top w:val="none" w:sz="0" w:space="0" w:color="auto"/>
        <w:left w:val="none" w:sz="0" w:space="0" w:color="auto"/>
        <w:bottom w:val="none" w:sz="0" w:space="0" w:color="auto"/>
        <w:right w:val="none" w:sz="0" w:space="0" w:color="auto"/>
      </w:divBdr>
    </w:div>
    <w:div w:id="126824218">
      <w:bodyDiv w:val="1"/>
      <w:marLeft w:val="0"/>
      <w:marRight w:val="0"/>
      <w:marTop w:val="0"/>
      <w:marBottom w:val="0"/>
      <w:divBdr>
        <w:top w:val="none" w:sz="0" w:space="0" w:color="auto"/>
        <w:left w:val="none" w:sz="0" w:space="0" w:color="auto"/>
        <w:bottom w:val="none" w:sz="0" w:space="0" w:color="auto"/>
        <w:right w:val="none" w:sz="0" w:space="0" w:color="auto"/>
      </w:divBdr>
    </w:div>
    <w:div w:id="128481181">
      <w:bodyDiv w:val="1"/>
      <w:marLeft w:val="0"/>
      <w:marRight w:val="0"/>
      <w:marTop w:val="0"/>
      <w:marBottom w:val="0"/>
      <w:divBdr>
        <w:top w:val="none" w:sz="0" w:space="0" w:color="auto"/>
        <w:left w:val="none" w:sz="0" w:space="0" w:color="auto"/>
        <w:bottom w:val="none" w:sz="0" w:space="0" w:color="auto"/>
        <w:right w:val="none" w:sz="0" w:space="0" w:color="auto"/>
      </w:divBdr>
    </w:div>
    <w:div w:id="131942290">
      <w:bodyDiv w:val="1"/>
      <w:marLeft w:val="0"/>
      <w:marRight w:val="0"/>
      <w:marTop w:val="0"/>
      <w:marBottom w:val="0"/>
      <w:divBdr>
        <w:top w:val="none" w:sz="0" w:space="0" w:color="auto"/>
        <w:left w:val="none" w:sz="0" w:space="0" w:color="auto"/>
        <w:bottom w:val="none" w:sz="0" w:space="0" w:color="auto"/>
        <w:right w:val="none" w:sz="0" w:space="0" w:color="auto"/>
      </w:divBdr>
    </w:div>
    <w:div w:id="133573185">
      <w:bodyDiv w:val="1"/>
      <w:marLeft w:val="0"/>
      <w:marRight w:val="0"/>
      <w:marTop w:val="0"/>
      <w:marBottom w:val="0"/>
      <w:divBdr>
        <w:top w:val="none" w:sz="0" w:space="0" w:color="auto"/>
        <w:left w:val="none" w:sz="0" w:space="0" w:color="auto"/>
        <w:bottom w:val="none" w:sz="0" w:space="0" w:color="auto"/>
        <w:right w:val="none" w:sz="0" w:space="0" w:color="auto"/>
      </w:divBdr>
    </w:div>
    <w:div w:id="136456884">
      <w:bodyDiv w:val="1"/>
      <w:marLeft w:val="0"/>
      <w:marRight w:val="0"/>
      <w:marTop w:val="0"/>
      <w:marBottom w:val="0"/>
      <w:divBdr>
        <w:top w:val="none" w:sz="0" w:space="0" w:color="auto"/>
        <w:left w:val="none" w:sz="0" w:space="0" w:color="auto"/>
        <w:bottom w:val="none" w:sz="0" w:space="0" w:color="auto"/>
        <w:right w:val="none" w:sz="0" w:space="0" w:color="auto"/>
      </w:divBdr>
    </w:div>
    <w:div w:id="137039042">
      <w:bodyDiv w:val="1"/>
      <w:marLeft w:val="0"/>
      <w:marRight w:val="0"/>
      <w:marTop w:val="0"/>
      <w:marBottom w:val="0"/>
      <w:divBdr>
        <w:top w:val="none" w:sz="0" w:space="0" w:color="auto"/>
        <w:left w:val="none" w:sz="0" w:space="0" w:color="auto"/>
        <w:bottom w:val="none" w:sz="0" w:space="0" w:color="auto"/>
        <w:right w:val="none" w:sz="0" w:space="0" w:color="auto"/>
      </w:divBdr>
    </w:div>
    <w:div w:id="144013823">
      <w:bodyDiv w:val="1"/>
      <w:marLeft w:val="0"/>
      <w:marRight w:val="0"/>
      <w:marTop w:val="0"/>
      <w:marBottom w:val="0"/>
      <w:divBdr>
        <w:top w:val="none" w:sz="0" w:space="0" w:color="auto"/>
        <w:left w:val="none" w:sz="0" w:space="0" w:color="auto"/>
        <w:bottom w:val="none" w:sz="0" w:space="0" w:color="auto"/>
        <w:right w:val="none" w:sz="0" w:space="0" w:color="auto"/>
      </w:divBdr>
    </w:div>
    <w:div w:id="144473340">
      <w:bodyDiv w:val="1"/>
      <w:marLeft w:val="0"/>
      <w:marRight w:val="0"/>
      <w:marTop w:val="0"/>
      <w:marBottom w:val="0"/>
      <w:divBdr>
        <w:top w:val="none" w:sz="0" w:space="0" w:color="auto"/>
        <w:left w:val="none" w:sz="0" w:space="0" w:color="auto"/>
        <w:bottom w:val="none" w:sz="0" w:space="0" w:color="auto"/>
        <w:right w:val="none" w:sz="0" w:space="0" w:color="auto"/>
      </w:divBdr>
    </w:div>
    <w:div w:id="144930020">
      <w:bodyDiv w:val="1"/>
      <w:marLeft w:val="0"/>
      <w:marRight w:val="0"/>
      <w:marTop w:val="0"/>
      <w:marBottom w:val="0"/>
      <w:divBdr>
        <w:top w:val="none" w:sz="0" w:space="0" w:color="auto"/>
        <w:left w:val="none" w:sz="0" w:space="0" w:color="auto"/>
        <w:bottom w:val="none" w:sz="0" w:space="0" w:color="auto"/>
        <w:right w:val="none" w:sz="0" w:space="0" w:color="auto"/>
      </w:divBdr>
    </w:div>
    <w:div w:id="144979095">
      <w:bodyDiv w:val="1"/>
      <w:marLeft w:val="0"/>
      <w:marRight w:val="0"/>
      <w:marTop w:val="0"/>
      <w:marBottom w:val="0"/>
      <w:divBdr>
        <w:top w:val="none" w:sz="0" w:space="0" w:color="auto"/>
        <w:left w:val="none" w:sz="0" w:space="0" w:color="auto"/>
        <w:bottom w:val="none" w:sz="0" w:space="0" w:color="auto"/>
        <w:right w:val="none" w:sz="0" w:space="0" w:color="auto"/>
      </w:divBdr>
    </w:div>
    <w:div w:id="148444149">
      <w:bodyDiv w:val="1"/>
      <w:marLeft w:val="0"/>
      <w:marRight w:val="0"/>
      <w:marTop w:val="0"/>
      <w:marBottom w:val="0"/>
      <w:divBdr>
        <w:top w:val="none" w:sz="0" w:space="0" w:color="auto"/>
        <w:left w:val="none" w:sz="0" w:space="0" w:color="auto"/>
        <w:bottom w:val="none" w:sz="0" w:space="0" w:color="auto"/>
        <w:right w:val="none" w:sz="0" w:space="0" w:color="auto"/>
      </w:divBdr>
    </w:div>
    <w:div w:id="148601939">
      <w:bodyDiv w:val="1"/>
      <w:marLeft w:val="0"/>
      <w:marRight w:val="0"/>
      <w:marTop w:val="0"/>
      <w:marBottom w:val="0"/>
      <w:divBdr>
        <w:top w:val="none" w:sz="0" w:space="0" w:color="auto"/>
        <w:left w:val="none" w:sz="0" w:space="0" w:color="auto"/>
        <w:bottom w:val="none" w:sz="0" w:space="0" w:color="auto"/>
        <w:right w:val="none" w:sz="0" w:space="0" w:color="auto"/>
      </w:divBdr>
    </w:div>
    <w:div w:id="151072055">
      <w:bodyDiv w:val="1"/>
      <w:marLeft w:val="0"/>
      <w:marRight w:val="0"/>
      <w:marTop w:val="0"/>
      <w:marBottom w:val="0"/>
      <w:divBdr>
        <w:top w:val="none" w:sz="0" w:space="0" w:color="auto"/>
        <w:left w:val="none" w:sz="0" w:space="0" w:color="auto"/>
        <w:bottom w:val="none" w:sz="0" w:space="0" w:color="auto"/>
        <w:right w:val="none" w:sz="0" w:space="0" w:color="auto"/>
      </w:divBdr>
    </w:div>
    <w:div w:id="151602126">
      <w:bodyDiv w:val="1"/>
      <w:marLeft w:val="0"/>
      <w:marRight w:val="0"/>
      <w:marTop w:val="0"/>
      <w:marBottom w:val="0"/>
      <w:divBdr>
        <w:top w:val="none" w:sz="0" w:space="0" w:color="auto"/>
        <w:left w:val="none" w:sz="0" w:space="0" w:color="auto"/>
        <w:bottom w:val="none" w:sz="0" w:space="0" w:color="auto"/>
        <w:right w:val="none" w:sz="0" w:space="0" w:color="auto"/>
      </w:divBdr>
    </w:div>
    <w:div w:id="152139779">
      <w:bodyDiv w:val="1"/>
      <w:marLeft w:val="0"/>
      <w:marRight w:val="0"/>
      <w:marTop w:val="0"/>
      <w:marBottom w:val="0"/>
      <w:divBdr>
        <w:top w:val="none" w:sz="0" w:space="0" w:color="auto"/>
        <w:left w:val="none" w:sz="0" w:space="0" w:color="auto"/>
        <w:bottom w:val="none" w:sz="0" w:space="0" w:color="auto"/>
        <w:right w:val="none" w:sz="0" w:space="0" w:color="auto"/>
      </w:divBdr>
    </w:div>
    <w:div w:id="155999429">
      <w:bodyDiv w:val="1"/>
      <w:marLeft w:val="0"/>
      <w:marRight w:val="0"/>
      <w:marTop w:val="0"/>
      <w:marBottom w:val="0"/>
      <w:divBdr>
        <w:top w:val="none" w:sz="0" w:space="0" w:color="auto"/>
        <w:left w:val="none" w:sz="0" w:space="0" w:color="auto"/>
        <w:bottom w:val="none" w:sz="0" w:space="0" w:color="auto"/>
        <w:right w:val="none" w:sz="0" w:space="0" w:color="auto"/>
      </w:divBdr>
    </w:div>
    <w:div w:id="158471701">
      <w:bodyDiv w:val="1"/>
      <w:marLeft w:val="0"/>
      <w:marRight w:val="0"/>
      <w:marTop w:val="0"/>
      <w:marBottom w:val="0"/>
      <w:divBdr>
        <w:top w:val="none" w:sz="0" w:space="0" w:color="auto"/>
        <w:left w:val="none" w:sz="0" w:space="0" w:color="auto"/>
        <w:bottom w:val="none" w:sz="0" w:space="0" w:color="auto"/>
        <w:right w:val="none" w:sz="0" w:space="0" w:color="auto"/>
      </w:divBdr>
    </w:div>
    <w:div w:id="159318597">
      <w:bodyDiv w:val="1"/>
      <w:marLeft w:val="0"/>
      <w:marRight w:val="0"/>
      <w:marTop w:val="0"/>
      <w:marBottom w:val="0"/>
      <w:divBdr>
        <w:top w:val="none" w:sz="0" w:space="0" w:color="auto"/>
        <w:left w:val="none" w:sz="0" w:space="0" w:color="auto"/>
        <w:bottom w:val="none" w:sz="0" w:space="0" w:color="auto"/>
        <w:right w:val="none" w:sz="0" w:space="0" w:color="auto"/>
      </w:divBdr>
    </w:div>
    <w:div w:id="163589008">
      <w:bodyDiv w:val="1"/>
      <w:marLeft w:val="0"/>
      <w:marRight w:val="0"/>
      <w:marTop w:val="0"/>
      <w:marBottom w:val="0"/>
      <w:divBdr>
        <w:top w:val="none" w:sz="0" w:space="0" w:color="auto"/>
        <w:left w:val="none" w:sz="0" w:space="0" w:color="auto"/>
        <w:bottom w:val="none" w:sz="0" w:space="0" w:color="auto"/>
        <w:right w:val="none" w:sz="0" w:space="0" w:color="auto"/>
      </w:divBdr>
    </w:div>
    <w:div w:id="166286225">
      <w:bodyDiv w:val="1"/>
      <w:marLeft w:val="0"/>
      <w:marRight w:val="0"/>
      <w:marTop w:val="0"/>
      <w:marBottom w:val="0"/>
      <w:divBdr>
        <w:top w:val="none" w:sz="0" w:space="0" w:color="auto"/>
        <w:left w:val="none" w:sz="0" w:space="0" w:color="auto"/>
        <w:bottom w:val="none" w:sz="0" w:space="0" w:color="auto"/>
        <w:right w:val="none" w:sz="0" w:space="0" w:color="auto"/>
      </w:divBdr>
    </w:div>
    <w:div w:id="167524267">
      <w:bodyDiv w:val="1"/>
      <w:marLeft w:val="0"/>
      <w:marRight w:val="0"/>
      <w:marTop w:val="0"/>
      <w:marBottom w:val="0"/>
      <w:divBdr>
        <w:top w:val="none" w:sz="0" w:space="0" w:color="auto"/>
        <w:left w:val="none" w:sz="0" w:space="0" w:color="auto"/>
        <w:bottom w:val="none" w:sz="0" w:space="0" w:color="auto"/>
        <w:right w:val="none" w:sz="0" w:space="0" w:color="auto"/>
      </w:divBdr>
    </w:div>
    <w:div w:id="171653155">
      <w:bodyDiv w:val="1"/>
      <w:marLeft w:val="0"/>
      <w:marRight w:val="0"/>
      <w:marTop w:val="0"/>
      <w:marBottom w:val="0"/>
      <w:divBdr>
        <w:top w:val="none" w:sz="0" w:space="0" w:color="auto"/>
        <w:left w:val="none" w:sz="0" w:space="0" w:color="auto"/>
        <w:bottom w:val="none" w:sz="0" w:space="0" w:color="auto"/>
        <w:right w:val="none" w:sz="0" w:space="0" w:color="auto"/>
      </w:divBdr>
    </w:div>
    <w:div w:id="175734706">
      <w:bodyDiv w:val="1"/>
      <w:marLeft w:val="0"/>
      <w:marRight w:val="0"/>
      <w:marTop w:val="0"/>
      <w:marBottom w:val="0"/>
      <w:divBdr>
        <w:top w:val="none" w:sz="0" w:space="0" w:color="auto"/>
        <w:left w:val="none" w:sz="0" w:space="0" w:color="auto"/>
        <w:bottom w:val="none" w:sz="0" w:space="0" w:color="auto"/>
        <w:right w:val="none" w:sz="0" w:space="0" w:color="auto"/>
      </w:divBdr>
    </w:div>
    <w:div w:id="179205298">
      <w:bodyDiv w:val="1"/>
      <w:marLeft w:val="0"/>
      <w:marRight w:val="0"/>
      <w:marTop w:val="0"/>
      <w:marBottom w:val="0"/>
      <w:divBdr>
        <w:top w:val="none" w:sz="0" w:space="0" w:color="auto"/>
        <w:left w:val="none" w:sz="0" w:space="0" w:color="auto"/>
        <w:bottom w:val="none" w:sz="0" w:space="0" w:color="auto"/>
        <w:right w:val="none" w:sz="0" w:space="0" w:color="auto"/>
      </w:divBdr>
    </w:div>
    <w:div w:id="184365901">
      <w:bodyDiv w:val="1"/>
      <w:marLeft w:val="0"/>
      <w:marRight w:val="0"/>
      <w:marTop w:val="0"/>
      <w:marBottom w:val="0"/>
      <w:divBdr>
        <w:top w:val="none" w:sz="0" w:space="0" w:color="auto"/>
        <w:left w:val="none" w:sz="0" w:space="0" w:color="auto"/>
        <w:bottom w:val="none" w:sz="0" w:space="0" w:color="auto"/>
        <w:right w:val="none" w:sz="0" w:space="0" w:color="auto"/>
      </w:divBdr>
    </w:div>
    <w:div w:id="186798268">
      <w:bodyDiv w:val="1"/>
      <w:marLeft w:val="0"/>
      <w:marRight w:val="0"/>
      <w:marTop w:val="0"/>
      <w:marBottom w:val="0"/>
      <w:divBdr>
        <w:top w:val="none" w:sz="0" w:space="0" w:color="auto"/>
        <w:left w:val="none" w:sz="0" w:space="0" w:color="auto"/>
        <w:bottom w:val="none" w:sz="0" w:space="0" w:color="auto"/>
        <w:right w:val="none" w:sz="0" w:space="0" w:color="auto"/>
      </w:divBdr>
    </w:div>
    <w:div w:id="189144058">
      <w:bodyDiv w:val="1"/>
      <w:marLeft w:val="0"/>
      <w:marRight w:val="0"/>
      <w:marTop w:val="0"/>
      <w:marBottom w:val="0"/>
      <w:divBdr>
        <w:top w:val="none" w:sz="0" w:space="0" w:color="auto"/>
        <w:left w:val="none" w:sz="0" w:space="0" w:color="auto"/>
        <w:bottom w:val="none" w:sz="0" w:space="0" w:color="auto"/>
        <w:right w:val="none" w:sz="0" w:space="0" w:color="auto"/>
      </w:divBdr>
    </w:div>
    <w:div w:id="189605920">
      <w:bodyDiv w:val="1"/>
      <w:marLeft w:val="0"/>
      <w:marRight w:val="0"/>
      <w:marTop w:val="0"/>
      <w:marBottom w:val="0"/>
      <w:divBdr>
        <w:top w:val="none" w:sz="0" w:space="0" w:color="auto"/>
        <w:left w:val="none" w:sz="0" w:space="0" w:color="auto"/>
        <w:bottom w:val="none" w:sz="0" w:space="0" w:color="auto"/>
        <w:right w:val="none" w:sz="0" w:space="0" w:color="auto"/>
      </w:divBdr>
    </w:div>
    <w:div w:id="194274683">
      <w:bodyDiv w:val="1"/>
      <w:marLeft w:val="0"/>
      <w:marRight w:val="0"/>
      <w:marTop w:val="0"/>
      <w:marBottom w:val="0"/>
      <w:divBdr>
        <w:top w:val="none" w:sz="0" w:space="0" w:color="auto"/>
        <w:left w:val="none" w:sz="0" w:space="0" w:color="auto"/>
        <w:bottom w:val="none" w:sz="0" w:space="0" w:color="auto"/>
        <w:right w:val="none" w:sz="0" w:space="0" w:color="auto"/>
      </w:divBdr>
    </w:div>
    <w:div w:id="202717977">
      <w:bodyDiv w:val="1"/>
      <w:marLeft w:val="0"/>
      <w:marRight w:val="0"/>
      <w:marTop w:val="0"/>
      <w:marBottom w:val="0"/>
      <w:divBdr>
        <w:top w:val="none" w:sz="0" w:space="0" w:color="auto"/>
        <w:left w:val="none" w:sz="0" w:space="0" w:color="auto"/>
        <w:bottom w:val="none" w:sz="0" w:space="0" w:color="auto"/>
        <w:right w:val="none" w:sz="0" w:space="0" w:color="auto"/>
      </w:divBdr>
    </w:div>
    <w:div w:id="216286723">
      <w:bodyDiv w:val="1"/>
      <w:marLeft w:val="0"/>
      <w:marRight w:val="0"/>
      <w:marTop w:val="0"/>
      <w:marBottom w:val="0"/>
      <w:divBdr>
        <w:top w:val="none" w:sz="0" w:space="0" w:color="auto"/>
        <w:left w:val="none" w:sz="0" w:space="0" w:color="auto"/>
        <w:bottom w:val="none" w:sz="0" w:space="0" w:color="auto"/>
        <w:right w:val="none" w:sz="0" w:space="0" w:color="auto"/>
      </w:divBdr>
    </w:div>
    <w:div w:id="218709358">
      <w:bodyDiv w:val="1"/>
      <w:marLeft w:val="0"/>
      <w:marRight w:val="0"/>
      <w:marTop w:val="0"/>
      <w:marBottom w:val="0"/>
      <w:divBdr>
        <w:top w:val="none" w:sz="0" w:space="0" w:color="auto"/>
        <w:left w:val="none" w:sz="0" w:space="0" w:color="auto"/>
        <w:bottom w:val="none" w:sz="0" w:space="0" w:color="auto"/>
        <w:right w:val="none" w:sz="0" w:space="0" w:color="auto"/>
      </w:divBdr>
    </w:div>
    <w:div w:id="221529779">
      <w:bodyDiv w:val="1"/>
      <w:marLeft w:val="0"/>
      <w:marRight w:val="0"/>
      <w:marTop w:val="0"/>
      <w:marBottom w:val="0"/>
      <w:divBdr>
        <w:top w:val="none" w:sz="0" w:space="0" w:color="auto"/>
        <w:left w:val="none" w:sz="0" w:space="0" w:color="auto"/>
        <w:bottom w:val="none" w:sz="0" w:space="0" w:color="auto"/>
        <w:right w:val="none" w:sz="0" w:space="0" w:color="auto"/>
      </w:divBdr>
    </w:div>
    <w:div w:id="224487645">
      <w:bodyDiv w:val="1"/>
      <w:marLeft w:val="0"/>
      <w:marRight w:val="0"/>
      <w:marTop w:val="0"/>
      <w:marBottom w:val="0"/>
      <w:divBdr>
        <w:top w:val="none" w:sz="0" w:space="0" w:color="auto"/>
        <w:left w:val="none" w:sz="0" w:space="0" w:color="auto"/>
        <w:bottom w:val="none" w:sz="0" w:space="0" w:color="auto"/>
        <w:right w:val="none" w:sz="0" w:space="0" w:color="auto"/>
      </w:divBdr>
    </w:div>
    <w:div w:id="227154049">
      <w:bodyDiv w:val="1"/>
      <w:marLeft w:val="0"/>
      <w:marRight w:val="0"/>
      <w:marTop w:val="0"/>
      <w:marBottom w:val="0"/>
      <w:divBdr>
        <w:top w:val="none" w:sz="0" w:space="0" w:color="auto"/>
        <w:left w:val="none" w:sz="0" w:space="0" w:color="auto"/>
        <w:bottom w:val="none" w:sz="0" w:space="0" w:color="auto"/>
        <w:right w:val="none" w:sz="0" w:space="0" w:color="auto"/>
      </w:divBdr>
    </w:div>
    <w:div w:id="227493999">
      <w:bodyDiv w:val="1"/>
      <w:marLeft w:val="0"/>
      <w:marRight w:val="0"/>
      <w:marTop w:val="0"/>
      <w:marBottom w:val="0"/>
      <w:divBdr>
        <w:top w:val="none" w:sz="0" w:space="0" w:color="auto"/>
        <w:left w:val="none" w:sz="0" w:space="0" w:color="auto"/>
        <w:bottom w:val="none" w:sz="0" w:space="0" w:color="auto"/>
        <w:right w:val="none" w:sz="0" w:space="0" w:color="auto"/>
      </w:divBdr>
    </w:div>
    <w:div w:id="228460747">
      <w:bodyDiv w:val="1"/>
      <w:marLeft w:val="0"/>
      <w:marRight w:val="0"/>
      <w:marTop w:val="0"/>
      <w:marBottom w:val="0"/>
      <w:divBdr>
        <w:top w:val="none" w:sz="0" w:space="0" w:color="auto"/>
        <w:left w:val="none" w:sz="0" w:space="0" w:color="auto"/>
        <w:bottom w:val="none" w:sz="0" w:space="0" w:color="auto"/>
        <w:right w:val="none" w:sz="0" w:space="0" w:color="auto"/>
      </w:divBdr>
    </w:div>
    <w:div w:id="232011880">
      <w:bodyDiv w:val="1"/>
      <w:marLeft w:val="0"/>
      <w:marRight w:val="0"/>
      <w:marTop w:val="0"/>
      <w:marBottom w:val="0"/>
      <w:divBdr>
        <w:top w:val="none" w:sz="0" w:space="0" w:color="auto"/>
        <w:left w:val="none" w:sz="0" w:space="0" w:color="auto"/>
        <w:bottom w:val="none" w:sz="0" w:space="0" w:color="auto"/>
        <w:right w:val="none" w:sz="0" w:space="0" w:color="auto"/>
      </w:divBdr>
    </w:div>
    <w:div w:id="232589372">
      <w:bodyDiv w:val="1"/>
      <w:marLeft w:val="0"/>
      <w:marRight w:val="0"/>
      <w:marTop w:val="0"/>
      <w:marBottom w:val="0"/>
      <w:divBdr>
        <w:top w:val="none" w:sz="0" w:space="0" w:color="auto"/>
        <w:left w:val="none" w:sz="0" w:space="0" w:color="auto"/>
        <w:bottom w:val="none" w:sz="0" w:space="0" w:color="auto"/>
        <w:right w:val="none" w:sz="0" w:space="0" w:color="auto"/>
      </w:divBdr>
    </w:div>
    <w:div w:id="233054630">
      <w:bodyDiv w:val="1"/>
      <w:marLeft w:val="0"/>
      <w:marRight w:val="0"/>
      <w:marTop w:val="0"/>
      <w:marBottom w:val="0"/>
      <w:divBdr>
        <w:top w:val="none" w:sz="0" w:space="0" w:color="auto"/>
        <w:left w:val="none" w:sz="0" w:space="0" w:color="auto"/>
        <w:bottom w:val="none" w:sz="0" w:space="0" w:color="auto"/>
        <w:right w:val="none" w:sz="0" w:space="0" w:color="auto"/>
      </w:divBdr>
    </w:div>
    <w:div w:id="234442087">
      <w:bodyDiv w:val="1"/>
      <w:marLeft w:val="0"/>
      <w:marRight w:val="0"/>
      <w:marTop w:val="0"/>
      <w:marBottom w:val="0"/>
      <w:divBdr>
        <w:top w:val="none" w:sz="0" w:space="0" w:color="auto"/>
        <w:left w:val="none" w:sz="0" w:space="0" w:color="auto"/>
        <w:bottom w:val="none" w:sz="0" w:space="0" w:color="auto"/>
        <w:right w:val="none" w:sz="0" w:space="0" w:color="auto"/>
      </w:divBdr>
    </w:div>
    <w:div w:id="238515054">
      <w:bodyDiv w:val="1"/>
      <w:marLeft w:val="0"/>
      <w:marRight w:val="0"/>
      <w:marTop w:val="0"/>
      <w:marBottom w:val="0"/>
      <w:divBdr>
        <w:top w:val="none" w:sz="0" w:space="0" w:color="auto"/>
        <w:left w:val="none" w:sz="0" w:space="0" w:color="auto"/>
        <w:bottom w:val="none" w:sz="0" w:space="0" w:color="auto"/>
        <w:right w:val="none" w:sz="0" w:space="0" w:color="auto"/>
      </w:divBdr>
    </w:div>
    <w:div w:id="240220205">
      <w:bodyDiv w:val="1"/>
      <w:marLeft w:val="0"/>
      <w:marRight w:val="0"/>
      <w:marTop w:val="0"/>
      <w:marBottom w:val="0"/>
      <w:divBdr>
        <w:top w:val="none" w:sz="0" w:space="0" w:color="auto"/>
        <w:left w:val="none" w:sz="0" w:space="0" w:color="auto"/>
        <w:bottom w:val="none" w:sz="0" w:space="0" w:color="auto"/>
        <w:right w:val="none" w:sz="0" w:space="0" w:color="auto"/>
      </w:divBdr>
    </w:div>
    <w:div w:id="243494496">
      <w:bodyDiv w:val="1"/>
      <w:marLeft w:val="0"/>
      <w:marRight w:val="0"/>
      <w:marTop w:val="0"/>
      <w:marBottom w:val="0"/>
      <w:divBdr>
        <w:top w:val="none" w:sz="0" w:space="0" w:color="auto"/>
        <w:left w:val="none" w:sz="0" w:space="0" w:color="auto"/>
        <w:bottom w:val="none" w:sz="0" w:space="0" w:color="auto"/>
        <w:right w:val="none" w:sz="0" w:space="0" w:color="auto"/>
      </w:divBdr>
    </w:div>
    <w:div w:id="247231643">
      <w:bodyDiv w:val="1"/>
      <w:marLeft w:val="0"/>
      <w:marRight w:val="0"/>
      <w:marTop w:val="0"/>
      <w:marBottom w:val="0"/>
      <w:divBdr>
        <w:top w:val="none" w:sz="0" w:space="0" w:color="auto"/>
        <w:left w:val="none" w:sz="0" w:space="0" w:color="auto"/>
        <w:bottom w:val="none" w:sz="0" w:space="0" w:color="auto"/>
        <w:right w:val="none" w:sz="0" w:space="0" w:color="auto"/>
      </w:divBdr>
    </w:div>
    <w:div w:id="247423412">
      <w:bodyDiv w:val="1"/>
      <w:marLeft w:val="0"/>
      <w:marRight w:val="0"/>
      <w:marTop w:val="0"/>
      <w:marBottom w:val="0"/>
      <w:divBdr>
        <w:top w:val="none" w:sz="0" w:space="0" w:color="auto"/>
        <w:left w:val="none" w:sz="0" w:space="0" w:color="auto"/>
        <w:bottom w:val="none" w:sz="0" w:space="0" w:color="auto"/>
        <w:right w:val="none" w:sz="0" w:space="0" w:color="auto"/>
      </w:divBdr>
    </w:div>
    <w:div w:id="247810579">
      <w:bodyDiv w:val="1"/>
      <w:marLeft w:val="0"/>
      <w:marRight w:val="0"/>
      <w:marTop w:val="0"/>
      <w:marBottom w:val="0"/>
      <w:divBdr>
        <w:top w:val="none" w:sz="0" w:space="0" w:color="auto"/>
        <w:left w:val="none" w:sz="0" w:space="0" w:color="auto"/>
        <w:bottom w:val="none" w:sz="0" w:space="0" w:color="auto"/>
        <w:right w:val="none" w:sz="0" w:space="0" w:color="auto"/>
      </w:divBdr>
    </w:div>
    <w:div w:id="247928806">
      <w:bodyDiv w:val="1"/>
      <w:marLeft w:val="0"/>
      <w:marRight w:val="0"/>
      <w:marTop w:val="0"/>
      <w:marBottom w:val="0"/>
      <w:divBdr>
        <w:top w:val="none" w:sz="0" w:space="0" w:color="auto"/>
        <w:left w:val="none" w:sz="0" w:space="0" w:color="auto"/>
        <w:bottom w:val="none" w:sz="0" w:space="0" w:color="auto"/>
        <w:right w:val="none" w:sz="0" w:space="0" w:color="auto"/>
      </w:divBdr>
    </w:div>
    <w:div w:id="273830118">
      <w:bodyDiv w:val="1"/>
      <w:marLeft w:val="0"/>
      <w:marRight w:val="0"/>
      <w:marTop w:val="0"/>
      <w:marBottom w:val="0"/>
      <w:divBdr>
        <w:top w:val="none" w:sz="0" w:space="0" w:color="auto"/>
        <w:left w:val="none" w:sz="0" w:space="0" w:color="auto"/>
        <w:bottom w:val="none" w:sz="0" w:space="0" w:color="auto"/>
        <w:right w:val="none" w:sz="0" w:space="0" w:color="auto"/>
      </w:divBdr>
    </w:div>
    <w:div w:id="274411484">
      <w:bodyDiv w:val="1"/>
      <w:marLeft w:val="0"/>
      <w:marRight w:val="0"/>
      <w:marTop w:val="0"/>
      <w:marBottom w:val="0"/>
      <w:divBdr>
        <w:top w:val="none" w:sz="0" w:space="0" w:color="auto"/>
        <w:left w:val="none" w:sz="0" w:space="0" w:color="auto"/>
        <w:bottom w:val="none" w:sz="0" w:space="0" w:color="auto"/>
        <w:right w:val="none" w:sz="0" w:space="0" w:color="auto"/>
      </w:divBdr>
    </w:div>
    <w:div w:id="276957315">
      <w:bodyDiv w:val="1"/>
      <w:marLeft w:val="0"/>
      <w:marRight w:val="0"/>
      <w:marTop w:val="0"/>
      <w:marBottom w:val="0"/>
      <w:divBdr>
        <w:top w:val="none" w:sz="0" w:space="0" w:color="auto"/>
        <w:left w:val="none" w:sz="0" w:space="0" w:color="auto"/>
        <w:bottom w:val="none" w:sz="0" w:space="0" w:color="auto"/>
        <w:right w:val="none" w:sz="0" w:space="0" w:color="auto"/>
      </w:divBdr>
    </w:div>
    <w:div w:id="280381711">
      <w:bodyDiv w:val="1"/>
      <w:marLeft w:val="0"/>
      <w:marRight w:val="0"/>
      <w:marTop w:val="0"/>
      <w:marBottom w:val="0"/>
      <w:divBdr>
        <w:top w:val="none" w:sz="0" w:space="0" w:color="auto"/>
        <w:left w:val="none" w:sz="0" w:space="0" w:color="auto"/>
        <w:bottom w:val="none" w:sz="0" w:space="0" w:color="auto"/>
        <w:right w:val="none" w:sz="0" w:space="0" w:color="auto"/>
      </w:divBdr>
      <w:divsChild>
        <w:div w:id="41254613">
          <w:marLeft w:val="0"/>
          <w:marRight w:val="0"/>
          <w:marTop w:val="0"/>
          <w:marBottom w:val="0"/>
          <w:divBdr>
            <w:top w:val="none" w:sz="0" w:space="0" w:color="auto"/>
            <w:left w:val="none" w:sz="0" w:space="0" w:color="auto"/>
            <w:bottom w:val="none" w:sz="0" w:space="0" w:color="auto"/>
            <w:right w:val="none" w:sz="0" w:space="0" w:color="auto"/>
          </w:divBdr>
        </w:div>
        <w:div w:id="132796628">
          <w:marLeft w:val="0"/>
          <w:marRight w:val="0"/>
          <w:marTop w:val="0"/>
          <w:marBottom w:val="0"/>
          <w:divBdr>
            <w:top w:val="none" w:sz="0" w:space="0" w:color="auto"/>
            <w:left w:val="none" w:sz="0" w:space="0" w:color="auto"/>
            <w:bottom w:val="none" w:sz="0" w:space="0" w:color="auto"/>
            <w:right w:val="none" w:sz="0" w:space="0" w:color="auto"/>
          </w:divBdr>
        </w:div>
        <w:div w:id="286862950">
          <w:marLeft w:val="0"/>
          <w:marRight w:val="0"/>
          <w:marTop w:val="0"/>
          <w:marBottom w:val="0"/>
          <w:divBdr>
            <w:top w:val="none" w:sz="0" w:space="0" w:color="auto"/>
            <w:left w:val="none" w:sz="0" w:space="0" w:color="auto"/>
            <w:bottom w:val="none" w:sz="0" w:space="0" w:color="auto"/>
            <w:right w:val="none" w:sz="0" w:space="0" w:color="auto"/>
          </w:divBdr>
        </w:div>
        <w:div w:id="344602933">
          <w:marLeft w:val="0"/>
          <w:marRight w:val="0"/>
          <w:marTop w:val="0"/>
          <w:marBottom w:val="0"/>
          <w:divBdr>
            <w:top w:val="none" w:sz="0" w:space="0" w:color="auto"/>
            <w:left w:val="none" w:sz="0" w:space="0" w:color="auto"/>
            <w:bottom w:val="none" w:sz="0" w:space="0" w:color="auto"/>
            <w:right w:val="none" w:sz="0" w:space="0" w:color="auto"/>
          </w:divBdr>
        </w:div>
        <w:div w:id="391926741">
          <w:marLeft w:val="0"/>
          <w:marRight w:val="0"/>
          <w:marTop w:val="0"/>
          <w:marBottom w:val="0"/>
          <w:divBdr>
            <w:top w:val="none" w:sz="0" w:space="0" w:color="auto"/>
            <w:left w:val="none" w:sz="0" w:space="0" w:color="auto"/>
            <w:bottom w:val="none" w:sz="0" w:space="0" w:color="auto"/>
            <w:right w:val="none" w:sz="0" w:space="0" w:color="auto"/>
          </w:divBdr>
        </w:div>
        <w:div w:id="400951132">
          <w:marLeft w:val="0"/>
          <w:marRight w:val="0"/>
          <w:marTop w:val="0"/>
          <w:marBottom w:val="0"/>
          <w:divBdr>
            <w:top w:val="none" w:sz="0" w:space="0" w:color="auto"/>
            <w:left w:val="none" w:sz="0" w:space="0" w:color="auto"/>
            <w:bottom w:val="none" w:sz="0" w:space="0" w:color="auto"/>
            <w:right w:val="none" w:sz="0" w:space="0" w:color="auto"/>
          </w:divBdr>
        </w:div>
        <w:div w:id="402417122">
          <w:marLeft w:val="0"/>
          <w:marRight w:val="0"/>
          <w:marTop w:val="0"/>
          <w:marBottom w:val="0"/>
          <w:divBdr>
            <w:top w:val="none" w:sz="0" w:space="0" w:color="auto"/>
            <w:left w:val="none" w:sz="0" w:space="0" w:color="auto"/>
            <w:bottom w:val="none" w:sz="0" w:space="0" w:color="auto"/>
            <w:right w:val="none" w:sz="0" w:space="0" w:color="auto"/>
          </w:divBdr>
        </w:div>
        <w:div w:id="465784345">
          <w:marLeft w:val="0"/>
          <w:marRight w:val="0"/>
          <w:marTop w:val="0"/>
          <w:marBottom w:val="0"/>
          <w:divBdr>
            <w:top w:val="none" w:sz="0" w:space="0" w:color="auto"/>
            <w:left w:val="none" w:sz="0" w:space="0" w:color="auto"/>
            <w:bottom w:val="none" w:sz="0" w:space="0" w:color="auto"/>
            <w:right w:val="none" w:sz="0" w:space="0" w:color="auto"/>
          </w:divBdr>
        </w:div>
        <w:div w:id="547255227">
          <w:marLeft w:val="0"/>
          <w:marRight w:val="0"/>
          <w:marTop w:val="0"/>
          <w:marBottom w:val="0"/>
          <w:divBdr>
            <w:top w:val="none" w:sz="0" w:space="0" w:color="auto"/>
            <w:left w:val="none" w:sz="0" w:space="0" w:color="auto"/>
            <w:bottom w:val="none" w:sz="0" w:space="0" w:color="auto"/>
            <w:right w:val="none" w:sz="0" w:space="0" w:color="auto"/>
          </w:divBdr>
        </w:div>
        <w:div w:id="552083459">
          <w:marLeft w:val="0"/>
          <w:marRight w:val="0"/>
          <w:marTop w:val="0"/>
          <w:marBottom w:val="0"/>
          <w:divBdr>
            <w:top w:val="none" w:sz="0" w:space="0" w:color="auto"/>
            <w:left w:val="none" w:sz="0" w:space="0" w:color="auto"/>
            <w:bottom w:val="none" w:sz="0" w:space="0" w:color="auto"/>
            <w:right w:val="none" w:sz="0" w:space="0" w:color="auto"/>
          </w:divBdr>
        </w:div>
        <w:div w:id="552278457">
          <w:marLeft w:val="0"/>
          <w:marRight w:val="0"/>
          <w:marTop w:val="0"/>
          <w:marBottom w:val="0"/>
          <w:divBdr>
            <w:top w:val="none" w:sz="0" w:space="0" w:color="auto"/>
            <w:left w:val="none" w:sz="0" w:space="0" w:color="auto"/>
            <w:bottom w:val="none" w:sz="0" w:space="0" w:color="auto"/>
            <w:right w:val="none" w:sz="0" w:space="0" w:color="auto"/>
          </w:divBdr>
        </w:div>
        <w:div w:id="617683547">
          <w:marLeft w:val="0"/>
          <w:marRight w:val="0"/>
          <w:marTop w:val="0"/>
          <w:marBottom w:val="0"/>
          <w:divBdr>
            <w:top w:val="none" w:sz="0" w:space="0" w:color="auto"/>
            <w:left w:val="none" w:sz="0" w:space="0" w:color="auto"/>
            <w:bottom w:val="none" w:sz="0" w:space="0" w:color="auto"/>
            <w:right w:val="none" w:sz="0" w:space="0" w:color="auto"/>
          </w:divBdr>
        </w:div>
        <w:div w:id="618996861">
          <w:marLeft w:val="0"/>
          <w:marRight w:val="0"/>
          <w:marTop w:val="0"/>
          <w:marBottom w:val="0"/>
          <w:divBdr>
            <w:top w:val="none" w:sz="0" w:space="0" w:color="auto"/>
            <w:left w:val="none" w:sz="0" w:space="0" w:color="auto"/>
            <w:bottom w:val="none" w:sz="0" w:space="0" w:color="auto"/>
            <w:right w:val="none" w:sz="0" w:space="0" w:color="auto"/>
          </w:divBdr>
        </w:div>
        <w:div w:id="621154368">
          <w:marLeft w:val="0"/>
          <w:marRight w:val="0"/>
          <w:marTop w:val="0"/>
          <w:marBottom w:val="0"/>
          <w:divBdr>
            <w:top w:val="none" w:sz="0" w:space="0" w:color="auto"/>
            <w:left w:val="none" w:sz="0" w:space="0" w:color="auto"/>
            <w:bottom w:val="none" w:sz="0" w:space="0" w:color="auto"/>
            <w:right w:val="none" w:sz="0" w:space="0" w:color="auto"/>
          </w:divBdr>
        </w:div>
        <w:div w:id="636447486">
          <w:marLeft w:val="0"/>
          <w:marRight w:val="0"/>
          <w:marTop w:val="0"/>
          <w:marBottom w:val="0"/>
          <w:divBdr>
            <w:top w:val="none" w:sz="0" w:space="0" w:color="auto"/>
            <w:left w:val="none" w:sz="0" w:space="0" w:color="auto"/>
            <w:bottom w:val="none" w:sz="0" w:space="0" w:color="auto"/>
            <w:right w:val="none" w:sz="0" w:space="0" w:color="auto"/>
          </w:divBdr>
        </w:div>
        <w:div w:id="719329015">
          <w:marLeft w:val="0"/>
          <w:marRight w:val="0"/>
          <w:marTop w:val="0"/>
          <w:marBottom w:val="0"/>
          <w:divBdr>
            <w:top w:val="none" w:sz="0" w:space="0" w:color="auto"/>
            <w:left w:val="none" w:sz="0" w:space="0" w:color="auto"/>
            <w:bottom w:val="none" w:sz="0" w:space="0" w:color="auto"/>
            <w:right w:val="none" w:sz="0" w:space="0" w:color="auto"/>
          </w:divBdr>
        </w:div>
        <w:div w:id="768429089">
          <w:marLeft w:val="0"/>
          <w:marRight w:val="0"/>
          <w:marTop w:val="0"/>
          <w:marBottom w:val="0"/>
          <w:divBdr>
            <w:top w:val="none" w:sz="0" w:space="0" w:color="auto"/>
            <w:left w:val="none" w:sz="0" w:space="0" w:color="auto"/>
            <w:bottom w:val="none" w:sz="0" w:space="0" w:color="auto"/>
            <w:right w:val="none" w:sz="0" w:space="0" w:color="auto"/>
          </w:divBdr>
        </w:div>
        <w:div w:id="812525304">
          <w:marLeft w:val="0"/>
          <w:marRight w:val="0"/>
          <w:marTop w:val="0"/>
          <w:marBottom w:val="0"/>
          <w:divBdr>
            <w:top w:val="none" w:sz="0" w:space="0" w:color="auto"/>
            <w:left w:val="none" w:sz="0" w:space="0" w:color="auto"/>
            <w:bottom w:val="none" w:sz="0" w:space="0" w:color="auto"/>
            <w:right w:val="none" w:sz="0" w:space="0" w:color="auto"/>
          </w:divBdr>
        </w:div>
        <w:div w:id="855584994">
          <w:marLeft w:val="0"/>
          <w:marRight w:val="0"/>
          <w:marTop w:val="0"/>
          <w:marBottom w:val="0"/>
          <w:divBdr>
            <w:top w:val="none" w:sz="0" w:space="0" w:color="auto"/>
            <w:left w:val="none" w:sz="0" w:space="0" w:color="auto"/>
            <w:bottom w:val="none" w:sz="0" w:space="0" w:color="auto"/>
            <w:right w:val="none" w:sz="0" w:space="0" w:color="auto"/>
          </w:divBdr>
        </w:div>
        <w:div w:id="941258623">
          <w:marLeft w:val="0"/>
          <w:marRight w:val="0"/>
          <w:marTop w:val="0"/>
          <w:marBottom w:val="0"/>
          <w:divBdr>
            <w:top w:val="none" w:sz="0" w:space="0" w:color="auto"/>
            <w:left w:val="none" w:sz="0" w:space="0" w:color="auto"/>
            <w:bottom w:val="none" w:sz="0" w:space="0" w:color="auto"/>
            <w:right w:val="none" w:sz="0" w:space="0" w:color="auto"/>
          </w:divBdr>
        </w:div>
        <w:div w:id="952518919">
          <w:marLeft w:val="0"/>
          <w:marRight w:val="0"/>
          <w:marTop w:val="0"/>
          <w:marBottom w:val="0"/>
          <w:divBdr>
            <w:top w:val="none" w:sz="0" w:space="0" w:color="auto"/>
            <w:left w:val="none" w:sz="0" w:space="0" w:color="auto"/>
            <w:bottom w:val="none" w:sz="0" w:space="0" w:color="auto"/>
            <w:right w:val="none" w:sz="0" w:space="0" w:color="auto"/>
          </w:divBdr>
        </w:div>
        <w:div w:id="1151605125">
          <w:marLeft w:val="0"/>
          <w:marRight w:val="0"/>
          <w:marTop w:val="0"/>
          <w:marBottom w:val="0"/>
          <w:divBdr>
            <w:top w:val="none" w:sz="0" w:space="0" w:color="auto"/>
            <w:left w:val="none" w:sz="0" w:space="0" w:color="auto"/>
            <w:bottom w:val="none" w:sz="0" w:space="0" w:color="auto"/>
            <w:right w:val="none" w:sz="0" w:space="0" w:color="auto"/>
          </w:divBdr>
        </w:div>
        <w:div w:id="1165781387">
          <w:marLeft w:val="0"/>
          <w:marRight w:val="0"/>
          <w:marTop w:val="0"/>
          <w:marBottom w:val="0"/>
          <w:divBdr>
            <w:top w:val="none" w:sz="0" w:space="0" w:color="auto"/>
            <w:left w:val="none" w:sz="0" w:space="0" w:color="auto"/>
            <w:bottom w:val="none" w:sz="0" w:space="0" w:color="auto"/>
            <w:right w:val="none" w:sz="0" w:space="0" w:color="auto"/>
          </w:divBdr>
        </w:div>
        <w:div w:id="1175997829">
          <w:marLeft w:val="0"/>
          <w:marRight w:val="0"/>
          <w:marTop w:val="0"/>
          <w:marBottom w:val="0"/>
          <w:divBdr>
            <w:top w:val="none" w:sz="0" w:space="0" w:color="auto"/>
            <w:left w:val="none" w:sz="0" w:space="0" w:color="auto"/>
            <w:bottom w:val="none" w:sz="0" w:space="0" w:color="auto"/>
            <w:right w:val="none" w:sz="0" w:space="0" w:color="auto"/>
          </w:divBdr>
        </w:div>
        <w:div w:id="1224178040">
          <w:marLeft w:val="0"/>
          <w:marRight w:val="0"/>
          <w:marTop w:val="0"/>
          <w:marBottom w:val="0"/>
          <w:divBdr>
            <w:top w:val="none" w:sz="0" w:space="0" w:color="auto"/>
            <w:left w:val="none" w:sz="0" w:space="0" w:color="auto"/>
            <w:bottom w:val="none" w:sz="0" w:space="0" w:color="auto"/>
            <w:right w:val="none" w:sz="0" w:space="0" w:color="auto"/>
          </w:divBdr>
        </w:div>
        <w:div w:id="1225872978">
          <w:marLeft w:val="0"/>
          <w:marRight w:val="0"/>
          <w:marTop w:val="0"/>
          <w:marBottom w:val="0"/>
          <w:divBdr>
            <w:top w:val="none" w:sz="0" w:space="0" w:color="auto"/>
            <w:left w:val="none" w:sz="0" w:space="0" w:color="auto"/>
            <w:bottom w:val="none" w:sz="0" w:space="0" w:color="auto"/>
            <w:right w:val="none" w:sz="0" w:space="0" w:color="auto"/>
          </w:divBdr>
        </w:div>
        <w:div w:id="1231966757">
          <w:marLeft w:val="0"/>
          <w:marRight w:val="0"/>
          <w:marTop w:val="0"/>
          <w:marBottom w:val="0"/>
          <w:divBdr>
            <w:top w:val="none" w:sz="0" w:space="0" w:color="auto"/>
            <w:left w:val="none" w:sz="0" w:space="0" w:color="auto"/>
            <w:bottom w:val="none" w:sz="0" w:space="0" w:color="auto"/>
            <w:right w:val="none" w:sz="0" w:space="0" w:color="auto"/>
          </w:divBdr>
        </w:div>
        <w:div w:id="1288392915">
          <w:marLeft w:val="0"/>
          <w:marRight w:val="0"/>
          <w:marTop w:val="0"/>
          <w:marBottom w:val="0"/>
          <w:divBdr>
            <w:top w:val="none" w:sz="0" w:space="0" w:color="auto"/>
            <w:left w:val="none" w:sz="0" w:space="0" w:color="auto"/>
            <w:bottom w:val="none" w:sz="0" w:space="0" w:color="auto"/>
            <w:right w:val="none" w:sz="0" w:space="0" w:color="auto"/>
          </w:divBdr>
        </w:div>
        <w:div w:id="1304391700">
          <w:marLeft w:val="0"/>
          <w:marRight w:val="0"/>
          <w:marTop w:val="0"/>
          <w:marBottom w:val="0"/>
          <w:divBdr>
            <w:top w:val="none" w:sz="0" w:space="0" w:color="auto"/>
            <w:left w:val="none" w:sz="0" w:space="0" w:color="auto"/>
            <w:bottom w:val="none" w:sz="0" w:space="0" w:color="auto"/>
            <w:right w:val="none" w:sz="0" w:space="0" w:color="auto"/>
          </w:divBdr>
        </w:div>
        <w:div w:id="1329282819">
          <w:marLeft w:val="0"/>
          <w:marRight w:val="0"/>
          <w:marTop w:val="0"/>
          <w:marBottom w:val="0"/>
          <w:divBdr>
            <w:top w:val="none" w:sz="0" w:space="0" w:color="auto"/>
            <w:left w:val="none" w:sz="0" w:space="0" w:color="auto"/>
            <w:bottom w:val="none" w:sz="0" w:space="0" w:color="auto"/>
            <w:right w:val="none" w:sz="0" w:space="0" w:color="auto"/>
          </w:divBdr>
        </w:div>
        <w:div w:id="1370376119">
          <w:marLeft w:val="0"/>
          <w:marRight w:val="0"/>
          <w:marTop w:val="0"/>
          <w:marBottom w:val="0"/>
          <w:divBdr>
            <w:top w:val="none" w:sz="0" w:space="0" w:color="auto"/>
            <w:left w:val="none" w:sz="0" w:space="0" w:color="auto"/>
            <w:bottom w:val="none" w:sz="0" w:space="0" w:color="auto"/>
            <w:right w:val="none" w:sz="0" w:space="0" w:color="auto"/>
          </w:divBdr>
        </w:div>
        <w:div w:id="1376154550">
          <w:marLeft w:val="0"/>
          <w:marRight w:val="0"/>
          <w:marTop w:val="0"/>
          <w:marBottom w:val="0"/>
          <w:divBdr>
            <w:top w:val="none" w:sz="0" w:space="0" w:color="auto"/>
            <w:left w:val="none" w:sz="0" w:space="0" w:color="auto"/>
            <w:bottom w:val="none" w:sz="0" w:space="0" w:color="auto"/>
            <w:right w:val="none" w:sz="0" w:space="0" w:color="auto"/>
          </w:divBdr>
        </w:div>
        <w:div w:id="1392117833">
          <w:marLeft w:val="0"/>
          <w:marRight w:val="0"/>
          <w:marTop w:val="0"/>
          <w:marBottom w:val="0"/>
          <w:divBdr>
            <w:top w:val="none" w:sz="0" w:space="0" w:color="auto"/>
            <w:left w:val="none" w:sz="0" w:space="0" w:color="auto"/>
            <w:bottom w:val="none" w:sz="0" w:space="0" w:color="auto"/>
            <w:right w:val="none" w:sz="0" w:space="0" w:color="auto"/>
          </w:divBdr>
        </w:div>
        <w:div w:id="1428770500">
          <w:marLeft w:val="0"/>
          <w:marRight w:val="0"/>
          <w:marTop w:val="0"/>
          <w:marBottom w:val="0"/>
          <w:divBdr>
            <w:top w:val="none" w:sz="0" w:space="0" w:color="auto"/>
            <w:left w:val="none" w:sz="0" w:space="0" w:color="auto"/>
            <w:bottom w:val="none" w:sz="0" w:space="0" w:color="auto"/>
            <w:right w:val="none" w:sz="0" w:space="0" w:color="auto"/>
          </w:divBdr>
        </w:div>
        <w:div w:id="1453748902">
          <w:marLeft w:val="0"/>
          <w:marRight w:val="0"/>
          <w:marTop w:val="0"/>
          <w:marBottom w:val="0"/>
          <w:divBdr>
            <w:top w:val="none" w:sz="0" w:space="0" w:color="auto"/>
            <w:left w:val="none" w:sz="0" w:space="0" w:color="auto"/>
            <w:bottom w:val="none" w:sz="0" w:space="0" w:color="auto"/>
            <w:right w:val="none" w:sz="0" w:space="0" w:color="auto"/>
          </w:divBdr>
        </w:div>
        <w:div w:id="1458916590">
          <w:marLeft w:val="0"/>
          <w:marRight w:val="0"/>
          <w:marTop w:val="0"/>
          <w:marBottom w:val="0"/>
          <w:divBdr>
            <w:top w:val="none" w:sz="0" w:space="0" w:color="auto"/>
            <w:left w:val="none" w:sz="0" w:space="0" w:color="auto"/>
            <w:bottom w:val="none" w:sz="0" w:space="0" w:color="auto"/>
            <w:right w:val="none" w:sz="0" w:space="0" w:color="auto"/>
          </w:divBdr>
        </w:div>
        <w:div w:id="1463302573">
          <w:marLeft w:val="0"/>
          <w:marRight w:val="0"/>
          <w:marTop w:val="0"/>
          <w:marBottom w:val="0"/>
          <w:divBdr>
            <w:top w:val="none" w:sz="0" w:space="0" w:color="auto"/>
            <w:left w:val="none" w:sz="0" w:space="0" w:color="auto"/>
            <w:bottom w:val="none" w:sz="0" w:space="0" w:color="auto"/>
            <w:right w:val="none" w:sz="0" w:space="0" w:color="auto"/>
          </w:divBdr>
        </w:div>
        <w:div w:id="1478915470">
          <w:marLeft w:val="0"/>
          <w:marRight w:val="0"/>
          <w:marTop w:val="0"/>
          <w:marBottom w:val="0"/>
          <w:divBdr>
            <w:top w:val="none" w:sz="0" w:space="0" w:color="auto"/>
            <w:left w:val="none" w:sz="0" w:space="0" w:color="auto"/>
            <w:bottom w:val="none" w:sz="0" w:space="0" w:color="auto"/>
            <w:right w:val="none" w:sz="0" w:space="0" w:color="auto"/>
          </w:divBdr>
        </w:div>
        <w:div w:id="1560094033">
          <w:marLeft w:val="0"/>
          <w:marRight w:val="0"/>
          <w:marTop w:val="0"/>
          <w:marBottom w:val="0"/>
          <w:divBdr>
            <w:top w:val="none" w:sz="0" w:space="0" w:color="auto"/>
            <w:left w:val="none" w:sz="0" w:space="0" w:color="auto"/>
            <w:bottom w:val="none" w:sz="0" w:space="0" w:color="auto"/>
            <w:right w:val="none" w:sz="0" w:space="0" w:color="auto"/>
          </w:divBdr>
        </w:div>
        <w:div w:id="1601377556">
          <w:marLeft w:val="0"/>
          <w:marRight w:val="0"/>
          <w:marTop w:val="0"/>
          <w:marBottom w:val="0"/>
          <w:divBdr>
            <w:top w:val="none" w:sz="0" w:space="0" w:color="auto"/>
            <w:left w:val="none" w:sz="0" w:space="0" w:color="auto"/>
            <w:bottom w:val="none" w:sz="0" w:space="0" w:color="auto"/>
            <w:right w:val="none" w:sz="0" w:space="0" w:color="auto"/>
          </w:divBdr>
        </w:div>
        <w:div w:id="1604339738">
          <w:marLeft w:val="0"/>
          <w:marRight w:val="0"/>
          <w:marTop w:val="0"/>
          <w:marBottom w:val="0"/>
          <w:divBdr>
            <w:top w:val="none" w:sz="0" w:space="0" w:color="auto"/>
            <w:left w:val="none" w:sz="0" w:space="0" w:color="auto"/>
            <w:bottom w:val="none" w:sz="0" w:space="0" w:color="auto"/>
            <w:right w:val="none" w:sz="0" w:space="0" w:color="auto"/>
          </w:divBdr>
        </w:div>
        <w:div w:id="1654410240">
          <w:marLeft w:val="0"/>
          <w:marRight w:val="0"/>
          <w:marTop w:val="0"/>
          <w:marBottom w:val="0"/>
          <w:divBdr>
            <w:top w:val="none" w:sz="0" w:space="0" w:color="auto"/>
            <w:left w:val="none" w:sz="0" w:space="0" w:color="auto"/>
            <w:bottom w:val="none" w:sz="0" w:space="0" w:color="auto"/>
            <w:right w:val="none" w:sz="0" w:space="0" w:color="auto"/>
          </w:divBdr>
        </w:div>
        <w:div w:id="1706826822">
          <w:marLeft w:val="0"/>
          <w:marRight w:val="0"/>
          <w:marTop w:val="0"/>
          <w:marBottom w:val="0"/>
          <w:divBdr>
            <w:top w:val="none" w:sz="0" w:space="0" w:color="auto"/>
            <w:left w:val="none" w:sz="0" w:space="0" w:color="auto"/>
            <w:bottom w:val="none" w:sz="0" w:space="0" w:color="auto"/>
            <w:right w:val="none" w:sz="0" w:space="0" w:color="auto"/>
          </w:divBdr>
        </w:div>
        <w:div w:id="1746343351">
          <w:marLeft w:val="0"/>
          <w:marRight w:val="0"/>
          <w:marTop w:val="0"/>
          <w:marBottom w:val="0"/>
          <w:divBdr>
            <w:top w:val="none" w:sz="0" w:space="0" w:color="auto"/>
            <w:left w:val="none" w:sz="0" w:space="0" w:color="auto"/>
            <w:bottom w:val="none" w:sz="0" w:space="0" w:color="auto"/>
            <w:right w:val="none" w:sz="0" w:space="0" w:color="auto"/>
          </w:divBdr>
        </w:div>
        <w:div w:id="1773167805">
          <w:marLeft w:val="0"/>
          <w:marRight w:val="0"/>
          <w:marTop w:val="0"/>
          <w:marBottom w:val="0"/>
          <w:divBdr>
            <w:top w:val="none" w:sz="0" w:space="0" w:color="auto"/>
            <w:left w:val="none" w:sz="0" w:space="0" w:color="auto"/>
            <w:bottom w:val="none" w:sz="0" w:space="0" w:color="auto"/>
            <w:right w:val="none" w:sz="0" w:space="0" w:color="auto"/>
          </w:divBdr>
        </w:div>
        <w:div w:id="1865558207">
          <w:marLeft w:val="0"/>
          <w:marRight w:val="0"/>
          <w:marTop w:val="0"/>
          <w:marBottom w:val="0"/>
          <w:divBdr>
            <w:top w:val="none" w:sz="0" w:space="0" w:color="auto"/>
            <w:left w:val="none" w:sz="0" w:space="0" w:color="auto"/>
            <w:bottom w:val="none" w:sz="0" w:space="0" w:color="auto"/>
            <w:right w:val="none" w:sz="0" w:space="0" w:color="auto"/>
          </w:divBdr>
        </w:div>
        <w:div w:id="1894611489">
          <w:marLeft w:val="0"/>
          <w:marRight w:val="0"/>
          <w:marTop w:val="0"/>
          <w:marBottom w:val="0"/>
          <w:divBdr>
            <w:top w:val="none" w:sz="0" w:space="0" w:color="auto"/>
            <w:left w:val="none" w:sz="0" w:space="0" w:color="auto"/>
            <w:bottom w:val="none" w:sz="0" w:space="0" w:color="auto"/>
            <w:right w:val="none" w:sz="0" w:space="0" w:color="auto"/>
          </w:divBdr>
        </w:div>
        <w:div w:id="1936357168">
          <w:marLeft w:val="0"/>
          <w:marRight w:val="0"/>
          <w:marTop w:val="0"/>
          <w:marBottom w:val="0"/>
          <w:divBdr>
            <w:top w:val="none" w:sz="0" w:space="0" w:color="auto"/>
            <w:left w:val="none" w:sz="0" w:space="0" w:color="auto"/>
            <w:bottom w:val="none" w:sz="0" w:space="0" w:color="auto"/>
            <w:right w:val="none" w:sz="0" w:space="0" w:color="auto"/>
          </w:divBdr>
        </w:div>
        <w:div w:id="1963262373">
          <w:marLeft w:val="0"/>
          <w:marRight w:val="0"/>
          <w:marTop w:val="0"/>
          <w:marBottom w:val="0"/>
          <w:divBdr>
            <w:top w:val="none" w:sz="0" w:space="0" w:color="auto"/>
            <w:left w:val="none" w:sz="0" w:space="0" w:color="auto"/>
            <w:bottom w:val="none" w:sz="0" w:space="0" w:color="auto"/>
            <w:right w:val="none" w:sz="0" w:space="0" w:color="auto"/>
          </w:divBdr>
        </w:div>
        <w:div w:id="2047638201">
          <w:marLeft w:val="0"/>
          <w:marRight w:val="0"/>
          <w:marTop w:val="0"/>
          <w:marBottom w:val="0"/>
          <w:divBdr>
            <w:top w:val="none" w:sz="0" w:space="0" w:color="auto"/>
            <w:left w:val="none" w:sz="0" w:space="0" w:color="auto"/>
            <w:bottom w:val="none" w:sz="0" w:space="0" w:color="auto"/>
            <w:right w:val="none" w:sz="0" w:space="0" w:color="auto"/>
          </w:divBdr>
        </w:div>
        <w:div w:id="2061199447">
          <w:marLeft w:val="0"/>
          <w:marRight w:val="0"/>
          <w:marTop w:val="0"/>
          <w:marBottom w:val="0"/>
          <w:divBdr>
            <w:top w:val="none" w:sz="0" w:space="0" w:color="auto"/>
            <w:left w:val="none" w:sz="0" w:space="0" w:color="auto"/>
            <w:bottom w:val="none" w:sz="0" w:space="0" w:color="auto"/>
            <w:right w:val="none" w:sz="0" w:space="0" w:color="auto"/>
          </w:divBdr>
        </w:div>
        <w:div w:id="2146192628">
          <w:marLeft w:val="0"/>
          <w:marRight w:val="0"/>
          <w:marTop w:val="0"/>
          <w:marBottom w:val="0"/>
          <w:divBdr>
            <w:top w:val="none" w:sz="0" w:space="0" w:color="auto"/>
            <w:left w:val="none" w:sz="0" w:space="0" w:color="auto"/>
            <w:bottom w:val="none" w:sz="0" w:space="0" w:color="auto"/>
            <w:right w:val="none" w:sz="0" w:space="0" w:color="auto"/>
          </w:divBdr>
        </w:div>
      </w:divsChild>
    </w:div>
    <w:div w:id="281695426">
      <w:bodyDiv w:val="1"/>
      <w:marLeft w:val="0"/>
      <w:marRight w:val="0"/>
      <w:marTop w:val="0"/>
      <w:marBottom w:val="0"/>
      <w:divBdr>
        <w:top w:val="none" w:sz="0" w:space="0" w:color="auto"/>
        <w:left w:val="none" w:sz="0" w:space="0" w:color="auto"/>
        <w:bottom w:val="none" w:sz="0" w:space="0" w:color="auto"/>
        <w:right w:val="none" w:sz="0" w:space="0" w:color="auto"/>
      </w:divBdr>
    </w:div>
    <w:div w:id="281811549">
      <w:bodyDiv w:val="1"/>
      <w:marLeft w:val="0"/>
      <w:marRight w:val="0"/>
      <w:marTop w:val="0"/>
      <w:marBottom w:val="0"/>
      <w:divBdr>
        <w:top w:val="none" w:sz="0" w:space="0" w:color="auto"/>
        <w:left w:val="none" w:sz="0" w:space="0" w:color="auto"/>
        <w:bottom w:val="none" w:sz="0" w:space="0" w:color="auto"/>
        <w:right w:val="none" w:sz="0" w:space="0" w:color="auto"/>
      </w:divBdr>
    </w:div>
    <w:div w:id="282465401">
      <w:bodyDiv w:val="1"/>
      <w:marLeft w:val="0"/>
      <w:marRight w:val="0"/>
      <w:marTop w:val="0"/>
      <w:marBottom w:val="0"/>
      <w:divBdr>
        <w:top w:val="none" w:sz="0" w:space="0" w:color="auto"/>
        <w:left w:val="none" w:sz="0" w:space="0" w:color="auto"/>
        <w:bottom w:val="none" w:sz="0" w:space="0" w:color="auto"/>
        <w:right w:val="none" w:sz="0" w:space="0" w:color="auto"/>
      </w:divBdr>
    </w:div>
    <w:div w:id="284195624">
      <w:bodyDiv w:val="1"/>
      <w:marLeft w:val="0"/>
      <w:marRight w:val="0"/>
      <w:marTop w:val="0"/>
      <w:marBottom w:val="0"/>
      <w:divBdr>
        <w:top w:val="none" w:sz="0" w:space="0" w:color="auto"/>
        <w:left w:val="none" w:sz="0" w:space="0" w:color="auto"/>
        <w:bottom w:val="none" w:sz="0" w:space="0" w:color="auto"/>
        <w:right w:val="none" w:sz="0" w:space="0" w:color="auto"/>
      </w:divBdr>
    </w:div>
    <w:div w:id="288822341">
      <w:bodyDiv w:val="1"/>
      <w:marLeft w:val="0"/>
      <w:marRight w:val="0"/>
      <w:marTop w:val="0"/>
      <w:marBottom w:val="0"/>
      <w:divBdr>
        <w:top w:val="none" w:sz="0" w:space="0" w:color="auto"/>
        <w:left w:val="none" w:sz="0" w:space="0" w:color="auto"/>
        <w:bottom w:val="none" w:sz="0" w:space="0" w:color="auto"/>
        <w:right w:val="none" w:sz="0" w:space="0" w:color="auto"/>
      </w:divBdr>
    </w:div>
    <w:div w:id="291445796">
      <w:bodyDiv w:val="1"/>
      <w:marLeft w:val="0"/>
      <w:marRight w:val="0"/>
      <w:marTop w:val="0"/>
      <w:marBottom w:val="0"/>
      <w:divBdr>
        <w:top w:val="none" w:sz="0" w:space="0" w:color="auto"/>
        <w:left w:val="none" w:sz="0" w:space="0" w:color="auto"/>
        <w:bottom w:val="none" w:sz="0" w:space="0" w:color="auto"/>
        <w:right w:val="none" w:sz="0" w:space="0" w:color="auto"/>
      </w:divBdr>
    </w:div>
    <w:div w:id="291446430">
      <w:bodyDiv w:val="1"/>
      <w:marLeft w:val="0"/>
      <w:marRight w:val="0"/>
      <w:marTop w:val="0"/>
      <w:marBottom w:val="0"/>
      <w:divBdr>
        <w:top w:val="none" w:sz="0" w:space="0" w:color="auto"/>
        <w:left w:val="none" w:sz="0" w:space="0" w:color="auto"/>
        <w:bottom w:val="none" w:sz="0" w:space="0" w:color="auto"/>
        <w:right w:val="none" w:sz="0" w:space="0" w:color="auto"/>
      </w:divBdr>
    </w:div>
    <w:div w:id="300154996">
      <w:bodyDiv w:val="1"/>
      <w:marLeft w:val="0"/>
      <w:marRight w:val="0"/>
      <w:marTop w:val="0"/>
      <w:marBottom w:val="0"/>
      <w:divBdr>
        <w:top w:val="none" w:sz="0" w:space="0" w:color="auto"/>
        <w:left w:val="none" w:sz="0" w:space="0" w:color="auto"/>
        <w:bottom w:val="none" w:sz="0" w:space="0" w:color="auto"/>
        <w:right w:val="none" w:sz="0" w:space="0" w:color="auto"/>
      </w:divBdr>
    </w:div>
    <w:div w:id="302928693">
      <w:bodyDiv w:val="1"/>
      <w:marLeft w:val="0"/>
      <w:marRight w:val="0"/>
      <w:marTop w:val="0"/>
      <w:marBottom w:val="0"/>
      <w:divBdr>
        <w:top w:val="none" w:sz="0" w:space="0" w:color="auto"/>
        <w:left w:val="none" w:sz="0" w:space="0" w:color="auto"/>
        <w:bottom w:val="none" w:sz="0" w:space="0" w:color="auto"/>
        <w:right w:val="none" w:sz="0" w:space="0" w:color="auto"/>
      </w:divBdr>
    </w:div>
    <w:div w:id="306056419">
      <w:bodyDiv w:val="1"/>
      <w:marLeft w:val="0"/>
      <w:marRight w:val="0"/>
      <w:marTop w:val="0"/>
      <w:marBottom w:val="0"/>
      <w:divBdr>
        <w:top w:val="none" w:sz="0" w:space="0" w:color="auto"/>
        <w:left w:val="none" w:sz="0" w:space="0" w:color="auto"/>
        <w:bottom w:val="none" w:sz="0" w:space="0" w:color="auto"/>
        <w:right w:val="none" w:sz="0" w:space="0" w:color="auto"/>
      </w:divBdr>
    </w:div>
    <w:div w:id="307396524">
      <w:bodyDiv w:val="1"/>
      <w:marLeft w:val="0"/>
      <w:marRight w:val="0"/>
      <w:marTop w:val="0"/>
      <w:marBottom w:val="0"/>
      <w:divBdr>
        <w:top w:val="none" w:sz="0" w:space="0" w:color="auto"/>
        <w:left w:val="none" w:sz="0" w:space="0" w:color="auto"/>
        <w:bottom w:val="none" w:sz="0" w:space="0" w:color="auto"/>
        <w:right w:val="none" w:sz="0" w:space="0" w:color="auto"/>
      </w:divBdr>
    </w:div>
    <w:div w:id="313333640">
      <w:bodyDiv w:val="1"/>
      <w:marLeft w:val="0"/>
      <w:marRight w:val="0"/>
      <w:marTop w:val="0"/>
      <w:marBottom w:val="0"/>
      <w:divBdr>
        <w:top w:val="none" w:sz="0" w:space="0" w:color="auto"/>
        <w:left w:val="none" w:sz="0" w:space="0" w:color="auto"/>
        <w:bottom w:val="none" w:sz="0" w:space="0" w:color="auto"/>
        <w:right w:val="none" w:sz="0" w:space="0" w:color="auto"/>
      </w:divBdr>
    </w:div>
    <w:div w:id="316038172">
      <w:bodyDiv w:val="1"/>
      <w:marLeft w:val="0"/>
      <w:marRight w:val="0"/>
      <w:marTop w:val="0"/>
      <w:marBottom w:val="0"/>
      <w:divBdr>
        <w:top w:val="none" w:sz="0" w:space="0" w:color="auto"/>
        <w:left w:val="none" w:sz="0" w:space="0" w:color="auto"/>
        <w:bottom w:val="none" w:sz="0" w:space="0" w:color="auto"/>
        <w:right w:val="none" w:sz="0" w:space="0" w:color="auto"/>
      </w:divBdr>
    </w:div>
    <w:div w:id="316305416">
      <w:bodyDiv w:val="1"/>
      <w:marLeft w:val="0"/>
      <w:marRight w:val="0"/>
      <w:marTop w:val="0"/>
      <w:marBottom w:val="0"/>
      <w:divBdr>
        <w:top w:val="none" w:sz="0" w:space="0" w:color="auto"/>
        <w:left w:val="none" w:sz="0" w:space="0" w:color="auto"/>
        <w:bottom w:val="none" w:sz="0" w:space="0" w:color="auto"/>
        <w:right w:val="none" w:sz="0" w:space="0" w:color="auto"/>
      </w:divBdr>
      <w:divsChild>
        <w:div w:id="915437186">
          <w:marLeft w:val="0"/>
          <w:marRight w:val="0"/>
          <w:marTop w:val="0"/>
          <w:marBottom w:val="0"/>
          <w:divBdr>
            <w:top w:val="none" w:sz="0" w:space="0" w:color="auto"/>
            <w:left w:val="none" w:sz="0" w:space="0" w:color="auto"/>
            <w:bottom w:val="none" w:sz="0" w:space="0" w:color="auto"/>
            <w:right w:val="none" w:sz="0" w:space="0" w:color="auto"/>
          </w:divBdr>
          <w:divsChild>
            <w:div w:id="14432422">
              <w:marLeft w:val="0"/>
              <w:marRight w:val="0"/>
              <w:marTop w:val="0"/>
              <w:marBottom w:val="0"/>
              <w:divBdr>
                <w:top w:val="none" w:sz="0" w:space="0" w:color="auto"/>
                <w:left w:val="none" w:sz="0" w:space="0" w:color="auto"/>
                <w:bottom w:val="none" w:sz="0" w:space="0" w:color="auto"/>
                <w:right w:val="none" w:sz="0" w:space="0" w:color="auto"/>
              </w:divBdr>
            </w:div>
            <w:div w:id="114259388">
              <w:marLeft w:val="0"/>
              <w:marRight w:val="0"/>
              <w:marTop w:val="0"/>
              <w:marBottom w:val="0"/>
              <w:divBdr>
                <w:top w:val="none" w:sz="0" w:space="0" w:color="auto"/>
                <w:left w:val="none" w:sz="0" w:space="0" w:color="auto"/>
                <w:bottom w:val="none" w:sz="0" w:space="0" w:color="auto"/>
                <w:right w:val="none" w:sz="0" w:space="0" w:color="auto"/>
              </w:divBdr>
            </w:div>
            <w:div w:id="162012594">
              <w:marLeft w:val="0"/>
              <w:marRight w:val="0"/>
              <w:marTop w:val="0"/>
              <w:marBottom w:val="0"/>
              <w:divBdr>
                <w:top w:val="none" w:sz="0" w:space="0" w:color="auto"/>
                <w:left w:val="none" w:sz="0" w:space="0" w:color="auto"/>
                <w:bottom w:val="none" w:sz="0" w:space="0" w:color="auto"/>
                <w:right w:val="none" w:sz="0" w:space="0" w:color="auto"/>
              </w:divBdr>
            </w:div>
            <w:div w:id="406731848">
              <w:marLeft w:val="0"/>
              <w:marRight w:val="0"/>
              <w:marTop w:val="0"/>
              <w:marBottom w:val="0"/>
              <w:divBdr>
                <w:top w:val="none" w:sz="0" w:space="0" w:color="auto"/>
                <w:left w:val="none" w:sz="0" w:space="0" w:color="auto"/>
                <w:bottom w:val="none" w:sz="0" w:space="0" w:color="auto"/>
                <w:right w:val="none" w:sz="0" w:space="0" w:color="auto"/>
              </w:divBdr>
            </w:div>
            <w:div w:id="682048113">
              <w:marLeft w:val="0"/>
              <w:marRight w:val="0"/>
              <w:marTop w:val="0"/>
              <w:marBottom w:val="0"/>
              <w:divBdr>
                <w:top w:val="none" w:sz="0" w:space="0" w:color="auto"/>
                <w:left w:val="none" w:sz="0" w:space="0" w:color="auto"/>
                <w:bottom w:val="none" w:sz="0" w:space="0" w:color="auto"/>
                <w:right w:val="none" w:sz="0" w:space="0" w:color="auto"/>
              </w:divBdr>
            </w:div>
            <w:div w:id="1178231074">
              <w:marLeft w:val="0"/>
              <w:marRight w:val="0"/>
              <w:marTop w:val="0"/>
              <w:marBottom w:val="0"/>
              <w:divBdr>
                <w:top w:val="none" w:sz="0" w:space="0" w:color="auto"/>
                <w:left w:val="none" w:sz="0" w:space="0" w:color="auto"/>
                <w:bottom w:val="none" w:sz="0" w:space="0" w:color="auto"/>
                <w:right w:val="none" w:sz="0" w:space="0" w:color="auto"/>
              </w:divBdr>
            </w:div>
            <w:div w:id="1314062429">
              <w:marLeft w:val="0"/>
              <w:marRight w:val="0"/>
              <w:marTop w:val="0"/>
              <w:marBottom w:val="0"/>
              <w:divBdr>
                <w:top w:val="none" w:sz="0" w:space="0" w:color="auto"/>
                <w:left w:val="none" w:sz="0" w:space="0" w:color="auto"/>
                <w:bottom w:val="none" w:sz="0" w:space="0" w:color="auto"/>
                <w:right w:val="none" w:sz="0" w:space="0" w:color="auto"/>
              </w:divBdr>
            </w:div>
            <w:div w:id="1430344616">
              <w:marLeft w:val="0"/>
              <w:marRight w:val="0"/>
              <w:marTop w:val="0"/>
              <w:marBottom w:val="0"/>
              <w:divBdr>
                <w:top w:val="none" w:sz="0" w:space="0" w:color="auto"/>
                <w:left w:val="none" w:sz="0" w:space="0" w:color="auto"/>
                <w:bottom w:val="none" w:sz="0" w:space="0" w:color="auto"/>
                <w:right w:val="none" w:sz="0" w:space="0" w:color="auto"/>
              </w:divBdr>
            </w:div>
            <w:div w:id="1511480464">
              <w:marLeft w:val="0"/>
              <w:marRight w:val="0"/>
              <w:marTop w:val="0"/>
              <w:marBottom w:val="0"/>
              <w:divBdr>
                <w:top w:val="none" w:sz="0" w:space="0" w:color="auto"/>
                <w:left w:val="none" w:sz="0" w:space="0" w:color="auto"/>
                <w:bottom w:val="none" w:sz="0" w:space="0" w:color="auto"/>
                <w:right w:val="none" w:sz="0" w:space="0" w:color="auto"/>
              </w:divBdr>
            </w:div>
            <w:div w:id="1963032261">
              <w:marLeft w:val="0"/>
              <w:marRight w:val="0"/>
              <w:marTop w:val="0"/>
              <w:marBottom w:val="0"/>
              <w:divBdr>
                <w:top w:val="none" w:sz="0" w:space="0" w:color="auto"/>
                <w:left w:val="none" w:sz="0" w:space="0" w:color="auto"/>
                <w:bottom w:val="none" w:sz="0" w:space="0" w:color="auto"/>
                <w:right w:val="none" w:sz="0" w:space="0" w:color="auto"/>
              </w:divBdr>
            </w:div>
            <w:div w:id="2050102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419228">
      <w:bodyDiv w:val="1"/>
      <w:marLeft w:val="0"/>
      <w:marRight w:val="0"/>
      <w:marTop w:val="0"/>
      <w:marBottom w:val="0"/>
      <w:divBdr>
        <w:top w:val="none" w:sz="0" w:space="0" w:color="auto"/>
        <w:left w:val="none" w:sz="0" w:space="0" w:color="auto"/>
        <w:bottom w:val="none" w:sz="0" w:space="0" w:color="auto"/>
        <w:right w:val="none" w:sz="0" w:space="0" w:color="auto"/>
      </w:divBdr>
    </w:div>
    <w:div w:id="322396179">
      <w:bodyDiv w:val="1"/>
      <w:marLeft w:val="0"/>
      <w:marRight w:val="0"/>
      <w:marTop w:val="0"/>
      <w:marBottom w:val="0"/>
      <w:divBdr>
        <w:top w:val="none" w:sz="0" w:space="0" w:color="auto"/>
        <w:left w:val="none" w:sz="0" w:space="0" w:color="auto"/>
        <w:bottom w:val="none" w:sz="0" w:space="0" w:color="auto"/>
        <w:right w:val="none" w:sz="0" w:space="0" w:color="auto"/>
      </w:divBdr>
    </w:div>
    <w:div w:id="324480314">
      <w:bodyDiv w:val="1"/>
      <w:marLeft w:val="0"/>
      <w:marRight w:val="0"/>
      <w:marTop w:val="0"/>
      <w:marBottom w:val="0"/>
      <w:divBdr>
        <w:top w:val="none" w:sz="0" w:space="0" w:color="auto"/>
        <w:left w:val="none" w:sz="0" w:space="0" w:color="auto"/>
        <w:bottom w:val="none" w:sz="0" w:space="0" w:color="auto"/>
        <w:right w:val="none" w:sz="0" w:space="0" w:color="auto"/>
      </w:divBdr>
    </w:div>
    <w:div w:id="324630116">
      <w:bodyDiv w:val="1"/>
      <w:marLeft w:val="0"/>
      <w:marRight w:val="0"/>
      <w:marTop w:val="0"/>
      <w:marBottom w:val="0"/>
      <w:divBdr>
        <w:top w:val="none" w:sz="0" w:space="0" w:color="auto"/>
        <w:left w:val="none" w:sz="0" w:space="0" w:color="auto"/>
        <w:bottom w:val="none" w:sz="0" w:space="0" w:color="auto"/>
        <w:right w:val="none" w:sz="0" w:space="0" w:color="auto"/>
      </w:divBdr>
    </w:div>
    <w:div w:id="326133701">
      <w:bodyDiv w:val="1"/>
      <w:marLeft w:val="0"/>
      <w:marRight w:val="0"/>
      <w:marTop w:val="0"/>
      <w:marBottom w:val="0"/>
      <w:divBdr>
        <w:top w:val="none" w:sz="0" w:space="0" w:color="auto"/>
        <w:left w:val="none" w:sz="0" w:space="0" w:color="auto"/>
        <w:bottom w:val="none" w:sz="0" w:space="0" w:color="auto"/>
        <w:right w:val="none" w:sz="0" w:space="0" w:color="auto"/>
      </w:divBdr>
    </w:div>
    <w:div w:id="326982789">
      <w:bodyDiv w:val="1"/>
      <w:marLeft w:val="0"/>
      <w:marRight w:val="0"/>
      <w:marTop w:val="0"/>
      <w:marBottom w:val="0"/>
      <w:divBdr>
        <w:top w:val="none" w:sz="0" w:space="0" w:color="auto"/>
        <w:left w:val="none" w:sz="0" w:space="0" w:color="auto"/>
        <w:bottom w:val="none" w:sz="0" w:space="0" w:color="auto"/>
        <w:right w:val="none" w:sz="0" w:space="0" w:color="auto"/>
      </w:divBdr>
    </w:div>
    <w:div w:id="327447538">
      <w:bodyDiv w:val="1"/>
      <w:marLeft w:val="0"/>
      <w:marRight w:val="0"/>
      <w:marTop w:val="0"/>
      <w:marBottom w:val="0"/>
      <w:divBdr>
        <w:top w:val="none" w:sz="0" w:space="0" w:color="auto"/>
        <w:left w:val="none" w:sz="0" w:space="0" w:color="auto"/>
        <w:bottom w:val="none" w:sz="0" w:space="0" w:color="auto"/>
        <w:right w:val="none" w:sz="0" w:space="0" w:color="auto"/>
      </w:divBdr>
    </w:div>
    <w:div w:id="329139693">
      <w:bodyDiv w:val="1"/>
      <w:marLeft w:val="0"/>
      <w:marRight w:val="0"/>
      <w:marTop w:val="0"/>
      <w:marBottom w:val="0"/>
      <w:divBdr>
        <w:top w:val="none" w:sz="0" w:space="0" w:color="auto"/>
        <w:left w:val="none" w:sz="0" w:space="0" w:color="auto"/>
        <w:bottom w:val="none" w:sz="0" w:space="0" w:color="auto"/>
        <w:right w:val="none" w:sz="0" w:space="0" w:color="auto"/>
      </w:divBdr>
    </w:div>
    <w:div w:id="329333422">
      <w:bodyDiv w:val="1"/>
      <w:marLeft w:val="0"/>
      <w:marRight w:val="0"/>
      <w:marTop w:val="0"/>
      <w:marBottom w:val="0"/>
      <w:divBdr>
        <w:top w:val="none" w:sz="0" w:space="0" w:color="auto"/>
        <w:left w:val="none" w:sz="0" w:space="0" w:color="auto"/>
        <w:bottom w:val="none" w:sz="0" w:space="0" w:color="auto"/>
        <w:right w:val="none" w:sz="0" w:space="0" w:color="auto"/>
      </w:divBdr>
    </w:div>
    <w:div w:id="336201146">
      <w:bodyDiv w:val="1"/>
      <w:marLeft w:val="0"/>
      <w:marRight w:val="0"/>
      <w:marTop w:val="0"/>
      <w:marBottom w:val="0"/>
      <w:divBdr>
        <w:top w:val="none" w:sz="0" w:space="0" w:color="auto"/>
        <w:left w:val="none" w:sz="0" w:space="0" w:color="auto"/>
        <w:bottom w:val="none" w:sz="0" w:space="0" w:color="auto"/>
        <w:right w:val="none" w:sz="0" w:space="0" w:color="auto"/>
      </w:divBdr>
    </w:div>
    <w:div w:id="336347401">
      <w:bodyDiv w:val="1"/>
      <w:marLeft w:val="0"/>
      <w:marRight w:val="0"/>
      <w:marTop w:val="0"/>
      <w:marBottom w:val="0"/>
      <w:divBdr>
        <w:top w:val="none" w:sz="0" w:space="0" w:color="auto"/>
        <w:left w:val="none" w:sz="0" w:space="0" w:color="auto"/>
        <w:bottom w:val="none" w:sz="0" w:space="0" w:color="auto"/>
        <w:right w:val="none" w:sz="0" w:space="0" w:color="auto"/>
      </w:divBdr>
    </w:div>
    <w:div w:id="337083676">
      <w:bodyDiv w:val="1"/>
      <w:marLeft w:val="0"/>
      <w:marRight w:val="0"/>
      <w:marTop w:val="0"/>
      <w:marBottom w:val="0"/>
      <w:divBdr>
        <w:top w:val="none" w:sz="0" w:space="0" w:color="auto"/>
        <w:left w:val="none" w:sz="0" w:space="0" w:color="auto"/>
        <w:bottom w:val="none" w:sz="0" w:space="0" w:color="auto"/>
        <w:right w:val="none" w:sz="0" w:space="0" w:color="auto"/>
      </w:divBdr>
    </w:div>
    <w:div w:id="339626273">
      <w:bodyDiv w:val="1"/>
      <w:marLeft w:val="0"/>
      <w:marRight w:val="0"/>
      <w:marTop w:val="0"/>
      <w:marBottom w:val="0"/>
      <w:divBdr>
        <w:top w:val="none" w:sz="0" w:space="0" w:color="auto"/>
        <w:left w:val="none" w:sz="0" w:space="0" w:color="auto"/>
        <w:bottom w:val="none" w:sz="0" w:space="0" w:color="auto"/>
        <w:right w:val="none" w:sz="0" w:space="0" w:color="auto"/>
      </w:divBdr>
    </w:div>
    <w:div w:id="339626898">
      <w:bodyDiv w:val="1"/>
      <w:marLeft w:val="0"/>
      <w:marRight w:val="0"/>
      <w:marTop w:val="0"/>
      <w:marBottom w:val="0"/>
      <w:divBdr>
        <w:top w:val="none" w:sz="0" w:space="0" w:color="auto"/>
        <w:left w:val="none" w:sz="0" w:space="0" w:color="auto"/>
        <w:bottom w:val="none" w:sz="0" w:space="0" w:color="auto"/>
        <w:right w:val="none" w:sz="0" w:space="0" w:color="auto"/>
      </w:divBdr>
    </w:div>
    <w:div w:id="342057054">
      <w:bodyDiv w:val="1"/>
      <w:marLeft w:val="0"/>
      <w:marRight w:val="0"/>
      <w:marTop w:val="0"/>
      <w:marBottom w:val="0"/>
      <w:divBdr>
        <w:top w:val="none" w:sz="0" w:space="0" w:color="auto"/>
        <w:left w:val="none" w:sz="0" w:space="0" w:color="auto"/>
        <w:bottom w:val="none" w:sz="0" w:space="0" w:color="auto"/>
        <w:right w:val="none" w:sz="0" w:space="0" w:color="auto"/>
      </w:divBdr>
    </w:div>
    <w:div w:id="344332998">
      <w:bodyDiv w:val="1"/>
      <w:marLeft w:val="0"/>
      <w:marRight w:val="0"/>
      <w:marTop w:val="0"/>
      <w:marBottom w:val="0"/>
      <w:divBdr>
        <w:top w:val="none" w:sz="0" w:space="0" w:color="auto"/>
        <w:left w:val="none" w:sz="0" w:space="0" w:color="auto"/>
        <w:bottom w:val="none" w:sz="0" w:space="0" w:color="auto"/>
        <w:right w:val="none" w:sz="0" w:space="0" w:color="auto"/>
      </w:divBdr>
    </w:div>
    <w:div w:id="345864496">
      <w:bodyDiv w:val="1"/>
      <w:marLeft w:val="0"/>
      <w:marRight w:val="0"/>
      <w:marTop w:val="0"/>
      <w:marBottom w:val="0"/>
      <w:divBdr>
        <w:top w:val="none" w:sz="0" w:space="0" w:color="auto"/>
        <w:left w:val="none" w:sz="0" w:space="0" w:color="auto"/>
        <w:bottom w:val="none" w:sz="0" w:space="0" w:color="auto"/>
        <w:right w:val="none" w:sz="0" w:space="0" w:color="auto"/>
      </w:divBdr>
    </w:div>
    <w:div w:id="353465099">
      <w:bodyDiv w:val="1"/>
      <w:marLeft w:val="0"/>
      <w:marRight w:val="0"/>
      <w:marTop w:val="0"/>
      <w:marBottom w:val="0"/>
      <w:divBdr>
        <w:top w:val="none" w:sz="0" w:space="0" w:color="auto"/>
        <w:left w:val="none" w:sz="0" w:space="0" w:color="auto"/>
        <w:bottom w:val="none" w:sz="0" w:space="0" w:color="auto"/>
        <w:right w:val="none" w:sz="0" w:space="0" w:color="auto"/>
      </w:divBdr>
    </w:div>
    <w:div w:id="353850423">
      <w:bodyDiv w:val="1"/>
      <w:marLeft w:val="0"/>
      <w:marRight w:val="0"/>
      <w:marTop w:val="0"/>
      <w:marBottom w:val="0"/>
      <w:divBdr>
        <w:top w:val="none" w:sz="0" w:space="0" w:color="auto"/>
        <w:left w:val="none" w:sz="0" w:space="0" w:color="auto"/>
        <w:bottom w:val="none" w:sz="0" w:space="0" w:color="auto"/>
        <w:right w:val="none" w:sz="0" w:space="0" w:color="auto"/>
      </w:divBdr>
    </w:div>
    <w:div w:id="355666789">
      <w:bodyDiv w:val="1"/>
      <w:marLeft w:val="0"/>
      <w:marRight w:val="0"/>
      <w:marTop w:val="0"/>
      <w:marBottom w:val="0"/>
      <w:divBdr>
        <w:top w:val="none" w:sz="0" w:space="0" w:color="auto"/>
        <w:left w:val="none" w:sz="0" w:space="0" w:color="auto"/>
        <w:bottom w:val="none" w:sz="0" w:space="0" w:color="auto"/>
        <w:right w:val="none" w:sz="0" w:space="0" w:color="auto"/>
      </w:divBdr>
    </w:div>
    <w:div w:id="355891824">
      <w:bodyDiv w:val="1"/>
      <w:marLeft w:val="0"/>
      <w:marRight w:val="0"/>
      <w:marTop w:val="0"/>
      <w:marBottom w:val="0"/>
      <w:divBdr>
        <w:top w:val="none" w:sz="0" w:space="0" w:color="auto"/>
        <w:left w:val="none" w:sz="0" w:space="0" w:color="auto"/>
        <w:bottom w:val="none" w:sz="0" w:space="0" w:color="auto"/>
        <w:right w:val="none" w:sz="0" w:space="0" w:color="auto"/>
      </w:divBdr>
    </w:div>
    <w:div w:id="356928491">
      <w:bodyDiv w:val="1"/>
      <w:marLeft w:val="0"/>
      <w:marRight w:val="0"/>
      <w:marTop w:val="0"/>
      <w:marBottom w:val="0"/>
      <w:divBdr>
        <w:top w:val="none" w:sz="0" w:space="0" w:color="auto"/>
        <w:left w:val="none" w:sz="0" w:space="0" w:color="auto"/>
        <w:bottom w:val="none" w:sz="0" w:space="0" w:color="auto"/>
        <w:right w:val="none" w:sz="0" w:space="0" w:color="auto"/>
      </w:divBdr>
    </w:div>
    <w:div w:id="356928735">
      <w:bodyDiv w:val="1"/>
      <w:marLeft w:val="0"/>
      <w:marRight w:val="0"/>
      <w:marTop w:val="0"/>
      <w:marBottom w:val="0"/>
      <w:divBdr>
        <w:top w:val="none" w:sz="0" w:space="0" w:color="auto"/>
        <w:left w:val="none" w:sz="0" w:space="0" w:color="auto"/>
        <w:bottom w:val="none" w:sz="0" w:space="0" w:color="auto"/>
        <w:right w:val="none" w:sz="0" w:space="0" w:color="auto"/>
      </w:divBdr>
    </w:div>
    <w:div w:id="360975142">
      <w:bodyDiv w:val="1"/>
      <w:marLeft w:val="0"/>
      <w:marRight w:val="0"/>
      <w:marTop w:val="0"/>
      <w:marBottom w:val="0"/>
      <w:divBdr>
        <w:top w:val="none" w:sz="0" w:space="0" w:color="auto"/>
        <w:left w:val="none" w:sz="0" w:space="0" w:color="auto"/>
        <w:bottom w:val="none" w:sz="0" w:space="0" w:color="auto"/>
        <w:right w:val="none" w:sz="0" w:space="0" w:color="auto"/>
      </w:divBdr>
    </w:div>
    <w:div w:id="364602569">
      <w:bodyDiv w:val="1"/>
      <w:marLeft w:val="0"/>
      <w:marRight w:val="0"/>
      <w:marTop w:val="0"/>
      <w:marBottom w:val="0"/>
      <w:divBdr>
        <w:top w:val="none" w:sz="0" w:space="0" w:color="auto"/>
        <w:left w:val="none" w:sz="0" w:space="0" w:color="auto"/>
        <w:bottom w:val="none" w:sz="0" w:space="0" w:color="auto"/>
        <w:right w:val="none" w:sz="0" w:space="0" w:color="auto"/>
      </w:divBdr>
    </w:div>
    <w:div w:id="364870166">
      <w:bodyDiv w:val="1"/>
      <w:marLeft w:val="0"/>
      <w:marRight w:val="0"/>
      <w:marTop w:val="0"/>
      <w:marBottom w:val="0"/>
      <w:divBdr>
        <w:top w:val="none" w:sz="0" w:space="0" w:color="auto"/>
        <w:left w:val="none" w:sz="0" w:space="0" w:color="auto"/>
        <w:bottom w:val="none" w:sz="0" w:space="0" w:color="auto"/>
        <w:right w:val="none" w:sz="0" w:space="0" w:color="auto"/>
      </w:divBdr>
    </w:div>
    <w:div w:id="366490496">
      <w:bodyDiv w:val="1"/>
      <w:marLeft w:val="0"/>
      <w:marRight w:val="0"/>
      <w:marTop w:val="0"/>
      <w:marBottom w:val="0"/>
      <w:divBdr>
        <w:top w:val="none" w:sz="0" w:space="0" w:color="auto"/>
        <w:left w:val="none" w:sz="0" w:space="0" w:color="auto"/>
        <w:bottom w:val="none" w:sz="0" w:space="0" w:color="auto"/>
        <w:right w:val="none" w:sz="0" w:space="0" w:color="auto"/>
      </w:divBdr>
    </w:div>
    <w:div w:id="374621927">
      <w:bodyDiv w:val="1"/>
      <w:marLeft w:val="0"/>
      <w:marRight w:val="0"/>
      <w:marTop w:val="0"/>
      <w:marBottom w:val="0"/>
      <w:divBdr>
        <w:top w:val="none" w:sz="0" w:space="0" w:color="auto"/>
        <w:left w:val="none" w:sz="0" w:space="0" w:color="auto"/>
        <w:bottom w:val="none" w:sz="0" w:space="0" w:color="auto"/>
        <w:right w:val="none" w:sz="0" w:space="0" w:color="auto"/>
      </w:divBdr>
      <w:divsChild>
        <w:div w:id="2040352837">
          <w:marLeft w:val="0"/>
          <w:marRight w:val="0"/>
          <w:marTop w:val="0"/>
          <w:marBottom w:val="0"/>
          <w:divBdr>
            <w:top w:val="none" w:sz="0" w:space="0" w:color="auto"/>
            <w:left w:val="none" w:sz="0" w:space="0" w:color="auto"/>
            <w:bottom w:val="none" w:sz="0" w:space="0" w:color="auto"/>
            <w:right w:val="none" w:sz="0" w:space="0" w:color="auto"/>
          </w:divBdr>
          <w:divsChild>
            <w:div w:id="105009909">
              <w:marLeft w:val="0"/>
              <w:marRight w:val="0"/>
              <w:marTop w:val="0"/>
              <w:marBottom w:val="0"/>
              <w:divBdr>
                <w:top w:val="none" w:sz="0" w:space="0" w:color="auto"/>
                <w:left w:val="none" w:sz="0" w:space="0" w:color="auto"/>
                <w:bottom w:val="none" w:sz="0" w:space="0" w:color="auto"/>
                <w:right w:val="none" w:sz="0" w:space="0" w:color="auto"/>
              </w:divBdr>
            </w:div>
            <w:div w:id="107428597">
              <w:marLeft w:val="0"/>
              <w:marRight w:val="0"/>
              <w:marTop w:val="0"/>
              <w:marBottom w:val="0"/>
              <w:divBdr>
                <w:top w:val="none" w:sz="0" w:space="0" w:color="auto"/>
                <w:left w:val="none" w:sz="0" w:space="0" w:color="auto"/>
                <w:bottom w:val="none" w:sz="0" w:space="0" w:color="auto"/>
                <w:right w:val="none" w:sz="0" w:space="0" w:color="auto"/>
              </w:divBdr>
            </w:div>
            <w:div w:id="107702107">
              <w:marLeft w:val="0"/>
              <w:marRight w:val="0"/>
              <w:marTop w:val="0"/>
              <w:marBottom w:val="0"/>
              <w:divBdr>
                <w:top w:val="none" w:sz="0" w:space="0" w:color="auto"/>
                <w:left w:val="none" w:sz="0" w:space="0" w:color="auto"/>
                <w:bottom w:val="none" w:sz="0" w:space="0" w:color="auto"/>
                <w:right w:val="none" w:sz="0" w:space="0" w:color="auto"/>
              </w:divBdr>
            </w:div>
            <w:div w:id="115418185">
              <w:marLeft w:val="0"/>
              <w:marRight w:val="0"/>
              <w:marTop w:val="0"/>
              <w:marBottom w:val="0"/>
              <w:divBdr>
                <w:top w:val="none" w:sz="0" w:space="0" w:color="auto"/>
                <w:left w:val="none" w:sz="0" w:space="0" w:color="auto"/>
                <w:bottom w:val="none" w:sz="0" w:space="0" w:color="auto"/>
                <w:right w:val="none" w:sz="0" w:space="0" w:color="auto"/>
              </w:divBdr>
            </w:div>
            <w:div w:id="187763502">
              <w:marLeft w:val="0"/>
              <w:marRight w:val="0"/>
              <w:marTop w:val="0"/>
              <w:marBottom w:val="0"/>
              <w:divBdr>
                <w:top w:val="none" w:sz="0" w:space="0" w:color="auto"/>
                <w:left w:val="none" w:sz="0" w:space="0" w:color="auto"/>
                <w:bottom w:val="none" w:sz="0" w:space="0" w:color="auto"/>
                <w:right w:val="none" w:sz="0" w:space="0" w:color="auto"/>
              </w:divBdr>
            </w:div>
            <w:div w:id="255983781">
              <w:marLeft w:val="0"/>
              <w:marRight w:val="0"/>
              <w:marTop w:val="0"/>
              <w:marBottom w:val="0"/>
              <w:divBdr>
                <w:top w:val="none" w:sz="0" w:space="0" w:color="auto"/>
                <w:left w:val="none" w:sz="0" w:space="0" w:color="auto"/>
                <w:bottom w:val="none" w:sz="0" w:space="0" w:color="auto"/>
                <w:right w:val="none" w:sz="0" w:space="0" w:color="auto"/>
              </w:divBdr>
            </w:div>
            <w:div w:id="261228146">
              <w:marLeft w:val="0"/>
              <w:marRight w:val="0"/>
              <w:marTop w:val="0"/>
              <w:marBottom w:val="0"/>
              <w:divBdr>
                <w:top w:val="none" w:sz="0" w:space="0" w:color="auto"/>
                <w:left w:val="none" w:sz="0" w:space="0" w:color="auto"/>
                <w:bottom w:val="none" w:sz="0" w:space="0" w:color="auto"/>
                <w:right w:val="none" w:sz="0" w:space="0" w:color="auto"/>
              </w:divBdr>
            </w:div>
            <w:div w:id="406077280">
              <w:marLeft w:val="0"/>
              <w:marRight w:val="0"/>
              <w:marTop w:val="0"/>
              <w:marBottom w:val="0"/>
              <w:divBdr>
                <w:top w:val="none" w:sz="0" w:space="0" w:color="auto"/>
                <w:left w:val="none" w:sz="0" w:space="0" w:color="auto"/>
                <w:bottom w:val="none" w:sz="0" w:space="0" w:color="auto"/>
                <w:right w:val="none" w:sz="0" w:space="0" w:color="auto"/>
              </w:divBdr>
            </w:div>
            <w:div w:id="847477482">
              <w:marLeft w:val="0"/>
              <w:marRight w:val="0"/>
              <w:marTop w:val="0"/>
              <w:marBottom w:val="0"/>
              <w:divBdr>
                <w:top w:val="none" w:sz="0" w:space="0" w:color="auto"/>
                <w:left w:val="none" w:sz="0" w:space="0" w:color="auto"/>
                <w:bottom w:val="none" w:sz="0" w:space="0" w:color="auto"/>
                <w:right w:val="none" w:sz="0" w:space="0" w:color="auto"/>
              </w:divBdr>
            </w:div>
            <w:div w:id="1143155905">
              <w:marLeft w:val="0"/>
              <w:marRight w:val="0"/>
              <w:marTop w:val="0"/>
              <w:marBottom w:val="0"/>
              <w:divBdr>
                <w:top w:val="none" w:sz="0" w:space="0" w:color="auto"/>
                <w:left w:val="none" w:sz="0" w:space="0" w:color="auto"/>
                <w:bottom w:val="none" w:sz="0" w:space="0" w:color="auto"/>
                <w:right w:val="none" w:sz="0" w:space="0" w:color="auto"/>
              </w:divBdr>
            </w:div>
            <w:div w:id="1371488934">
              <w:marLeft w:val="0"/>
              <w:marRight w:val="0"/>
              <w:marTop w:val="0"/>
              <w:marBottom w:val="0"/>
              <w:divBdr>
                <w:top w:val="none" w:sz="0" w:space="0" w:color="auto"/>
                <w:left w:val="none" w:sz="0" w:space="0" w:color="auto"/>
                <w:bottom w:val="none" w:sz="0" w:space="0" w:color="auto"/>
                <w:right w:val="none" w:sz="0" w:space="0" w:color="auto"/>
              </w:divBdr>
            </w:div>
            <w:div w:id="1456750305">
              <w:marLeft w:val="0"/>
              <w:marRight w:val="0"/>
              <w:marTop w:val="0"/>
              <w:marBottom w:val="0"/>
              <w:divBdr>
                <w:top w:val="none" w:sz="0" w:space="0" w:color="auto"/>
                <w:left w:val="none" w:sz="0" w:space="0" w:color="auto"/>
                <w:bottom w:val="none" w:sz="0" w:space="0" w:color="auto"/>
                <w:right w:val="none" w:sz="0" w:space="0" w:color="auto"/>
              </w:divBdr>
            </w:div>
            <w:div w:id="1623073988">
              <w:marLeft w:val="0"/>
              <w:marRight w:val="0"/>
              <w:marTop w:val="0"/>
              <w:marBottom w:val="0"/>
              <w:divBdr>
                <w:top w:val="none" w:sz="0" w:space="0" w:color="auto"/>
                <w:left w:val="none" w:sz="0" w:space="0" w:color="auto"/>
                <w:bottom w:val="none" w:sz="0" w:space="0" w:color="auto"/>
                <w:right w:val="none" w:sz="0" w:space="0" w:color="auto"/>
              </w:divBdr>
            </w:div>
            <w:div w:id="1667973024">
              <w:marLeft w:val="0"/>
              <w:marRight w:val="0"/>
              <w:marTop w:val="0"/>
              <w:marBottom w:val="0"/>
              <w:divBdr>
                <w:top w:val="none" w:sz="0" w:space="0" w:color="auto"/>
                <w:left w:val="none" w:sz="0" w:space="0" w:color="auto"/>
                <w:bottom w:val="none" w:sz="0" w:space="0" w:color="auto"/>
                <w:right w:val="none" w:sz="0" w:space="0" w:color="auto"/>
              </w:divBdr>
            </w:div>
            <w:div w:id="1791901565">
              <w:marLeft w:val="0"/>
              <w:marRight w:val="0"/>
              <w:marTop w:val="0"/>
              <w:marBottom w:val="0"/>
              <w:divBdr>
                <w:top w:val="none" w:sz="0" w:space="0" w:color="auto"/>
                <w:left w:val="none" w:sz="0" w:space="0" w:color="auto"/>
                <w:bottom w:val="none" w:sz="0" w:space="0" w:color="auto"/>
                <w:right w:val="none" w:sz="0" w:space="0" w:color="auto"/>
              </w:divBdr>
            </w:div>
            <w:div w:id="1921793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5661600">
      <w:bodyDiv w:val="1"/>
      <w:marLeft w:val="0"/>
      <w:marRight w:val="0"/>
      <w:marTop w:val="0"/>
      <w:marBottom w:val="0"/>
      <w:divBdr>
        <w:top w:val="none" w:sz="0" w:space="0" w:color="auto"/>
        <w:left w:val="none" w:sz="0" w:space="0" w:color="auto"/>
        <w:bottom w:val="none" w:sz="0" w:space="0" w:color="auto"/>
        <w:right w:val="none" w:sz="0" w:space="0" w:color="auto"/>
      </w:divBdr>
    </w:div>
    <w:div w:id="378170279">
      <w:bodyDiv w:val="1"/>
      <w:marLeft w:val="0"/>
      <w:marRight w:val="0"/>
      <w:marTop w:val="0"/>
      <w:marBottom w:val="0"/>
      <w:divBdr>
        <w:top w:val="none" w:sz="0" w:space="0" w:color="auto"/>
        <w:left w:val="none" w:sz="0" w:space="0" w:color="auto"/>
        <w:bottom w:val="none" w:sz="0" w:space="0" w:color="auto"/>
        <w:right w:val="none" w:sz="0" w:space="0" w:color="auto"/>
      </w:divBdr>
    </w:div>
    <w:div w:id="381101889">
      <w:bodyDiv w:val="1"/>
      <w:marLeft w:val="0"/>
      <w:marRight w:val="0"/>
      <w:marTop w:val="0"/>
      <w:marBottom w:val="0"/>
      <w:divBdr>
        <w:top w:val="none" w:sz="0" w:space="0" w:color="auto"/>
        <w:left w:val="none" w:sz="0" w:space="0" w:color="auto"/>
        <w:bottom w:val="none" w:sz="0" w:space="0" w:color="auto"/>
        <w:right w:val="none" w:sz="0" w:space="0" w:color="auto"/>
      </w:divBdr>
    </w:div>
    <w:div w:id="381294043">
      <w:bodyDiv w:val="1"/>
      <w:marLeft w:val="0"/>
      <w:marRight w:val="0"/>
      <w:marTop w:val="0"/>
      <w:marBottom w:val="0"/>
      <w:divBdr>
        <w:top w:val="none" w:sz="0" w:space="0" w:color="auto"/>
        <w:left w:val="none" w:sz="0" w:space="0" w:color="auto"/>
        <w:bottom w:val="none" w:sz="0" w:space="0" w:color="auto"/>
        <w:right w:val="none" w:sz="0" w:space="0" w:color="auto"/>
      </w:divBdr>
    </w:div>
    <w:div w:id="389038284">
      <w:bodyDiv w:val="1"/>
      <w:marLeft w:val="0"/>
      <w:marRight w:val="0"/>
      <w:marTop w:val="0"/>
      <w:marBottom w:val="0"/>
      <w:divBdr>
        <w:top w:val="none" w:sz="0" w:space="0" w:color="auto"/>
        <w:left w:val="none" w:sz="0" w:space="0" w:color="auto"/>
        <w:bottom w:val="none" w:sz="0" w:space="0" w:color="auto"/>
        <w:right w:val="none" w:sz="0" w:space="0" w:color="auto"/>
      </w:divBdr>
    </w:div>
    <w:div w:id="389116095">
      <w:bodyDiv w:val="1"/>
      <w:marLeft w:val="0"/>
      <w:marRight w:val="0"/>
      <w:marTop w:val="0"/>
      <w:marBottom w:val="0"/>
      <w:divBdr>
        <w:top w:val="none" w:sz="0" w:space="0" w:color="auto"/>
        <w:left w:val="none" w:sz="0" w:space="0" w:color="auto"/>
        <w:bottom w:val="none" w:sz="0" w:space="0" w:color="auto"/>
        <w:right w:val="none" w:sz="0" w:space="0" w:color="auto"/>
      </w:divBdr>
    </w:div>
    <w:div w:id="390033644">
      <w:bodyDiv w:val="1"/>
      <w:marLeft w:val="0"/>
      <w:marRight w:val="0"/>
      <w:marTop w:val="0"/>
      <w:marBottom w:val="0"/>
      <w:divBdr>
        <w:top w:val="none" w:sz="0" w:space="0" w:color="auto"/>
        <w:left w:val="none" w:sz="0" w:space="0" w:color="auto"/>
        <w:bottom w:val="none" w:sz="0" w:space="0" w:color="auto"/>
        <w:right w:val="none" w:sz="0" w:space="0" w:color="auto"/>
      </w:divBdr>
    </w:div>
    <w:div w:id="393355799">
      <w:bodyDiv w:val="1"/>
      <w:marLeft w:val="0"/>
      <w:marRight w:val="0"/>
      <w:marTop w:val="0"/>
      <w:marBottom w:val="0"/>
      <w:divBdr>
        <w:top w:val="none" w:sz="0" w:space="0" w:color="auto"/>
        <w:left w:val="none" w:sz="0" w:space="0" w:color="auto"/>
        <w:bottom w:val="none" w:sz="0" w:space="0" w:color="auto"/>
        <w:right w:val="none" w:sz="0" w:space="0" w:color="auto"/>
      </w:divBdr>
    </w:div>
    <w:div w:id="398210932">
      <w:bodyDiv w:val="1"/>
      <w:marLeft w:val="0"/>
      <w:marRight w:val="0"/>
      <w:marTop w:val="0"/>
      <w:marBottom w:val="0"/>
      <w:divBdr>
        <w:top w:val="none" w:sz="0" w:space="0" w:color="auto"/>
        <w:left w:val="none" w:sz="0" w:space="0" w:color="auto"/>
        <w:bottom w:val="none" w:sz="0" w:space="0" w:color="auto"/>
        <w:right w:val="none" w:sz="0" w:space="0" w:color="auto"/>
      </w:divBdr>
    </w:div>
    <w:div w:id="398407393">
      <w:bodyDiv w:val="1"/>
      <w:marLeft w:val="0"/>
      <w:marRight w:val="0"/>
      <w:marTop w:val="0"/>
      <w:marBottom w:val="0"/>
      <w:divBdr>
        <w:top w:val="none" w:sz="0" w:space="0" w:color="auto"/>
        <w:left w:val="none" w:sz="0" w:space="0" w:color="auto"/>
        <w:bottom w:val="none" w:sz="0" w:space="0" w:color="auto"/>
        <w:right w:val="none" w:sz="0" w:space="0" w:color="auto"/>
      </w:divBdr>
    </w:div>
    <w:div w:id="399376888">
      <w:bodyDiv w:val="1"/>
      <w:marLeft w:val="0"/>
      <w:marRight w:val="0"/>
      <w:marTop w:val="0"/>
      <w:marBottom w:val="0"/>
      <w:divBdr>
        <w:top w:val="none" w:sz="0" w:space="0" w:color="auto"/>
        <w:left w:val="none" w:sz="0" w:space="0" w:color="auto"/>
        <w:bottom w:val="none" w:sz="0" w:space="0" w:color="auto"/>
        <w:right w:val="none" w:sz="0" w:space="0" w:color="auto"/>
      </w:divBdr>
    </w:div>
    <w:div w:id="400257490">
      <w:bodyDiv w:val="1"/>
      <w:marLeft w:val="0"/>
      <w:marRight w:val="0"/>
      <w:marTop w:val="0"/>
      <w:marBottom w:val="0"/>
      <w:divBdr>
        <w:top w:val="none" w:sz="0" w:space="0" w:color="auto"/>
        <w:left w:val="none" w:sz="0" w:space="0" w:color="auto"/>
        <w:bottom w:val="none" w:sz="0" w:space="0" w:color="auto"/>
        <w:right w:val="none" w:sz="0" w:space="0" w:color="auto"/>
      </w:divBdr>
    </w:div>
    <w:div w:id="401563599">
      <w:bodyDiv w:val="1"/>
      <w:marLeft w:val="0"/>
      <w:marRight w:val="0"/>
      <w:marTop w:val="0"/>
      <w:marBottom w:val="0"/>
      <w:divBdr>
        <w:top w:val="none" w:sz="0" w:space="0" w:color="auto"/>
        <w:left w:val="none" w:sz="0" w:space="0" w:color="auto"/>
        <w:bottom w:val="none" w:sz="0" w:space="0" w:color="auto"/>
        <w:right w:val="none" w:sz="0" w:space="0" w:color="auto"/>
      </w:divBdr>
    </w:div>
    <w:div w:id="404764163">
      <w:bodyDiv w:val="1"/>
      <w:marLeft w:val="0"/>
      <w:marRight w:val="0"/>
      <w:marTop w:val="0"/>
      <w:marBottom w:val="0"/>
      <w:divBdr>
        <w:top w:val="none" w:sz="0" w:space="0" w:color="auto"/>
        <w:left w:val="none" w:sz="0" w:space="0" w:color="auto"/>
        <w:bottom w:val="none" w:sz="0" w:space="0" w:color="auto"/>
        <w:right w:val="none" w:sz="0" w:space="0" w:color="auto"/>
      </w:divBdr>
    </w:div>
    <w:div w:id="412512803">
      <w:bodyDiv w:val="1"/>
      <w:marLeft w:val="0"/>
      <w:marRight w:val="0"/>
      <w:marTop w:val="0"/>
      <w:marBottom w:val="0"/>
      <w:divBdr>
        <w:top w:val="none" w:sz="0" w:space="0" w:color="auto"/>
        <w:left w:val="none" w:sz="0" w:space="0" w:color="auto"/>
        <w:bottom w:val="none" w:sz="0" w:space="0" w:color="auto"/>
        <w:right w:val="none" w:sz="0" w:space="0" w:color="auto"/>
      </w:divBdr>
    </w:div>
    <w:div w:id="413283001">
      <w:bodyDiv w:val="1"/>
      <w:marLeft w:val="0"/>
      <w:marRight w:val="0"/>
      <w:marTop w:val="0"/>
      <w:marBottom w:val="0"/>
      <w:divBdr>
        <w:top w:val="none" w:sz="0" w:space="0" w:color="auto"/>
        <w:left w:val="none" w:sz="0" w:space="0" w:color="auto"/>
        <w:bottom w:val="none" w:sz="0" w:space="0" w:color="auto"/>
        <w:right w:val="none" w:sz="0" w:space="0" w:color="auto"/>
      </w:divBdr>
    </w:div>
    <w:div w:id="413672705">
      <w:bodyDiv w:val="1"/>
      <w:marLeft w:val="0"/>
      <w:marRight w:val="0"/>
      <w:marTop w:val="0"/>
      <w:marBottom w:val="0"/>
      <w:divBdr>
        <w:top w:val="none" w:sz="0" w:space="0" w:color="auto"/>
        <w:left w:val="none" w:sz="0" w:space="0" w:color="auto"/>
        <w:bottom w:val="none" w:sz="0" w:space="0" w:color="auto"/>
        <w:right w:val="none" w:sz="0" w:space="0" w:color="auto"/>
      </w:divBdr>
    </w:div>
    <w:div w:id="416286550">
      <w:bodyDiv w:val="1"/>
      <w:marLeft w:val="0"/>
      <w:marRight w:val="0"/>
      <w:marTop w:val="0"/>
      <w:marBottom w:val="0"/>
      <w:divBdr>
        <w:top w:val="none" w:sz="0" w:space="0" w:color="auto"/>
        <w:left w:val="none" w:sz="0" w:space="0" w:color="auto"/>
        <w:bottom w:val="none" w:sz="0" w:space="0" w:color="auto"/>
        <w:right w:val="none" w:sz="0" w:space="0" w:color="auto"/>
      </w:divBdr>
    </w:div>
    <w:div w:id="418527505">
      <w:bodyDiv w:val="1"/>
      <w:marLeft w:val="0"/>
      <w:marRight w:val="0"/>
      <w:marTop w:val="0"/>
      <w:marBottom w:val="0"/>
      <w:divBdr>
        <w:top w:val="none" w:sz="0" w:space="0" w:color="auto"/>
        <w:left w:val="none" w:sz="0" w:space="0" w:color="auto"/>
        <w:bottom w:val="none" w:sz="0" w:space="0" w:color="auto"/>
        <w:right w:val="none" w:sz="0" w:space="0" w:color="auto"/>
      </w:divBdr>
    </w:div>
    <w:div w:id="419328737">
      <w:bodyDiv w:val="1"/>
      <w:marLeft w:val="0"/>
      <w:marRight w:val="0"/>
      <w:marTop w:val="0"/>
      <w:marBottom w:val="0"/>
      <w:divBdr>
        <w:top w:val="none" w:sz="0" w:space="0" w:color="auto"/>
        <w:left w:val="none" w:sz="0" w:space="0" w:color="auto"/>
        <w:bottom w:val="none" w:sz="0" w:space="0" w:color="auto"/>
        <w:right w:val="none" w:sz="0" w:space="0" w:color="auto"/>
      </w:divBdr>
    </w:div>
    <w:div w:id="419836381">
      <w:bodyDiv w:val="1"/>
      <w:marLeft w:val="0"/>
      <w:marRight w:val="0"/>
      <w:marTop w:val="0"/>
      <w:marBottom w:val="0"/>
      <w:divBdr>
        <w:top w:val="none" w:sz="0" w:space="0" w:color="auto"/>
        <w:left w:val="none" w:sz="0" w:space="0" w:color="auto"/>
        <w:bottom w:val="none" w:sz="0" w:space="0" w:color="auto"/>
        <w:right w:val="none" w:sz="0" w:space="0" w:color="auto"/>
      </w:divBdr>
    </w:div>
    <w:div w:id="430201785">
      <w:bodyDiv w:val="1"/>
      <w:marLeft w:val="0"/>
      <w:marRight w:val="0"/>
      <w:marTop w:val="0"/>
      <w:marBottom w:val="0"/>
      <w:divBdr>
        <w:top w:val="none" w:sz="0" w:space="0" w:color="auto"/>
        <w:left w:val="none" w:sz="0" w:space="0" w:color="auto"/>
        <w:bottom w:val="none" w:sz="0" w:space="0" w:color="auto"/>
        <w:right w:val="none" w:sz="0" w:space="0" w:color="auto"/>
      </w:divBdr>
    </w:div>
    <w:div w:id="432827462">
      <w:bodyDiv w:val="1"/>
      <w:marLeft w:val="0"/>
      <w:marRight w:val="0"/>
      <w:marTop w:val="0"/>
      <w:marBottom w:val="0"/>
      <w:divBdr>
        <w:top w:val="none" w:sz="0" w:space="0" w:color="auto"/>
        <w:left w:val="none" w:sz="0" w:space="0" w:color="auto"/>
        <w:bottom w:val="none" w:sz="0" w:space="0" w:color="auto"/>
        <w:right w:val="none" w:sz="0" w:space="0" w:color="auto"/>
      </w:divBdr>
    </w:div>
    <w:div w:id="438179244">
      <w:bodyDiv w:val="1"/>
      <w:marLeft w:val="0"/>
      <w:marRight w:val="0"/>
      <w:marTop w:val="0"/>
      <w:marBottom w:val="0"/>
      <w:divBdr>
        <w:top w:val="none" w:sz="0" w:space="0" w:color="auto"/>
        <w:left w:val="none" w:sz="0" w:space="0" w:color="auto"/>
        <w:bottom w:val="none" w:sz="0" w:space="0" w:color="auto"/>
        <w:right w:val="none" w:sz="0" w:space="0" w:color="auto"/>
      </w:divBdr>
    </w:div>
    <w:div w:id="439953740">
      <w:bodyDiv w:val="1"/>
      <w:marLeft w:val="0"/>
      <w:marRight w:val="0"/>
      <w:marTop w:val="0"/>
      <w:marBottom w:val="0"/>
      <w:divBdr>
        <w:top w:val="none" w:sz="0" w:space="0" w:color="auto"/>
        <w:left w:val="none" w:sz="0" w:space="0" w:color="auto"/>
        <w:bottom w:val="none" w:sz="0" w:space="0" w:color="auto"/>
        <w:right w:val="none" w:sz="0" w:space="0" w:color="auto"/>
      </w:divBdr>
    </w:div>
    <w:div w:id="440105721">
      <w:bodyDiv w:val="1"/>
      <w:marLeft w:val="0"/>
      <w:marRight w:val="0"/>
      <w:marTop w:val="0"/>
      <w:marBottom w:val="0"/>
      <w:divBdr>
        <w:top w:val="none" w:sz="0" w:space="0" w:color="auto"/>
        <w:left w:val="none" w:sz="0" w:space="0" w:color="auto"/>
        <w:bottom w:val="none" w:sz="0" w:space="0" w:color="auto"/>
        <w:right w:val="none" w:sz="0" w:space="0" w:color="auto"/>
      </w:divBdr>
    </w:div>
    <w:div w:id="442459573">
      <w:bodyDiv w:val="1"/>
      <w:marLeft w:val="0"/>
      <w:marRight w:val="0"/>
      <w:marTop w:val="0"/>
      <w:marBottom w:val="0"/>
      <w:divBdr>
        <w:top w:val="none" w:sz="0" w:space="0" w:color="auto"/>
        <w:left w:val="none" w:sz="0" w:space="0" w:color="auto"/>
        <w:bottom w:val="none" w:sz="0" w:space="0" w:color="auto"/>
        <w:right w:val="none" w:sz="0" w:space="0" w:color="auto"/>
      </w:divBdr>
    </w:div>
    <w:div w:id="442842765">
      <w:bodyDiv w:val="1"/>
      <w:marLeft w:val="0"/>
      <w:marRight w:val="0"/>
      <w:marTop w:val="0"/>
      <w:marBottom w:val="0"/>
      <w:divBdr>
        <w:top w:val="none" w:sz="0" w:space="0" w:color="auto"/>
        <w:left w:val="none" w:sz="0" w:space="0" w:color="auto"/>
        <w:bottom w:val="none" w:sz="0" w:space="0" w:color="auto"/>
        <w:right w:val="none" w:sz="0" w:space="0" w:color="auto"/>
      </w:divBdr>
    </w:div>
    <w:div w:id="448165991">
      <w:bodyDiv w:val="1"/>
      <w:marLeft w:val="0"/>
      <w:marRight w:val="0"/>
      <w:marTop w:val="0"/>
      <w:marBottom w:val="0"/>
      <w:divBdr>
        <w:top w:val="none" w:sz="0" w:space="0" w:color="auto"/>
        <w:left w:val="none" w:sz="0" w:space="0" w:color="auto"/>
        <w:bottom w:val="none" w:sz="0" w:space="0" w:color="auto"/>
        <w:right w:val="none" w:sz="0" w:space="0" w:color="auto"/>
      </w:divBdr>
    </w:div>
    <w:div w:id="448860312">
      <w:bodyDiv w:val="1"/>
      <w:marLeft w:val="0"/>
      <w:marRight w:val="0"/>
      <w:marTop w:val="0"/>
      <w:marBottom w:val="0"/>
      <w:divBdr>
        <w:top w:val="none" w:sz="0" w:space="0" w:color="auto"/>
        <w:left w:val="none" w:sz="0" w:space="0" w:color="auto"/>
        <w:bottom w:val="none" w:sz="0" w:space="0" w:color="auto"/>
        <w:right w:val="none" w:sz="0" w:space="0" w:color="auto"/>
      </w:divBdr>
    </w:div>
    <w:div w:id="448863026">
      <w:bodyDiv w:val="1"/>
      <w:marLeft w:val="0"/>
      <w:marRight w:val="0"/>
      <w:marTop w:val="0"/>
      <w:marBottom w:val="0"/>
      <w:divBdr>
        <w:top w:val="none" w:sz="0" w:space="0" w:color="auto"/>
        <w:left w:val="none" w:sz="0" w:space="0" w:color="auto"/>
        <w:bottom w:val="none" w:sz="0" w:space="0" w:color="auto"/>
        <w:right w:val="none" w:sz="0" w:space="0" w:color="auto"/>
      </w:divBdr>
    </w:div>
    <w:div w:id="453449476">
      <w:bodyDiv w:val="1"/>
      <w:marLeft w:val="0"/>
      <w:marRight w:val="0"/>
      <w:marTop w:val="0"/>
      <w:marBottom w:val="0"/>
      <w:divBdr>
        <w:top w:val="none" w:sz="0" w:space="0" w:color="auto"/>
        <w:left w:val="none" w:sz="0" w:space="0" w:color="auto"/>
        <w:bottom w:val="none" w:sz="0" w:space="0" w:color="auto"/>
        <w:right w:val="none" w:sz="0" w:space="0" w:color="auto"/>
      </w:divBdr>
    </w:div>
    <w:div w:id="454300869">
      <w:bodyDiv w:val="1"/>
      <w:marLeft w:val="0"/>
      <w:marRight w:val="0"/>
      <w:marTop w:val="0"/>
      <w:marBottom w:val="0"/>
      <w:divBdr>
        <w:top w:val="none" w:sz="0" w:space="0" w:color="auto"/>
        <w:left w:val="none" w:sz="0" w:space="0" w:color="auto"/>
        <w:bottom w:val="none" w:sz="0" w:space="0" w:color="auto"/>
        <w:right w:val="none" w:sz="0" w:space="0" w:color="auto"/>
      </w:divBdr>
    </w:div>
    <w:div w:id="458452278">
      <w:bodyDiv w:val="1"/>
      <w:marLeft w:val="0"/>
      <w:marRight w:val="0"/>
      <w:marTop w:val="0"/>
      <w:marBottom w:val="0"/>
      <w:divBdr>
        <w:top w:val="none" w:sz="0" w:space="0" w:color="auto"/>
        <w:left w:val="none" w:sz="0" w:space="0" w:color="auto"/>
        <w:bottom w:val="none" w:sz="0" w:space="0" w:color="auto"/>
        <w:right w:val="none" w:sz="0" w:space="0" w:color="auto"/>
      </w:divBdr>
      <w:divsChild>
        <w:div w:id="1688480261">
          <w:marLeft w:val="0"/>
          <w:marRight w:val="0"/>
          <w:marTop w:val="0"/>
          <w:marBottom w:val="0"/>
          <w:divBdr>
            <w:top w:val="none" w:sz="0" w:space="0" w:color="auto"/>
            <w:left w:val="none" w:sz="0" w:space="0" w:color="auto"/>
            <w:bottom w:val="none" w:sz="0" w:space="0" w:color="auto"/>
            <w:right w:val="none" w:sz="0" w:space="0" w:color="auto"/>
          </w:divBdr>
          <w:divsChild>
            <w:div w:id="23098040">
              <w:marLeft w:val="0"/>
              <w:marRight w:val="0"/>
              <w:marTop w:val="0"/>
              <w:marBottom w:val="0"/>
              <w:divBdr>
                <w:top w:val="none" w:sz="0" w:space="0" w:color="auto"/>
                <w:left w:val="none" w:sz="0" w:space="0" w:color="auto"/>
                <w:bottom w:val="none" w:sz="0" w:space="0" w:color="auto"/>
                <w:right w:val="none" w:sz="0" w:space="0" w:color="auto"/>
              </w:divBdr>
            </w:div>
            <w:div w:id="38895557">
              <w:marLeft w:val="0"/>
              <w:marRight w:val="0"/>
              <w:marTop w:val="0"/>
              <w:marBottom w:val="0"/>
              <w:divBdr>
                <w:top w:val="none" w:sz="0" w:space="0" w:color="auto"/>
                <w:left w:val="none" w:sz="0" w:space="0" w:color="auto"/>
                <w:bottom w:val="none" w:sz="0" w:space="0" w:color="auto"/>
                <w:right w:val="none" w:sz="0" w:space="0" w:color="auto"/>
              </w:divBdr>
            </w:div>
            <w:div w:id="149291060">
              <w:marLeft w:val="0"/>
              <w:marRight w:val="0"/>
              <w:marTop w:val="0"/>
              <w:marBottom w:val="0"/>
              <w:divBdr>
                <w:top w:val="none" w:sz="0" w:space="0" w:color="auto"/>
                <w:left w:val="none" w:sz="0" w:space="0" w:color="auto"/>
                <w:bottom w:val="none" w:sz="0" w:space="0" w:color="auto"/>
                <w:right w:val="none" w:sz="0" w:space="0" w:color="auto"/>
              </w:divBdr>
            </w:div>
            <w:div w:id="178935298">
              <w:marLeft w:val="0"/>
              <w:marRight w:val="0"/>
              <w:marTop w:val="0"/>
              <w:marBottom w:val="0"/>
              <w:divBdr>
                <w:top w:val="none" w:sz="0" w:space="0" w:color="auto"/>
                <w:left w:val="none" w:sz="0" w:space="0" w:color="auto"/>
                <w:bottom w:val="none" w:sz="0" w:space="0" w:color="auto"/>
                <w:right w:val="none" w:sz="0" w:space="0" w:color="auto"/>
              </w:divBdr>
            </w:div>
            <w:div w:id="293366895">
              <w:marLeft w:val="0"/>
              <w:marRight w:val="0"/>
              <w:marTop w:val="0"/>
              <w:marBottom w:val="0"/>
              <w:divBdr>
                <w:top w:val="none" w:sz="0" w:space="0" w:color="auto"/>
                <w:left w:val="none" w:sz="0" w:space="0" w:color="auto"/>
                <w:bottom w:val="none" w:sz="0" w:space="0" w:color="auto"/>
                <w:right w:val="none" w:sz="0" w:space="0" w:color="auto"/>
              </w:divBdr>
            </w:div>
            <w:div w:id="295528693">
              <w:marLeft w:val="0"/>
              <w:marRight w:val="0"/>
              <w:marTop w:val="0"/>
              <w:marBottom w:val="0"/>
              <w:divBdr>
                <w:top w:val="none" w:sz="0" w:space="0" w:color="auto"/>
                <w:left w:val="none" w:sz="0" w:space="0" w:color="auto"/>
                <w:bottom w:val="none" w:sz="0" w:space="0" w:color="auto"/>
                <w:right w:val="none" w:sz="0" w:space="0" w:color="auto"/>
              </w:divBdr>
            </w:div>
            <w:div w:id="367490604">
              <w:marLeft w:val="0"/>
              <w:marRight w:val="0"/>
              <w:marTop w:val="0"/>
              <w:marBottom w:val="0"/>
              <w:divBdr>
                <w:top w:val="none" w:sz="0" w:space="0" w:color="auto"/>
                <w:left w:val="none" w:sz="0" w:space="0" w:color="auto"/>
                <w:bottom w:val="none" w:sz="0" w:space="0" w:color="auto"/>
                <w:right w:val="none" w:sz="0" w:space="0" w:color="auto"/>
              </w:divBdr>
            </w:div>
            <w:div w:id="368142343">
              <w:marLeft w:val="0"/>
              <w:marRight w:val="0"/>
              <w:marTop w:val="0"/>
              <w:marBottom w:val="0"/>
              <w:divBdr>
                <w:top w:val="none" w:sz="0" w:space="0" w:color="auto"/>
                <w:left w:val="none" w:sz="0" w:space="0" w:color="auto"/>
                <w:bottom w:val="none" w:sz="0" w:space="0" w:color="auto"/>
                <w:right w:val="none" w:sz="0" w:space="0" w:color="auto"/>
              </w:divBdr>
            </w:div>
            <w:div w:id="425031432">
              <w:marLeft w:val="0"/>
              <w:marRight w:val="0"/>
              <w:marTop w:val="0"/>
              <w:marBottom w:val="0"/>
              <w:divBdr>
                <w:top w:val="none" w:sz="0" w:space="0" w:color="auto"/>
                <w:left w:val="none" w:sz="0" w:space="0" w:color="auto"/>
                <w:bottom w:val="none" w:sz="0" w:space="0" w:color="auto"/>
                <w:right w:val="none" w:sz="0" w:space="0" w:color="auto"/>
              </w:divBdr>
            </w:div>
            <w:div w:id="541864859">
              <w:marLeft w:val="0"/>
              <w:marRight w:val="0"/>
              <w:marTop w:val="0"/>
              <w:marBottom w:val="0"/>
              <w:divBdr>
                <w:top w:val="none" w:sz="0" w:space="0" w:color="auto"/>
                <w:left w:val="none" w:sz="0" w:space="0" w:color="auto"/>
                <w:bottom w:val="none" w:sz="0" w:space="0" w:color="auto"/>
                <w:right w:val="none" w:sz="0" w:space="0" w:color="auto"/>
              </w:divBdr>
            </w:div>
            <w:div w:id="559481601">
              <w:marLeft w:val="0"/>
              <w:marRight w:val="0"/>
              <w:marTop w:val="0"/>
              <w:marBottom w:val="0"/>
              <w:divBdr>
                <w:top w:val="none" w:sz="0" w:space="0" w:color="auto"/>
                <w:left w:val="none" w:sz="0" w:space="0" w:color="auto"/>
                <w:bottom w:val="none" w:sz="0" w:space="0" w:color="auto"/>
                <w:right w:val="none" w:sz="0" w:space="0" w:color="auto"/>
              </w:divBdr>
            </w:div>
            <w:div w:id="693193582">
              <w:marLeft w:val="0"/>
              <w:marRight w:val="0"/>
              <w:marTop w:val="0"/>
              <w:marBottom w:val="0"/>
              <w:divBdr>
                <w:top w:val="none" w:sz="0" w:space="0" w:color="auto"/>
                <w:left w:val="none" w:sz="0" w:space="0" w:color="auto"/>
                <w:bottom w:val="none" w:sz="0" w:space="0" w:color="auto"/>
                <w:right w:val="none" w:sz="0" w:space="0" w:color="auto"/>
              </w:divBdr>
            </w:div>
            <w:div w:id="727925539">
              <w:marLeft w:val="0"/>
              <w:marRight w:val="0"/>
              <w:marTop w:val="0"/>
              <w:marBottom w:val="0"/>
              <w:divBdr>
                <w:top w:val="none" w:sz="0" w:space="0" w:color="auto"/>
                <w:left w:val="none" w:sz="0" w:space="0" w:color="auto"/>
                <w:bottom w:val="none" w:sz="0" w:space="0" w:color="auto"/>
                <w:right w:val="none" w:sz="0" w:space="0" w:color="auto"/>
              </w:divBdr>
            </w:div>
            <w:div w:id="737552708">
              <w:marLeft w:val="0"/>
              <w:marRight w:val="0"/>
              <w:marTop w:val="0"/>
              <w:marBottom w:val="0"/>
              <w:divBdr>
                <w:top w:val="none" w:sz="0" w:space="0" w:color="auto"/>
                <w:left w:val="none" w:sz="0" w:space="0" w:color="auto"/>
                <w:bottom w:val="none" w:sz="0" w:space="0" w:color="auto"/>
                <w:right w:val="none" w:sz="0" w:space="0" w:color="auto"/>
              </w:divBdr>
            </w:div>
            <w:div w:id="753017788">
              <w:marLeft w:val="0"/>
              <w:marRight w:val="0"/>
              <w:marTop w:val="0"/>
              <w:marBottom w:val="0"/>
              <w:divBdr>
                <w:top w:val="none" w:sz="0" w:space="0" w:color="auto"/>
                <w:left w:val="none" w:sz="0" w:space="0" w:color="auto"/>
                <w:bottom w:val="none" w:sz="0" w:space="0" w:color="auto"/>
                <w:right w:val="none" w:sz="0" w:space="0" w:color="auto"/>
              </w:divBdr>
            </w:div>
            <w:div w:id="759569020">
              <w:marLeft w:val="0"/>
              <w:marRight w:val="0"/>
              <w:marTop w:val="0"/>
              <w:marBottom w:val="0"/>
              <w:divBdr>
                <w:top w:val="none" w:sz="0" w:space="0" w:color="auto"/>
                <w:left w:val="none" w:sz="0" w:space="0" w:color="auto"/>
                <w:bottom w:val="none" w:sz="0" w:space="0" w:color="auto"/>
                <w:right w:val="none" w:sz="0" w:space="0" w:color="auto"/>
              </w:divBdr>
            </w:div>
            <w:div w:id="811170253">
              <w:marLeft w:val="0"/>
              <w:marRight w:val="0"/>
              <w:marTop w:val="0"/>
              <w:marBottom w:val="0"/>
              <w:divBdr>
                <w:top w:val="none" w:sz="0" w:space="0" w:color="auto"/>
                <w:left w:val="none" w:sz="0" w:space="0" w:color="auto"/>
                <w:bottom w:val="none" w:sz="0" w:space="0" w:color="auto"/>
                <w:right w:val="none" w:sz="0" w:space="0" w:color="auto"/>
              </w:divBdr>
            </w:div>
            <w:div w:id="851260395">
              <w:marLeft w:val="0"/>
              <w:marRight w:val="0"/>
              <w:marTop w:val="0"/>
              <w:marBottom w:val="0"/>
              <w:divBdr>
                <w:top w:val="none" w:sz="0" w:space="0" w:color="auto"/>
                <w:left w:val="none" w:sz="0" w:space="0" w:color="auto"/>
                <w:bottom w:val="none" w:sz="0" w:space="0" w:color="auto"/>
                <w:right w:val="none" w:sz="0" w:space="0" w:color="auto"/>
              </w:divBdr>
            </w:div>
            <w:div w:id="874074625">
              <w:marLeft w:val="0"/>
              <w:marRight w:val="0"/>
              <w:marTop w:val="0"/>
              <w:marBottom w:val="0"/>
              <w:divBdr>
                <w:top w:val="none" w:sz="0" w:space="0" w:color="auto"/>
                <w:left w:val="none" w:sz="0" w:space="0" w:color="auto"/>
                <w:bottom w:val="none" w:sz="0" w:space="0" w:color="auto"/>
                <w:right w:val="none" w:sz="0" w:space="0" w:color="auto"/>
              </w:divBdr>
            </w:div>
            <w:div w:id="995886281">
              <w:marLeft w:val="0"/>
              <w:marRight w:val="0"/>
              <w:marTop w:val="0"/>
              <w:marBottom w:val="0"/>
              <w:divBdr>
                <w:top w:val="none" w:sz="0" w:space="0" w:color="auto"/>
                <w:left w:val="none" w:sz="0" w:space="0" w:color="auto"/>
                <w:bottom w:val="none" w:sz="0" w:space="0" w:color="auto"/>
                <w:right w:val="none" w:sz="0" w:space="0" w:color="auto"/>
              </w:divBdr>
            </w:div>
            <w:div w:id="1004628128">
              <w:marLeft w:val="0"/>
              <w:marRight w:val="0"/>
              <w:marTop w:val="0"/>
              <w:marBottom w:val="0"/>
              <w:divBdr>
                <w:top w:val="none" w:sz="0" w:space="0" w:color="auto"/>
                <w:left w:val="none" w:sz="0" w:space="0" w:color="auto"/>
                <w:bottom w:val="none" w:sz="0" w:space="0" w:color="auto"/>
                <w:right w:val="none" w:sz="0" w:space="0" w:color="auto"/>
              </w:divBdr>
            </w:div>
            <w:div w:id="1061946045">
              <w:marLeft w:val="0"/>
              <w:marRight w:val="0"/>
              <w:marTop w:val="0"/>
              <w:marBottom w:val="0"/>
              <w:divBdr>
                <w:top w:val="none" w:sz="0" w:space="0" w:color="auto"/>
                <w:left w:val="none" w:sz="0" w:space="0" w:color="auto"/>
                <w:bottom w:val="none" w:sz="0" w:space="0" w:color="auto"/>
                <w:right w:val="none" w:sz="0" w:space="0" w:color="auto"/>
              </w:divBdr>
            </w:div>
            <w:div w:id="1074545035">
              <w:marLeft w:val="0"/>
              <w:marRight w:val="0"/>
              <w:marTop w:val="0"/>
              <w:marBottom w:val="0"/>
              <w:divBdr>
                <w:top w:val="none" w:sz="0" w:space="0" w:color="auto"/>
                <w:left w:val="none" w:sz="0" w:space="0" w:color="auto"/>
                <w:bottom w:val="none" w:sz="0" w:space="0" w:color="auto"/>
                <w:right w:val="none" w:sz="0" w:space="0" w:color="auto"/>
              </w:divBdr>
            </w:div>
            <w:div w:id="1260914065">
              <w:marLeft w:val="0"/>
              <w:marRight w:val="0"/>
              <w:marTop w:val="0"/>
              <w:marBottom w:val="0"/>
              <w:divBdr>
                <w:top w:val="none" w:sz="0" w:space="0" w:color="auto"/>
                <w:left w:val="none" w:sz="0" w:space="0" w:color="auto"/>
                <w:bottom w:val="none" w:sz="0" w:space="0" w:color="auto"/>
                <w:right w:val="none" w:sz="0" w:space="0" w:color="auto"/>
              </w:divBdr>
            </w:div>
            <w:div w:id="1311907473">
              <w:marLeft w:val="0"/>
              <w:marRight w:val="0"/>
              <w:marTop w:val="0"/>
              <w:marBottom w:val="0"/>
              <w:divBdr>
                <w:top w:val="none" w:sz="0" w:space="0" w:color="auto"/>
                <w:left w:val="none" w:sz="0" w:space="0" w:color="auto"/>
                <w:bottom w:val="none" w:sz="0" w:space="0" w:color="auto"/>
                <w:right w:val="none" w:sz="0" w:space="0" w:color="auto"/>
              </w:divBdr>
            </w:div>
            <w:div w:id="1379551837">
              <w:marLeft w:val="0"/>
              <w:marRight w:val="0"/>
              <w:marTop w:val="0"/>
              <w:marBottom w:val="0"/>
              <w:divBdr>
                <w:top w:val="none" w:sz="0" w:space="0" w:color="auto"/>
                <w:left w:val="none" w:sz="0" w:space="0" w:color="auto"/>
                <w:bottom w:val="none" w:sz="0" w:space="0" w:color="auto"/>
                <w:right w:val="none" w:sz="0" w:space="0" w:color="auto"/>
              </w:divBdr>
            </w:div>
            <w:div w:id="1438678984">
              <w:marLeft w:val="0"/>
              <w:marRight w:val="0"/>
              <w:marTop w:val="0"/>
              <w:marBottom w:val="0"/>
              <w:divBdr>
                <w:top w:val="none" w:sz="0" w:space="0" w:color="auto"/>
                <w:left w:val="none" w:sz="0" w:space="0" w:color="auto"/>
                <w:bottom w:val="none" w:sz="0" w:space="0" w:color="auto"/>
                <w:right w:val="none" w:sz="0" w:space="0" w:color="auto"/>
              </w:divBdr>
            </w:div>
            <w:div w:id="1468205621">
              <w:marLeft w:val="0"/>
              <w:marRight w:val="0"/>
              <w:marTop w:val="0"/>
              <w:marBottom w:val="0"/>
              <w:divBdr>
                <w:top w:val="none" w:sz="0" w:space="0" w:color="auto"/>
                <w:left w:val="none" w:sz="0" w:space="0" w:color="auto"/>
                <w:bottom w:val="none" w:sz="0" w:space="0" w:color="auto"/>
                <w:right w:val="none" w:sz="0" w:space="0" w:color="auto"/>
              </w:divBdr>
            </w:div>
            <w:div w:id="1487358214">
              <w:marLeft w:val="0"/>
              <w:marRight w:val="0"/>
              <w:marTop w:val="0"/>
              <w:marBottom w:val="0"/>
              <w:divBdr>
                <w:top w:val="none" w:sz="0" w:space="0" w:color="auto"/>
                <w:left w:val="none" w:sz="0" w:space="0" w:color="auto"/>
                <w:bottom w:val="none" w:sz="0" w:space="0" w:color="auto"/>
                <w:right w:val="none" w:sz="0" w:space="0" w:color="auto"/>
              </w:divBdr>
            </w:div>
            <w:div w:id="1616669603">
              <w:marLeft w:val="0"/>
              <w:marRight w:val="0"/>
              <w:marTop w:val="0"/>
              <w:marBottom w:val="0"/>
              <w:divBdr>
                <w:top w:val="none" w:sz="0" w:space="0" w:color="auto"/>
                <w:left w:val="none" w:sz="0" w:space="0" w:color="auto"/>
                <w:bottom w:val="none" w:sz="0" w:space="0" w:color="auto"/>
                <w:right w:val="none" w:sz="0" w:space="0" w:color="auto"/>
              </w:divBdr>
            </w:div>
            <w:div w:id="1738433147">
              <w:marLeft w:val="0"/>
              <w:marRight w:val="0"/>
              <w:marTop w:val="0"/>
              <w:marBottom w:val="0"/>
              <w:divBdr>
                <w:top w:val="none" w:sz="0" w:space="0" w:color="auto"/>
                <w:left w:val="none" w:sz="0" w:space="0" w:color="auto"/>
                <w:bottom w:val="none" w:sz="0" w:space="0" w:color="auto"/>
                <w:right w:val="none" w:sz="0" w:space="0" w:color="auto"/>
              </w:divBdr>
            </w:div>
            <w:div w:id="1739094007">
              <w:marLeft w:val="0"/>
              <w:marRight w:val="0"/>
              <w:marTop w:val="0"/>
              <w:marBottom w:val="0"/>
              <w:divBdr>
                <w:top w:val="none" w:sz="0" w:space="0" w:color="auto"/>
                <w:left w:val="none" w:sz="0" w:space="0" w:color="auto"/>
                <w:bottom w:val="none" w:sz="0" w:space="0" w:color="auto"/>
                <w:right w:val="none" w:sz="0" w:space="0" w:color="auto"/>
              </w:divBdr>
            </w:div>
            <w:div w:id="1811946509">
              <w:marLeft w:val="0"/>
              <w:marRight w:val="0"/>
              <w:marTop w:val="0"/>
              <w:marBottom w:val="0"/>
              <w:divBdr>
                <w:top w:val="none" w:sz="0" w:space="0" w:color="auto"/>
                <w:left w:val="none" w:sz="0" w:space="0" w:color="auto"/>
                <w:bottom w:val="none" w:sz="0" w:space="0" w:color="auto"/>
                <w:right w:val="none" w:sz="0" w:space="0" w:color="auto"/>
              </w:divBdr>
            </w:div>
            <w:div w:id="1821192192">
              <w:marLeft w:val="0"/>
              <w:marRight w:val="0"/>
              <w:marTop w:val="0"/>
              <w:marBottom w:val="0"/>
              <w:divBdr>
                <w:top w:val="none" w:sz="0" w:space="0" w:color="auto"/>
                <w:left w:val="none" w:sz="0" w:space="0" w:color="auto"/>
                <w:bottom w:val="none" w:sz="0" w:space="0" w:color="auto"/>
                <w:right w:val="none" w:sz="0" w:space="0" w:color="auto"/>
              </w:divBdr>
            </w:div>
            <w:div w:id="2016761314">
              <w:marLeft w:val="0"/>
              <w:marRight w:val="0"/>
              <w:marTop w:val="0"/>
              <w:marBottom w:val="0"/>
              <w:divBdr>
                <w:top w:val="none" w:sz="0" w:space="0" w:color="auto"/>
                <w:left w:val="none" w:sz="0" w:space="0" w:color="auto"/>
                <w:bottom w:val="none" w:sz="0" w:space="0" w:color="auto"/>
                <w:right w:val="none" w:sz="0" w:space="0" w:color="auto"/>
              </w:divBdr>
            </w:div>
            <w:div w:id="2068529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1389471">
      <w:bodyDiv w:val="1"/>
      <w:marLeft w:val="0"/>
      <w:marRight w:val="0"/>
      <w:marTop w:val="0"/>
      <w:marBottom w:val="0"/>
      <w:divBdr>
        <w:top w:val="none" w:sz="0" w:space="0" w:color="auto"/>
        <w:left w:val="none" w:sz="0" w:space="0" w:color="auto"/>
        <w:bottom w:val="none" w:sz="0" w:space="0" w:color="auto"/>
        <w:right w:val="none" w:sz="0" w:space="0" w:color="auto"/>
      </w:divBdr>
    </w:div>
    <w:div w:id="465512534">
      <w:bodyDiv w:val="1"/>
      <w:marLeft w:val="0"/>
      <w:marRight w:val="0"/>
      <w:marTop w:val="0"/>
      <w:marBottom w:val="0"/>
      <w:divBdr>
        <w:top w:val="none" w:sz="0" w:space="0" w:color="auto"/>
        <w:left w:val="none" w:sz="0" w:space="0" w:color="auto"/>
        <w:bottom w:val="none" w:sz="0" w:space="0" w:color="auto"/>
        <w:right w:val="none" w:sz="0" w:space="0" w:color="auto"/>
      </w:divBdr>
    </w:div>
    <w:div w:id="468207364">
      <w:bodyDiv w:val="1"/>
      <w:marLeft w:val="0"/>
      <w:marRight w:val="0"/>
      <w:marTop w:val="0"/>
      <w:marBottom w:val="0"/>
      <w:divBdr>
        <w:top w:val="none" w:sz="0" w:space="0" w:color="auto"/>
        <w:left w:val="none" w:sz="0" w:space="0" w:color="auto"/>
        <w:bottom w:val="none" w:sz="0" w:space="0" w:color="auto"/>
        <w:right w:val="none" w:sz="0" w:space="0" w:color="auto"/>
      </w:divBdr>
    </w:div>
    <w:div w:id="468399821">
      <w:bodyDiv w:val="1"/>
      <w:marLeft w:val="0"/>
      <w:marRight w:val="0"/>
      <w:marTop w:val="0"/>
      <w:marBottom w:val="0"/>
      <w:divBdr>
        <w:top w:val="none" w:sz="0" w:space="0" w:color="auto"/>
        <w:left w:val="none" w:sz="0" w:space="0" w:color="auto"/>
        <w:bottom w:val="none" w:sz="0" w:space="0" w:color="auto"/>
        <w:right w:val="none" w:sz="0" w:space="0" w:color="auto"/>
      </w:divBdr>
    </w:div>
    <w:div w:id="469132093">
      <w:bodyDiv w:val="1"/>
      <w:marLeft w:val="0"/>
      <w:marRight w:val="0"/>
      <w:marTop w:val="0"/>
      <w:marBottom w:val="0"/>
      <w:divBdr>
        <w:top w:val="none" w:sz="0" w:space="0" w:color="auto"/>
        <w:left w:val="none" w:sz="0" w:space="0" w:color="auto"/>
        <w:bottom w:val="none" w:sz="0" w:space="0" w:color="auto"/>
        <w:right w:val="none" w:sz="0" w:space="0" w:color="auto"/>
      </w:divBdr>
    </w:div>
    <w:div w:id="470172425">
      <w:bodyDiv w:val="1"/>
      <w:marLeft w:val="0"/>
      <w:marRight w:val="0"/>
      <w:marTop w:val="0"/>
      <w:marBottom w:val="0"/>
      <w:divBdr>
        <w:top w:val="none" w:sz="0" w:space="0" w:color="auto"/>
        <w:left w:val="none" w:sz="0" w:space="0" w:color="auto"/>
        <w:bottom w:val="none" w:sz="0" w:space="0" w:color="auto"/>
        <w:right w:val="none" w:sz="0" w:space="0" w:color="auto"/>
      </w:divBdr>
    </w:div>
    <w:div w:id="476724491">
      <w:bodyDiv w:val="1"/>
      <w:marLeft w:val="0"/>
      <w:marRight w:val="0"/>
      <w:marTop w:val="0"/>
      <w:marBottom w:val="0"/>
      <w:divBdr>
        <w:top w:val="none" w:sz="0" w:space="0" w:color="auto"/>
        <w:left w:val="none" w:sz="0" w:space="0" w:color="auto"/>
        <w:bottom w:val="none" w:sz="0" w:space="0" w:color="auto"/>
        <w:right w:val="none" w:sz="0" w:space="0" w:color="auto"/>
      </w:divBdr>
    </w:div>
    <w:div w:id="478498134">
      <w:bodyDiv w:val="1"/>
      <w:marLeft w:val="0"/>
      <w:marRight w:val="0"/>
      <w:marTop w:val="0"/>
      <w:marBottom w:val="0"/>
      <w:divBdr>
        <w:top w:val="none" w:sz="0" w:space="0" w:color="auto"/>
        <w:left w:val="none" w:sz="0" w:space="0" w:color="auto"/>
        <w:bottom w:val="none" w:sz="0" w:space="0" w:color="auto"/>
        <w:right w:val="none" w:sz="0" w:space="0" w:color="auto"/>
      </w:divBdr>
    </w:div>
    <w:div w:id="481309517">
      <w:bodyDiv w:val="1"/>
      <w:marLeft w:val="0"/>
      <w:marRight w:val="0"/>
      <w:marTop w:val="0"/>
      <w:marBottom w:val="0"/>
      <w:divBdr>
        <w:top w:val="none" w:sz="0" w:space="0" w:color="auto"/>
        <w:left w:val="none" w:sz="0" w:space="0" w:color="auto"/>
        <w:bottom w:val="none" w:sz="0" w:space="0" w:color="auto"/>
        <w:right w:val="none" w:sz="0" w:space="0" w:color="auto"/>
      </w:divBdr>
    </w:div>
    <w:div w:id="484012651">
      <w:bodyDiv w:val="1"/>
      <w:marLeft w:val="0"/>
      <w:marRight w:val="0"/>
      <w:marTop w:val="0"/>
      <w:marBottom w:val="0"/>
      <w:divBdr>
        <w:top w:val="none" w:sz="0" w:space="0" w:color="auto"/>
        <w:left w:val="none" w:sz="0" w:space="0" w:color="auto"/>
        <w:bottom w:val="none" w:sz="0" w:space="0" w:color="auto"/>
        <w:right w:val="none" w:sz="0" w:space="0" w:color="auto"/>
      </w:divBdr>
    </w:div>
    <w:div w:id="484784081">
      <w:bodyDiv w:val="1"/>
      <w:marLeft w:val="0"/>
      <w:marRight w:val="0"/>
      <w:marTop w:val="0"/>
      <w:marBottom w:val="0"/>
      <w:divBdr>
        <w:top w:val="none" w:sz="0" w:space="0" w:color="auto"/>
        <w:left w:val="none" w:sz="0" w:space="0" w:color="auto"/>
        <w:bottom w:val="none" w:sz="0" w:space="0" w:color="auto"/>
        <w:right w:val="none" w:sz="0" w:space="0" w:color="auto"/>
      </w:divBdr>
    </w:div>
    <w:div w:id="488013437">
      <w:bodyDiv w:val="1"/>
      <w:marLeft w:val="0"/>
      <w:marRight w:val="0"/>
      <w:marTop w:val="0"/>
      <w:marBottom w:val="0"/>
      <w:divBdr>
        <w:top w:val="none" w:sz="0" w:space="0" w:color="auto"/>
        <w:left w:val="none" w:sz="0" w:space="0" w:color="auto"/>
        <w:bottom w:val="none" w:sz="0" w:space="0" w:color="auto"/>
        <w:right w:val="none" w:sz="0" w:space="0" w:color="auto"/>
      </w:divBdr>
    </w:div>
    <w:div w:id="488447571">
      <w:bodyDiv w:val="1"/>
      <w:marLeft w:val="0"/>
      <w:marRight w:val="0"/>
      <w:marTop w:val="0"/>
      <w:marBottom w:val="0"/>
      <w:divBdr>
        <w:top w:val="none" w:sz="0" w:space="0" w:color="auto"/>
        <w:left w:val="none" w:sz="0" w:space="0" w:color="auto"/>
        <w:bottom w:val="none" w:sz="0" w:space="0" w:color="auto"/>
        <w:right w:val="none" w:sz="0" w:space="0" w:color="auto"/>
      </w:divBdr>
    </w:div>
    <w:div w:id="492330338">
      <w:bodyDiv w:val="1"/>
      <w:marLeft w:val="0"/>
      <w:marRight w:val="0"/>
      <w:marTop w:val="0"/>
      <w:marBottom w:val="0"/>
      <w:divBdr>
        <w:top w:val="none" w:sz="0" w:space="0" w:color="auto"/>
        <w:left w:val="none" w:sz="0" w:space="0" w:color="auto"/>
        <w:bottom w:val="none" w:sz="0" w:space="0" w:color="auto"/>
        <w:right w:val="none" w:sz="0" w:space="0" w:color="auto"/>
      </w:divBdr>
    </w:div>
    <w:div w:id="495070524">
      <w:bodyDiv w:val="1"/>
      <w:marLeft w:val="0"/>
      <w:marRight w:val="0"/>
      <w:marTop w:val="0"/>
      <w:marBottom w:val="0"/>
      <w:divBdr>
        <w:top w:val="none" w:sz="0" w:space="0" w:color="auto"/>
        <w:left w:val="none" w:sz="0" w:space="0" w:color="auto"/>
        <w:bottom w:val="none" w:sz="0" w:space="0" w:color="auto"/>
        <w:right w:val="none" w:sz="0" w:space="0" w:color="auto"/>
      </w:divBdr>
    </w:div>
    <w:div w:id="495920475">
      <w:bodyDiv w:val="1"/>
      <w:marLeft w:val="0"/>
      <w:marRight w:val="0"/>
      <w:marTop w:val="0"/>
      <w:marBottom w:val="0"/>
      <w:divBdr>
        <w:top w:val="none" w:sz="0" w:space="0" w:color="auto"/>
        <w:left w:val="none" w:sz="0" w:space="0" w:color="auto"/>
        <w:bottom w:val="none" w:sz="0" w:space="0" w:color="auto"/>
        <w:right w:val="none" w:sz="0" w:space="0" w:color="auto"/>
      </w:divBdr>
    </w:div>
    <w:div w:id="498541398">
      <w:bodyDiv w:val="1"/>
      <w:marLeft w:val="0"/>
      <w:marRight w:val="0"/>
      <w:marTop w:val="0"/>
      <w:marBottom w:val="0"/>
      <w:divBdr>
        <w:top w:val="none" w:sz="0" w:space="0" w:color="auto"/>
        <w:left w:val="none" w:sz="0" w:space="0" w:color="auto"/>
        <w:bottom w:val="none" w:sz="0" w:space="0" w:color="auto"/>
        <w:right w:val="none" w:sz="0" w:space="0" w:color="auto"/>
      </w:divBdr>
    </w:div>
    <w:div w:id="499275094">
      <w:bodyDiv w:val="1"/>
      <w:marLeft w:val="0"/>
      <w:marRight w:val="0"/>
      <w:marTop w:val="0"/>
      <w:marBottom w:val="0"/>
      <w:divBdr>
        <w:top w:val="none" w:sz="0" w:space="0" w:color="auto"/>
        <w:left w:val="none" w:sz="0" w:space="0" w:color="auto"/>
        <w:bottom w:val="none" w:sz="0" w:space="0" w:color="auto"/>
        <w:right w:val="none" w:sz="0" w:space="0" w:color="auto"/>
      </w:divBdr>
    </w:div>
    <w:div w:id="500003063">
      <w:bodyDiv w:val="1"/>
      <w:marLeft w:val="0"/>
      <w:marRight w:val="0"/>
      <w:marTop w:val="0"/>
      <w:marBottom w:val="0"/>
      <w:divBdr>
        <w:top w:val="none" w:sz="0" w:space="0" w:color="auto"/>
        <w:left w:val="none" w:sz="0" w:space="0" w:color="auto"/>
        <w:bottom w:val="none" w:sz="0" w:space="0" w:color="auto"/>
        <w:right w:val="none" w:sz="0" w:space="0" w:color="auto"/>
      </w:divBdr>
    </w:div>
    <w:div w:id="500774760">
      <w:bodyDiv w:val="1"/>
      <w:marLeft w:val="0"/>
      <w:marRight w:val="0"/>
      <w:marTop w:val="0"/>
      <w:marBottom w:val="0"/>
      <w:divBdr>
        <w:top w:val="none" w:sz="0" w:space="0" w:color="auto"/>
        <w:left w:val="none" w:sz="0" w:space="0" w:color="auto"/>
        <w:bottom w:val="none" w:sz="0" w:space="0" w:color="auto"/>
        <w:right w:val="none" w:sz="0" w:space="0" w:color="auto"/>
      </w:divBdr>
    </w:div>
    <w:div w:id="500781443">
      <w:bodyDiv w:val="1"/>
      <w:marLeft w:val="0"/>
      <w:marRight w:val="0"/>
      <w:marTop w:val="0"/>
      <w:marBottom w:val="0"/>
      <w:divBdr>
        <w:top w:val="none" w:sz="0" w:space="0" w:color="auto"/>
        <w:left w:val="none" w:sz="0" w:space="0" w:color="auto"/>
        <w:bottom w:val="none" w:sz="0" w:space="0" w:color="auto"/>
        <w:right w:val="none" w:sz="0" w:space="0" w:color="auto"/>
      </w:divBdr>
    </w:div>
    <w:div w:id="501817578">
      <w:bodyDiv w:val="1"/>
      <w:marLeft w:val="0"/>
      <w:marRight w:val="0"/>
      <w:marTop w:val="0"/>
      <w:marBottom w:val="0"/>
      <w:divBdr>
        <w:top w:val="none" w:sz="0" w:space="0" w:color="auto"/>
        <w:left w:val="none" w:sz="0" w:space="0" w:color="auto"/>
        <w:bottom w:val="none" w:sz="0" w:space="0" w:color="auto"/>
        <w:right w:val="none" w:sz="0" w:space="0" w:color="auto"/>
      </w:divBdr>
    </w:div>
    <w:div w:id="502402084">
      <w:bodyDiv w:val="1"/>
      <w:marLeft w:val="0"/>
      <w:marRight w:val="0"/>
      <w:marTop w:val="0"/>
      <w:marBottom w:val="0"/>
      <w:divBdr>
        <w:top w:val="none" w:sz="0" w:space="0" w:color="auto"/>
        <w:left w:val="none" w:sz="0" w:space="0" w:color="auto"/>
        <w:bottom w:val="none" w:sz="0" w:space="0" w:color="auto"/>
        <w:right w:val="none" w:sz="0" w:space="0" w:color="auto"/>
      </w:divBdr>
    </w:div>
    <w:div w:id="503281514">
      <w:bodyDiv w:val="1"/>
      <w:marLeft w:val="0"/>
      <w:marRight w:val="0"/>
      <w:marTop w:val="0"/>
      <w:marBottom w:val="0"/>
      <w:divBdr>
        <w:top w:val="none" w:sz="0" w:space="0" w:color="auto"/>
        <w:left w:val="none" w:sz="0" w:space="0" w:color="auto"/>
        <w:bottom w:val="none" w:sz="0" w:space="0" w:color="auto"/>
        <w:right w:val="none" w:sz="0" w:space="0" w:color="auto"/>
      </w:divBdr>
    </w:div>
    <w:div w:id="505365388">
      <w:bodyDiv w:val="1"/>
      <w:marLeft w:val="0"/>
      <w:marRight w:val="0"/>
      <w:marTop w:val="0"/>
      <w:marBottom w:val="0"/>
      <w:divBdr>
        <w:top w:val="none" w:sz="0" w:space="0" w:color="auto"/>
        <w:left w:val="none" w:sz="0" w:space="0" w:color="auto"/>
        <w:bottom w:val="none" w:sz="0" w:space="0" w:color="auto"/>
        <w:right w:val="none" w:sz="0" w:space="0" w:color="auto"/>
      </w:divBdr>
    </w:div>
    <w:div w:id="505897829">
      <w:bodyDiv w:val="1"/>
      <w:marLeft w:val="0"/>
      <w:marRight w:val="0"/>
      <w:marTop w:val="0"/>
      <w:marBottom w:val="0"/>
      <w:divBdr>
        <w:top w:val="none" w:sz="0" w:space="0" w:color="auto"/>
        <w:left w:val="none" w:sz="0" w:space="0" w:color="auto"/>
        <w:bottom w:val="none" w:sz="0" w:space="0" w:color="auto"/>
        <w:right w:val="none" w:sz="0" w:space="0" w:color="auto"/>
      </w:divBdr>
    </w:div>
    <w:div w:id="506361505">
      <w:bodyDiv w:val="1"/>
      <w:marLeft w:val="0"/>
      <w:marRight w:val="0"/>
      <w:marTop w:val="0"/>
      <w:marBottom w:val="0"/>
      <w:divBdr>
        <w:top w:val="none" w:sz="0" w:space="0" w:color="auto"/>
        <w:left w:val="none" w:sz="0" w:space="0" w:color="auto"/>
        <w:bottom w:val="none" w:sz="0" w:space="0" w:color="auto"/>
        <w:right w:val="none" w:sz="0" w:space="0" w:color="auto"/>
      </w:divBdr>
    </w:div>
    <w:div w:id="510871431">
      <w:bodyDiv w:val="1"/>
      <w:marLeft w:val="0"/>
      <w:marRight w:val="0"/>
      <w:marTop w:val="0"/>
      <w:marBottom w:val="0"/>
      <w:divBdr>
        <w:top w:val="none" w:sz="0" w:space="0" w:color="auto"/>
        <w:left w:val="none" w:sz="0" w:space="0" w:color="auto"/>
        <w:bottom w:val="none" w:sz="0" w:space="0" w:color="auto"/>
        <w:right w:val="none" w:sz="0" w:space="0" w:color="auto"/>
      </w:divBdr>
    </w:div>
    <w:div w:id="512652163">
      <w:bodyDiv w:val="1"/>
      <w:marLeft w:val="0"/>
      <w:marRight w:val="0"/>
      <w:marTop w:val="0"/>
      <w:marBottom w:val="0"/>
      <w:divBdr>
        <w:top w:val="none" w:sz="0" w:space="0" w:color="auto"/>
        <w:left w:val="none" w:sz="0" w:space="0" w:color="auto"/>
        <w:bottom w:val="none" w:sz="0" w:space="0" w:color="auto"/>
        <w:right w:val="none" w:sz="0" w:space="0" w:color="auto"/>
      </w:divBdr>
    </w:div>
    <w:div w:id="514341081">
      <w:bodyDiv w:val="1"/>
      <w:marLeft w:val="0"/>
      <w:marRight w:val="0"/>
      <w:marTop w:val="0"/>
      <w:marBottom w:val="0"/>
      <w:divBdr>
        <w:top w:val="none" w:sz="0" w:space="0" w:color="auto"/>
        <w:left w:val="none" w:sz="0" w:space="0" w:color="auto"/>
        <w:bottom w:val="none" w:sz="0" w:space="0" w:color="auto"/>
        <w:right w:val="none" w:sz="0" w:space="0" w:color="auto"/>
      </w:divBdr>
    </w:div>
    <w:div w:id="516580213">
      <w:bodyDiv w:val="1"/>
      <w:marLeft w:val="0"/>
      <w:marRight w:val="0"/>
      <w:marTop w:val="0"/>
      <w:marBottom w:val="0"/>
      <w:divBdr>
        <w:top w:val="none" w:sz="0" w:space="0" w:color="auto"/>
        <w:left w:val="none" w:sz="0" w:space="0" w:color="auto"/>
        <w:bottom w:val="none" w:sz="0" w:space="0" w:color="auto"/>
        <w:right w:val="none" w:sz="0" w:space="0" w:color="auto"/>
      </w:divBdr>
    </w:div>
    <w:div w:id="517618435">
      <w:bodyDiv w:val="1"/>
      <w:marLeft w:val="0"/>
      <w:marRight w:val="0"/>
      <w:marTop w:val="0"/>
      <w:marBottom w:val="0"/>
      <w:divBdr>
        <w:top w:val="none" w:sz="0" w:space="0" w:color="auto"/>
        <w:left w:val="none" w:sz="0" w:space="0" w:color="auto"/>
        <w:bottom w:val="none" w:sz="0" w:space="0" w:color="auto"/>
        <w:right w:val="none" w:sz="0" w:space="0" w:color="auto"/>
      </w:divBdr>
    </w:div>
    <w:div w:id="523403119">
      <w:bodyDiv w:val="1"/>
      <w:marLeft w:val="0"/>
      <w:marRight w:val="0"/>
      <w:marTop w:val="0"/>
      <w:marBottom w:val="0"/>
      <w:divBdr>
        <w:top w:val="none" w:sz="0" w:space="0" w:color="auto"/>
        <w:left w:val="none" w:sz="0" w:space="0" w:color="auto"/>
        <w:bottom w:val="none" w:sz="0" w:space="0" w:color="auto"/>
        <w:right w:val="none" w:sz="0" w:space="0" w:color="auto"/>
      </w:divBdr>
    </w:div>
    <w:div w:id="524907020">
      <w:bodyDiv w:val="1"/>
      <w:marLeft w:val="0"/>
      <w:marRight w:val="0"/>
      <w:marTop w:val="0"/>
      <w:marBottom w:val="0"/>
      <w:divBdr>
        <w:top w:val="none" w:sz="0" w:space="0" w:color="auto"/>
        <w:left w:val="none" w:sz="0" w:space="0" w:color="auto"/>
        <w:bottom w:val="none" w:sz="0" w:space="0" w:color="auto"/>
        <w:right w:val="none" w:sz="0" w:space="0" w:color="auto"/>
      </w:divBdr>
    </w:div>
    <w:div w:id="525171549">
      <w:bodyDiv w:val="1"/>
      <w:marLeft w:val="0"/>
      <w:marRight w:val="0"/>
      <w:marTop w:val="0"/>
      <w:marBottom w:val="0"/>
      <w:divBdr>
        <w:top w:val="none" w:sz="0" w:space="0" w:color="auto"/>
        <w:left w:val="none" w:sz="0" w:space="0" w:color="auto"/>
        <w:bottom w:val="none" w:sz="0" w:space="0" w:color="auto"/>
        <w:right w:val="none" w:sz="0" w:space="0" w:color="auto"/>
      </w:divBdr>
    </w:div>
    <w:div w:id="531458773">
      <w:bodyDiv w:val="1"/>
      <w:marLeft w:val="0"/>
      <w:marRight w:val="0"/>
      <w:marTop w:val="0"/>
      <w:marBottom w:val="0"/>
      <w:divBdr>
        <w:top w:val="none" w:sz="0" w:space="0" w:color="auto"/>
        <w:left w:val="none" w:sz="0" w:space="0" w:color="auto"/>
        <w:bottom w:val="none" w:sz="0" w:space="0" w:color="auto"/>
        <w:right w:val="none" w:sz="0" w:space="0" w:color="auto"/>
      </w:divBdr>
    </w:div>
    <w:div w:id="533006210">
      <w:bodyDiv w:val="1"/>
      <w:marLeft w:val="0"/>
      <w:marRight w:val="0"/>
      <w:marTop w:val="0"/>
      <w:marBottom w:val="0"/>
      <w:divBdr>
        <w:top w:val="none" w:sz="0" w:space="0" w:color="auto"/>
        <w:left w:val="none" w:sz="0" w:space="0" w:color="auto"/>
        <w:bottom w:val="none" w:sz="0" w:space="0" w:color="auto"/>
        <w:right w:val="none" w:sz="0" w:space="0" w:color="auto"/>
      </w:divBdr>
    </w:div>
    <w:div w:id="533226539">
      <w:bodyDiv w:val="1"/>
      <w:marLeft w:val="0"/>
      <w:marRight w:val="0"/>
      <w:marTop w:val="0"/>
      <w:marBottom w:val="0"/>
      <w:divBdr>
        <w:top w:val="none" w:sz="0" w:space="0" w:color="auto"/>
        <w:left w:val="none" w:sz="0" w:space="0" w:color="auto"/>
        <w:bottom w:val="none" w:sz="0" w:space="0" w:color="auto"/>
        <w:right w:val="none" w:sz="0" w:space="0" w:color="auto"/>
      </w:divBdr>
    </w:div>
    <w:div w:id="539902522">
      <w:bodyDiv w:val="1"/>
      <w:marLeft w:val="0"/>
      <w:marRight w:val="0"/>
      <w:marTop w:val="0"/>
      <w:marBottom w:val="0"/>
      <w:divBdr>
        <w:top w:val="none" w:sz="0" w:space="0" w:color="auto"/>
        <w:left w:val="none" w:sz="0" w:space="0" w:color="auto"/>
        <w:bottom w:val="none" w:sz="0" w:space="0" w:color="auto"/>
        <w:right w:val="none" w:sz="0" w:space="0" w:color="auto"/>
      </w:divBdr>
    </w:div>
    <w:div w:id="540745811">
      <w:bodyDiv w:val="1"/>
      <w:marLeft w:val="0"/>
      <w:marRight w:val="0"/>
      <w:marTop w:val="0"/>
      <w:marBottom w:val="0"/>
      <w:divBdr>
        <w:top w:val="none" w:sz="0" w:space="0" w:color="auto"/>
        <w:left w:val="none" w:sz="0" w:space="0" w:color="auto"/>
        <w:bottom w:val="none" w:sz="0" w:space="0" w:color="auto"/>
        <w:right w:val="none" w:sz="0" w:space="0" w:color="auto"/>
      </w:divBdr>
    </w:div>
    <w:div w:id="542061346">
      <w:bodyDiv w:val="1"/>
      <w:marLeft w:val="0"/>
      <w:marRight w:val="0"/>
      <w:marTop w:val="0"/>
      <w:marBottom w:val="0"/>
      <w:divBdr>
        <w:top w:val="none" w:sz="0" w:space="0" w:color="auto"/>
        <w:left w:val="none" w:sz="0" w:space="0" w:color="auto"/>
        <w:bottom w:val="none" w:sz="0" w:space="0" w:color="auto"/>
        <w:right w:val="none" w:sz="0" w:space="0" w:color="auto"/>
      </w:divBdr>
    </w:div>
    <w:div w:id="543953524">
      <w:bodyDiv w:val="1"/>
      <w:marLeft w:val="0"/>
      <w:marRight w:val="0"/>
      <w:marTop w:val="0"/>
      <w:marBottom w:val="0"/>
      <w:divBdr>
        <w:top w:val="none" w:sz="0" w:space="0" w:color="auto"/>
        <w:left w:val="none" w:sz="0" w:space="0" w:color="auto"/>
        <w:bottom w:val="none" w:sz="0" w:space="0" w:color="auto"/>
        <w:right w:val="none" w:sz="0" w:space="0" w:color="auto"/>
      </w:divBdr>
    </w:div>
    <w:div w:id="544485585">
      <w:bodyDiv w:val="1"/>
      <w:marLeft w:val="0"/>
      <w:marRight w:val="0"/>
      <w:marTop w:val="0"/>
      <w:marBottom w:val="0"/>
      <w:divBdr>
        <w:top w:val="none" w:sz="0" w:space="0" w:color="auto"/>
        <w:left w:val="none" w:sz="0" w:space="0" w:color="auto"/>
        <w:bottom w:val="none" w:sz="0" w:space="0" w:color="auto"/>
        <w:right w:val="none" w:sz="0" w:space="0" w:color="auto"/>
      </w:divBdr>
    </w:div>
    <w:div w:id="546648495">
      <w:bodyDiv w:val="1"/>
      <w:marLeft w:val="0"/>
      <w:marRight w:val="0"/>
      <w:marTop w:val="0"/>
      <w:marBottom w:val="0"/>
      <w:divBdr>
        <w:top w:val="none" w:sz="0" w:space="0" w:color="auto"/>
        <w:left w:val="none" w:sz="0" w:space="0" w:color="auto"/>
        <w:bottom w:val="none" w:sz="0" w:space="0" w:color="auto"/>
        <w:right w:val="none" w:sz="0" w:space="0" w:color="auto"/>
      </w:divBdr>
    </w:div>
    <w:div w:id="548955782">
      <w:bodyDiv w:val="1"/>
      <w:marLeft w:val="0"/>
      <w:marRight w:val="0"/>
      <w:marTop w:val="0"/>
      <w:marBottom w:val="0"/>
      <w:divBdr>
        <w:top w:val="none" w:sz="0" w:space="0" w:color="auto"/>
        <w:left w:val="none" w:sz="0" w:space="0" w:color="auto"/>
        <w:bottom w:val="none" w:sz="0" w:space="0" w:color="auto"/>
        <w:right w:val="none" w:sz="0" w:space="0" w:color="auto"/>
      </w:divBdr>
    </w:div>
    <w:div w:id="549919240">
      <w:bodyDiv w:val="1"/>
      <w:marLeft w:val="0"/>
      <w:marRight w:val="0"/>
      <w:marTop w:val="0"/>
      <w:marBottom w:val="0"/>
      <w:divBdr>
        <w:top w:val="none" w:sz="0" w:space="0" w:color="auto"/>
        <w:left w:val="none" w:sz="0" w:space="0" w:color="auto"/>
        <w:bottom w:val="none" w:sz="0" w:space="0" w:color="auto"/>
        <w:right w:val="none" w:sz="0" w:space="0" w:color="auto"/>
      </w:divBdr>
    </w:div>
    <w:div w:id="551504792">
      <w:bodyDiv w:val="1"/>
      <w:marLeft w:val="0"/>
      <w:marRight w:val="0"/>
      <w:marTop w:val="0"/>
      <w:marBottom w:val="0"/>
      <w:divBdr>
        <w:top w:val="none" w:sz="0" w:space="0" w:color="auto"/>
        <w:left w:val="none" w:sz="0" w:space="0" w:color="auto"/>
        <w:bottom w:val="none" w:sz="0" w:space="0" w:color="auto"/>
        <w:right w:val="none" w:sz="0" w:space="0" w:color="auto"/>
      </w:divBdr>
    </w:div>
    <w:div w:id="553002820">
      <w:bodyDiv w:val="1"/>
      <w:marLeft w:val="0"/>
      <w:marRight w:val="0"/>
      <w:marTop w:val="0"/>
      <w:marBottom w:val="0"/>
      <w:divBdr>
        <w:top w:val="none" w:sz="0" w:space="0" w:color="auto"/>
        <w:left w:val="none" w:sz="0" w:space="0" w:color="auto"/>
        <w:bottom w:val="none" w:sz="0" w:space="0" w:color="auto"/>
        <w:right w:val="none" w:sz="0" w:space="0" w:color="auto"/>
      </w:divBdr>
    </w:div>
    <w:div w:id="553394580">
      <w:bodyDiv w:val="1"/>
      <w:marLeft w:val="0"/>
      <w:marRight w:val="0"/>
      <w:marTop w:val="0"/>
      <w:marBottom w:val="0"/>
      <w:divBdr>
        <w:top w:val="none" w:sz="0" w:space="0" w:color="auto"/>
        <w:left w:val="none" w:sz="0" w:space="0" w:color="auto"/>
        <w:bottom w:val="none" w:sz="0" w:space="0" w:color="auto"/>
        <w:right w:val="none" w:sz="0" w:space="0" w:color="auto"/>
      </w:divBdr>
    </w:div>
    <w:div w:id="555511240">
      <w:bodyDiv w:val="1"/>
      <w:marLeft w:val="0"/>
      <w:marRight w:val="0"/>
      <w:marTop w:val="0"/>
      <w:marBottom w:val="0"/>
      <w:divBdr>
        <w:top w:val="none" w:sz="0" w:space="0" w:color="auto"/>
        <w:left w:val="none" w:sz="0" w:space="0" w:color="auto"/>
        <w:bottom w:val="none" w:sz="0" w:space="0" w:color="auto"/>
        <w:right w:val="none" w:sz="0" w:space="0" w:color="auto"/>
      </w:divBdr>
    </w:div>
    <w:div w:id="555549594">
      <w:bodyDiv w:val="1"/>
      <w:marLeft w:val="0"/>
      <w:marRight w:val="0"/>
      <w:marTop w:val="0"/>
      <w:marBottom w:val="0"/>
      <w:divBdr>
        <w:top w:val="none" w:sz="0" w:space="0" w:color="auto"/>
        <w:left w:val="none" w:sz="0" w:space="0" w:color="auto"/>
        <w:bottom w:val="none" w:sz="0" w:space="0" w:color="auto"/>
        <w:right w:val="none" w:sz="0" w:space="0" w:color="auto"/>
      </w:divBdr>
    </w:div>
    <w:div w:id="556089658">
      <w:bodyDiv w:val="1"/>
      <w:marLeft w:val="0"/>
      <w:marRight w:val="0"/>
      <w:marTop w:val="0"/>
      <w:marBottom w:val="0"/>
      <w:divBdr>
        <w:top w:val="none" w:sz="0" w:space="0" w:color="auto"/>
        <w:left w:val="none" w:sz="0" w:space="0" w:color="auto"/>
        <w:bottom w:val="none" w:sz="0" w:space="0" w:color="auto"/>
        <w:right w:val="none" w:sz="0" w:space="0" w:color="auto"/>
      </w:divBdr>
    </w:div>
    <w:div w:id="561523941">
      <w:bodyDiv w:val="1"/>
      <w:marLeft w:val="0"/>
      <w:marRight w:val="0"/>
      <w:marTop w:val="0"/>
      <w:marBottom w:val="0"/>
      <w:divBdr>
        <w:top w:val="none" w:sz="0" w:space="0" w:color="auto"/>
        <w:left w:val="none" w:sz="0" w:space="0" w:color="auto"/>
        <w:bottom w:val="none" w:sz="0" w:space="0" w:color="auto"/>
        <w:right w:val="none" w:sz="0" w:space="0" w:color="auto"/>
      </w:divBdr>
    </w:div>
    <w:div w:id="562760608">
      <w:bodyDiv w:val="1"/>
      <w:marLeft w:val="0"/>
      <w:marRight w:val="0"/>
      <w:marTop w:val="0"/>
      <w:marBottom w:val="0"/>
      <w:divBdr>
        <w:top w:val="none" w:sz="0" w:space="0" w:color="auto"/>
        <w:left w:val="none" w:sz="0" w:space="0" w:color="auto"/>
        <w:bottom w:val="none" w:sz="0" w:space="0" w:color="auto"/>
        <w:right w:val="none" w:sz="0" w:space="0" w:color="auto"/>
      </w:divBdr>
    </w:div>
    <w:div w:id="564145820">
      <w:bodyDiv w:val="1"/>
      <w:marLeft w:val="0"/>
      <w:marRight w:val="0"/>
      <w:marTop w:val="0"/>
      <w:marBottom w:val="0"/>
      <w:divBdr>
        <w:top w:val="none" w:sz="0" w:space="0" w:color="auto"/>
        <w:left w:val="none" w:sz="0" w:space="0" w:color="auto"/>
        <w:bottom w:val="none" w:sz="0" w:space="0" w:color="auto"/>
        <w:right w:val="none" w:sz="0" w:space="0" w:color="auto"/>
      </w:divBdr>
    </w:div>
    <w:div w:id="564489291">
      <w:bodyDiv w:val="1"/>
      <w:marLeft w:val="0"/>
      <w:marRight w:val="0"/>
      <w:marTop w:val="0"/>
      <w:marBottom w:val="0"/>
      <w:divBdr>
        <w:top w:val="none" w:sz="0" w:space="0" w:color="auto"/>
        <w:left w:val="none" w:sz="0" w:space="0" w:color="auto"/>
        <w:bottom w:val="none" w:sz="0" w:space="0" w:color="auto"/>
        <w:right w:val="none" w:sz="0" w:space="0" w:color="auto"/>
      </w:divBdr>
    </w:div>
    <w:div w:id="568153859">
      <w:bodyDiv w:val="1"/>
      <w:marLeft w:val="0"/>
      <w:marRight w:val="0"/>
      <w:marTop w:val="0"/>
      <w:marBottom w:val="0"/>
      <w:divBdr>
        <w:top w:val="none" w:sz="0" w:space="0" w:color="auto"/>
        <w:left w:val="none" w:sz="0" w:space="0" w:color="auto"/>
        <w:bottom w:val="none" w:sz="0" w:space="0" w:color="auto"/>
        <w:right w:val="none" w:sz="0" w:space="0" w:color="auto"/>
      </w:divBdr>
    </w:div>
    <w:div w:id="569460872">
      <w:bodyDiv w:val="1"/>
      <w:marLeft w:val="0"/>
      <w:marRight w:val="0"/>
      <w:marTop w:val="0"/>
      <w:marBottom w:val="0"/>
      <w:divBdr>
        <w:top w:val="none" w:sz="0" w:space="0" w:color="auto"/>
        <w:left w:val="none" w:sz="0" w:space="0" w:color="auto"/>
        <w:bottom w:val="none" w:sz="0" w:space="0" w:color="auto"/>
        <w:right w:val="none" w:sz="0" w:space="0" w:color="auto"/>
      </w:divBdr>
    </w:div>
    <w:div w:id="571934718">
      <w:bodyDiv w:val="1"/>
      <w:marLeft w:val="0"/>
      <w:marRight w:val="0"/>
      <w:marTop w:val="0"/>
      <w:marBottom w:val="0"/>
      <w:divBdr>
        <w:top w:val="none" w:sz="0" w:space="0" w:color="auto"/>
        <w:left w:val="none" w:sz="0" w:space="0" w:color="auto"/>
        <w:bottom w:val="none" w:sz="0" w:space="0" w:color="auto"/>
        <w:right w:val="none" w:sz="0" w:space="0" w:color="auto"/>
      </w:divBdr>
    </w:div>
    <w:div w:id="572542474">
      <w:bodyDiv w:val="1"/>
      <w:marLeft w:val="0"/>
      <w:marRight w:val="0"/>
      <w:marTop w:val="0"/>
      <w:marBottom w:val="0"/>
      <w:divBdr>
        <w:top w:val="none" w:sz="0" w:space="0" w:color="auto"/>
        <w:left w:val="none" w:sz="0" w:space="0" w:color="auto"/>
        <w:bottom w:val="none" w:sz="0" w:space="0" w:color="auto"/>
        <w:right w:val="none" w:sz="0" w:space="0" w:color="auto"/>
      </w:divBdr>
    </w:div>
    <w:div w:id="573931178">
      <w:bodyDiv w:val="1"/>
      <w:marLeft w:val="0"/>
      <w:marRight w:val="0"/>
      <w:marTop w:val="0"/>
      <w:marBottom w:val="0"/>
      <w:divBdr>
        <w:top w:val="none" w:sz="0" w:space="0" w:color="auto"/>
        <w:left w:val="none" w:sz="0" w:space="0" w:color="auto"/>
        <w:bottom w:val="none" w:sz="0" w:space="0" w:color="auto"/>
        <w:right w:val="none" w:sz="0" w:space="0" w:color="auto"/>
      </w:divBdr>
    </w:div>
    <w:div w:id="574170015">
      <w:bodyDiv w:val="1"/>
      <w:marLeft w:val="0"/>
      <w:marRight w:val="0"/>
      <w:marTop w:val="0"/>
      <w:marBottom w:val="0"/>
      <w:divBdr>
        <w:top w:val="none" w:sz="0" w:space="0" w:color="auto"/>
        <w:left w:val="none" w:sz="0" w:space="0" w:color="auto"/>
        <w:bottom w:val="none" w:sz="0" w:space="0" w:color="auto"/>
        <w:right w:val="none" w:sz="0" w:space="0" w:color="auto"/>
      </w:divBdr>
    </w:div>
    <w:div w:id="576093483">
      <w:bodyDiv w:val="1"/>
      <w:marLeft w:val="0"/>
      <w:marRight w:val="0"/>
      <w:marTop w:val="0"/>
      <w:marBottom w:val="0"/>
      <w:divBdr>
        <w:top w:val="none" w:sz="0" w:space="0" w:color="auto"/>
        <w:left w:val="none" w:sz="0" w:space="0" w:color="auto"/>
        <w:bottom w:val="none" w:sz="0" w:space="0" w:color="auto"/>
        <w:right w:val="none" w:sz="0" w:space="0" w:color="auto"/>
      </w:divBdr>
    </w:div>
    <w:div w:id="576281276">
      <w:bodyDiv w:val="1"/>
      <w:marLeft w:val="0"/>
      <w:marRight w:val="0"/>
      <w:marTop w:val="0"/>
      <w:marBottom w:val="0"/>
      <w:divBdr>
        <w:top w:val="none" w:sz="0" w:space="0" w:color="auto"/>
        <w:left w:val="none" w:sz="0" w:space="0" w:color="auto"/>
        <w:bottom w:val="none" w:sz="0" w:space="0" w:color="auto"/>
        <w:right w:val="none" w:sz="0" w:space="0" w:color="auto"/>
      </w:divBdr>
    </w:div>
    <w:div w:id="577250291">
      <w:bodyDiv w:val="1"/>
      <w:marLeft w:val="0"/>
      <w:marRight w:val="0"/>
      <w:marTop w:val="0"/>
      <w:marBottom w:val="0"/>
      <w:divBdr>
        <w:top w:val="none" w:sz="0" w:space="0" w:color="auto"/>
        <w:left w:val="none" w:sz="0" w:space="0" w:color="auto"/>
        <w:bottom w:val="none" w:sz="0" w:space="0" w:color="auto"/>
        <w:right w:val="none" w:sz="0" w:space="0" w:color="auto"/>
      </w:divBdr>
    </w:div>
    <w:div w:id="578366408">
      <w:bodyDiv w:val="1"/>
      <w:marLeft w:val="0"/>
      <w:marRight w:val="0"/>
      <w:marTop w:val="0"/>
      <w:marBottom w:val="0"/>
      <w:divBdr>
        <w:top w:val="none" w:sz="0" w:space="0" w:color="auto"/>
        <w:left w:val="none" w:sz="0" w:space="0" w:color="auto"/>
        <w:bottom w:val="none" w:sz="0" w:space="0" w:color="auto"/>
        <w:right w:val="none" w:sz="0" w:space="0" w:color="auto"/>
      </w:divBdr>
    </w:div>
    <w:div w:id="581065350">
      <w:bodyDiv w:val="1"/>
      <w:marLeft w:val="0"/>
      <w:marRight w:val="0"/>
      <w:marTop w:val="0"/>
      <w:marBottom w:val="0"/>
      <w:divBdr>
        <w:top w:val="none" w:sz="0" w:space="0" w:color="auto"/>
        <w:left w:val="none" w:sz="0" w:space="0" w:color="auto"/>
        <w:bottom w:val="none" w:sz="0" w:space="0" w:color="auto"/>
        <w:right w:val="none" w:sz="0" w:space="0" w:color="auto"/>
      </w:divBdr>
    </w:div>
    <w:div w:id="583147305">
      <w:bodyDiv w:val="1"/>
      <w:marLeft w:val="0"/>
      <w:marRight w:val="0"/>
      <w:marTop w:val="0"/>
      <w:marBottom w:val="0"/>
      <w:divBdr>
        <w:top w:val="none" w:sz="0" w:space="0" w:color="auto"/>
        <w:left w:val="none" w:sz="0" w:space="0" w:color="auto"/>
        <w:bottom w:val="none" w:sz="0" w:space="0" w:color="auto"/>
        <w:right w:val="none" w:sz="0" w:space="0" w:color="auto"/>
      </w:divBdr>
    </w:div>
    <w:div w:id="584147563">
      <w:bodyDiv w:val="1"/>
      <w:marLeft w:val="0"/>
      <w:marRight w:val="0"/>
      <w:marTop w:val="0"/>
      <w:marBottom w:val="0"/>
      <w:divBdr>
        <w:top w:val="none" w:sz="0" w:space="0" w:color="auto"/>
        <w:left w:val="none" w:sz="0" w:space="0" w:color="auto"/>
        <w:bottom w:val="none" w:sz="0" w:space="0" w:color="auto"/>
        <w:right w:val="none" w:sz="0" w:space="0" w:color="auto"/>
      </w:divBdr>
    </w:div>
    <w:div w:id="585916864">
      <w:bodyDiv w:val="1"/>
      <w:marLeft w:val="0"/>
      <w:marRight w:val="0"/>
      <w:marTop w:val="0"/>
      <w:marBottom w:val="0"/>
      <w:divBdr>
        <w:top w:val="none" w:sz="0" w:space="0" w:color="auto"/>
        <w:left w:val="none" w:sz="0" w:space="0" w:color="auto"/>
        <w:bottom w:val="none" w:sz="0" w:space="0" w:color="auto"/>
        <w:right w:val="none" w:sz="0" w:space="0" w:color="auto"/>
      </w:divBdr>
    </w:div>
    <w:div w:id="587730888">
      <w:bodyDiv w:val="1"/>
      <w:marLeft w:val="0"/>
      <w:marRight w:val="0"/>
      <w:marTop w:val="0"/>
      <w:marBottom w:val="0"/>
      <w:divBdr>
        <w:top w:val="none" w:sz="0" w:space="0" w:color="auto"/>
        <w:left w:val="none" w:sz="0" w:space="0" w:color="auto"/>
        <w:bottom w:val="none" w:sz="0" w:space="0" w:color="auto"/>
        <w:right w:val="none" w:sz="0" w:space="0" w:color="auto"/>
      </w:divBdr>
    </w:div>
    <w:div w:id="588734217">
      <w:bodyDiv w:val="1"/>
      <w:marLeft w:val="0"/>
      <w:marRight w:val="0"/>
      <w:marTop w:val="0"/>
      <w:marBottom w:val="0"/>
      <w:divBdr>
        <w:top w:val="none" w:sz="0" w:space="0" w:color="auto"/>
        <w:left w:val="none" w:sz="0" w:space="0" w:color="auto"/>
        <w:bottom w:val="none" w:sz="0" w:space="0" w:color="auto"/>
        <w:right w:val="none" w:sz="0" w:space="0" w:color="auto"/>
      </w:divBdr>
    </w:div>
    <w:div w:id="589847864">
      <w:bodyDiv w:val="1"/>
      <w:marLeft w:val="0"/>
      <w:marRight w:val="0"/>
      <w:marTop w:val="0"/>
      <w:marBottom w:val="0"/>
      <w:divBdr>
        <w:top w:val="none" w:sz="0" w:space="0" w:color="auto"/>
        <w:left w:val="none" w:sz="0" w:space="0" w:color="auto"/>
        <w:bottom w:val="none" w:sz="0" w:space="0" w:color="auto"/>
        <w:right w:val="none" w:sz="0" w:space="0" w:color="auto"/>
      </w:divBdr>
    </w:div>
    <w:div w:id="595479169">
      <w:bodyDiv w:val="1"/>
      <w:marLeft w:val="0"/>
      <w:marRight w:val="0"/>
      <w:marTop w:val="0"/>
      <w:marBottom w:val="0"/>
      <w:divBdr>
        <w:top w:val="none" w:sz="0" w:space="0" w:color="auto"/>
        <w:left w:val="none" w:sz="0" w:space="0" w:color="auto"/>
        <w:bottom w:val="none" w:sz="0" w:space="0" w:color="auto"/>
        <w:right w:val="none" w:sz="0" w:space="0" w:color="auto"/>
      </w:divBdr>
    </w:div>
    <w:div w:id="597103199">
      <w:bodyDiv w:val="1"/>
      <w:marLeft w:val="0"/>
      <w:marRight w:val="0"/>
      <w:marTop w:val="0"/>
      <w:marBottom w:val="0"/>
      <w:divBdr>
        <w:top w:val="none" w:sz="0" w:space="0" w:color="auto"/>
        <w:left w:val="none" w:sz="0" w:space="0" w:color="auto"/>
        <w:bottom w:val="none" w:sz="0" w:space="0" w:color="auto"/>
        <w:right w:val="none" w:sz="0" w:space="0" w:color="auto"/>
      </w:divBdr>
    </w:div>
    <w:div w:id="597833241">
      <w:bodyDiv w:val="1"/>
      <w:marLeft w:val="0"/>
      <w:marRight w:val="0"/>
      <w:marTop w:val="0"/>
      <w:marBottom w:val="0"/>
      <w:divBdr>
        <w:top w:val="none" w:sz="0" w:space="0" w:color="auto"/>
        <w:left w:val="none" w:sz="0" w:space="0" w:color="auto"/>
        <w:bottom w:val="none" w:sz="0" w:space="0" w:color="auto"/>
        <w:right w:val="none" w:sz="0" w:space="0" w:color="auto"/>
      </w:divBdr>
    </w:div>
    <w:div w:id="605306776">
      <w:bodyDiv w:val="1"/>
      <w:marLeft w:val="0"/>
      <w:marRight w:val="0"/>
      <w:marTop w:val="0"/>
      <w:marBottom w:val="0"/>
      <w:divBdr>
        <w:top w:val="none" w:sz="0" w:space="0" w:color="auto"/>
        <w:left w:val="none" w:sz="0" w:space="0" w:color="auto"/>
        <w:bottom w:val="none" w:sz="0" w:space="0" w:color="auto"/>
        <w:right w:val="none" w:sz="0" w:space="0" w:color="auto"/>
      </w:divBdr>
    </w:div>
    <w:div w:id="607466027">
      <w:bodyDiv w:val="1"/>
      <w:marLeft w:val="0"/>
      <w:marRight w:val="0"/>
      <w:marTop w:val="0"/>
      <w:marBottom w:val="0"/>
      <w:divBdr>
        <w:top w:val="none" w:sz="0" w:space="0" w:color="auto"/>
        <w:left w:val="none" w:sz="0" w:space="0" w:color="auto"/>
        <w:bottom w:val="none" w:sz="0" w:space="0" w:color="auto"/>
        <w:right w:val="none" w:sz="0" w:space="0" w:color="auto"/>
      </w:divBdr>
    </w:div>
    <w:div w:id="607665544">
      <w:bodyDiv w:val="1"/>
      <w:marLeft w:val="0"/>
      <w:marRight w:val="0"/>
      <w:marTop w:val="0"/>
      <w:marBottom w:val="0"/>
      <w:divBdr>
        <w:top w:val="none" w:sz="0" w:space="0" w:color="auto"/>
        <w:left w:val="none" w:sz="0" w:space="0" w:color="auto"/>
        <w:bottom w:val="none" w:sz="0" w:space="0" w:color="auto"/>
        <w:right w:val="none" w:sz="0" w:space="0" w:color="auto"/>
      </w:divBdr>
    </w:div>
    <w:div w:id="608121034">
      <w:bodyDiv w:val="1"/>
      <w:marLeft w:val="0"/>
      <w:marRight w:val="0"/>
      <w:marTop w:val="0"/>
      <w:marBottom w:val="0"/>
      <w:divBdr>
        <w:top w:val="none" w:sz="0" w:space="0" w:color="auto"/>
        <w:left w:val="none" w:sz="0" w:space="0" w:color="auto"/>
        <w:bottom w:val="none" w:sz="0" w:space="0" w:color="auto"/>
        <w:right w:val="none" w:sz="0" w:space="0" w:color="auto"/>
      </w:divBdr>
    </w:div>
    <w:div w:id="608316607">
      <w:bodyDiv w:val="1"/>
      <w:marLeft w:val="0"/>
      <w:marRight w:val="0"/>
      <w:marTop w:val="0"/>
      <w:marBottom w:val="0"/>
      <w:divBdr>
        <w:top w:val="none" w:sz="0" w:space="0" w:color="auto"/>
        <w:left w:val="none" w:sz="0" w:space="0" w:color="auto"/>
        <w:bottom w:val="none" w:sz="0" w:space="0" w:color="auto"/>
        <w:right w:val="none" w:sz="0" w:space="0" w:color="auto"/>
      </w:divBdr>
    </w:div>
    <w:div w:id="609243474">
      <w:bodyDiv w:val="1"/>
      <w:marLeft w:val="0"/>
      <w:marRight w:val="0"/>
      <w:marTop w:val="0"/>
      <w:marBottom w:val="0"/>
      <w:divBdr>
        <w:top w:val="none" w:sz="0" w:space="0" w:color="auto"/>
        <w:left w:val="none" w:sz="0" w:space="0" w:color="auto"/>
        <w:bottom w:val="none" w:sz="0" w:space="0" w:color="auto"/>
        <w:right w:val="none" w:sz="0" w:space="0" w:color="auto"/>
      </w:divBdr>
    </w:div>
    <w:div w:id="609896329">
      <w:bodyDiv w:val="1"/>
      <w:marLeft w:val="0"/>
      <w:marRight w:val="0"/>
      <w:marTop w:val="0"/>
      <w:marBottom w:val="0"/>
      <w:divBdr>
        <w:top w:val="none" w:sz="0" w:space="0" w:color="auto"/>
        <w:left w:val="none" w:sz="0" w:space="0" w:color="auto"/>
        <w:bottom w:val="none" w:sz="0" w:space="0" w:color="auto"/>
        <w:right w:val="none" w:sz="0" w:space="0" w:color="auto"/>
      </w:divBdr>
      <w:divsChild>
        <w:div w:id="968708663">
          <w:marLeft w:val="0"/>
          <w:marRight w:val="0"/>
          <w:marTop w:val="0"/>
          <w:marBottom w:val="0"/>
          <w:divBdr>
            <w:top w:val="none" w:sz="0" w:space="0" w:color="auto"/>
            <w:left w:val="none" w:sz="0" w:space="0" w:color="auto"/>
            <w:bottom w:val="none" w:sz="0" w:space="0" w:color="auto"/>
            <w:right w:val="none" w:sz="0" w:space="0" w:color="auto"/>
          </w:divBdr>
          <w:divsChild>
            <w:div w:id="1316186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864134">
      <w:bodyDiv w:val="1"/>
      <w:marLeft w:val="0"/>
      <w:marRight w:val="0"/>
      <w:marTop w:val="0"/>
      <w:marBottom w:val="0"/>
      <w:divBdr>
        <w:top w:val="none" w:sz="0" w:space="0" w:color="auto"/>
        <w:left w:val="none" w:sz="0" w:space="0" w:color="auto"/>
        <w:bottom w:val="none" w:sz="0" w:space="0" w:color="auto"/>
        <w:right w:val="none" w:sz="0" w:space="0" w:color="auto"/>
      </w:divBdr>
    </w:div>
    <w:div w:id="616527812">
      <w:bodyDiv w:val="1"/>
      <w:marLeft w:val="0"/>
      <w:marRight w:val="0"/>
      <w:marTop w:val="0"/>
      <w:marBottom w:val="0"/>
      <w:divBdr>
        <w:top w:val="none" w:sz="0" w:space="0" w:color="auto"/>
        <w:left w:val="none" w:sz="0" w:space="0" w:color="auto"/>
        <w:bottom w:val="none" w:sz="0" w:space="0" w:color="auto"/>
        <w:right w:val="none" w:sz="0" w:space="0" w:color="auto"/>
      </w:divBdr>
    </w:div>
    <w:div w:id="618416455">
      <w:bodyDiv w:val="1"/>
      <w:marLeft w:val="0"/>
      <w:marRight w:val="0"/>
      <w:marTop w:val="0"/>
      <w:marBottom w:val="0"/>
      <w:divBdr>
        <w:top w:val="none" w:sz="0" w:space="0" w:color="auto"/>
        <w:left w:val="none" w:sz="0" w:space="0" w:color="auto"/>
        <w:bottom w:val="none" w:sz="0" w:space="0" w:color="auto"/>
        <w:right w:val="none" w:sz="0" w:space="0" w:color="auto"/>
      </w:divBdr>
    </w:div>
    <w:div w:id="619536377">
      <w:bodyDiv w:val="1"/>
      <w:marLeft w:val="0"/>
      <w:marRight w:val="0"/>
      <w:marTop w:val="0"/>
      <w:marBottom w:val="0"/>
      <w:divBdr>
        <w:top w:val="none" w:sz="0" w:space="0" w:color="auto"/>
        <w:left w:val="none" w:sz="0" w:space="0" w:color="auto"/>
        <w:bottom w:val="none" w:sz="0" w:space="0" w:color="auto"/>
        <w:right w:val="none" w:sz="0" w:space="0" w:color="auto"/>
      </w:divBdr>
    </w:div>
    <w:div w:id="627400653">
      <w:bodyDiv w:val="1"/>
      <w:marLeft w:val="0"/>
      <w:marRight w:val="0"/>
      <w:marTop w:val="0"/>
      <w:marBottom w:val="0"/>
      <w:divBdr>
        <w:top w:val="none" w:sz="0" w:space="0" w:color="auto"/>
        <w:left w:val="none" w:sz="0" w:space="0" w:color="auto"/>
        <w:bottom w:val="none" w:sz="0" w:space="0" w:color="auto"/>
        <w:right w:val="none" w:sz="0" w:space="0" w:color="auto"/>
      </w:divBdr>
    </w:div>
    <w:div w:id="628707403">
      <w:bodyDiv w:val="1"/>
      <w:marLeft w:val="0"/>
      <w:marRight w:val="0"/>
      <w:marTop w:val="0"/>
      <w:marBottom w:val="0"/>
      <w:divBdr>
        <w:top w:val="none" w:sz="0" w:space="0" w:color="auto"/>
        <w:left w:val="none" w:sz="0" w:space="0" w:color="auto"/>
        <w:bottom w:val="none" w:sz="0" w:space="0" w:color="auto"/>
        <w:right w:val="none" w:sz="0" w:space="0" w:color="auto"/>
      </w:divBdr>
    </w:div>
    <w:div w:id="630012688">
      <w:bodyDiv w:val="1"/>
      <w:marLeft w:val="0"/>
      <w:marRight w:val="0"/>
      <w:marTop w:val="0"/>
      <w:marBottom w:val="0"/>
      <w:divBdr>
        <w:top w:val="none" w:sz="0" w:space="0" w:color="auto"/>
        <w:left w:val="none" w:sz="0" w:space="0" w:color="auto"/>
        <w:bottom w:val="none" w:sz="0" w:space="0" w:color="auto"/>
        <w:right w:val="none" w:sz="0" w:space="0" w:color="auto"/>
      </w:divBdr>
    </w:div>
    <w:div w:id="630866230">
      <w:bodyDiv w:val="1"/>
      <w:marLeft w:val="0"/>
      <w:marRight w:val="0"/>
      <w:marTop w:val="0"/>
      <w:marBottom w:val="0"/>
      <w:divBdr>
        <w:top w:val="none" w:sz="0" w:space="0" w:color="auto"/>
        <w:left w:val="none" w:sz="0" w:space="0" w:color="auto"/>
        <w:bottom w:val="none" w:sz="0" w:space="0" w:color="auto"/>
        <w:right w:val="none" w:sz="0" w:space="0" w:color="auto"/>
      </w:divBdr>
    </w:div>
    <w:div w:id="633220266">
      <w:bodyDiv w:val="1"/>
      <w:marLeft w:val="0"/>
      <w:marRight w:val="0"/>
      <w:marTop w:val="0"/>
      <w:marBottom w:val="0"/>
      <w:divBdr>
        <w:top w:val="none" w:sz="0" w:space="0" w:color="auto"/>
        <w:left w:val="none" w:sz="0" w:space="0" w:color="auto"/>
        <w:bottom w:val="none" w:sz="0" w:space="0" w:color="auto"/>
        <w:right w:val="none" w:sz="0" w:space="0" w:color="auto"/>
      </w:divBdr>
    </w:div>
    <w:div w:id="633489485">
      <w:bodyDiv w:val="1"/>
      <w:marLeft w:val="0"/>
      <w:marRight w:val="0"/>
      <w:marTop w:val="0"/>
      <w:marBottom w:val="0"/>
      <w:divBdr>
        <w:top w:val="none" w:sz="0" w:space="0" w:color="auto"/>
        <w:left w:val="none" w:sz="0" w:space="0" w:color="auto"/>
        <w:bottom w:val="none" w:sz="0" w:space="0" w:color="auto"/>
        <w:right w:val="none" w:sz="0" w:space="0" w:color="auto"/>
      </w:divBdr>
    </w:div>
    <w:div w:id="634024424">
      <w:bodyDiv w:val="1"/>
      <w:marLeft w:val="0"/>
      <w:marRight w:val="0"/>
      <w:marTop w:val="0"/>
      <w:marBottom w:val="0"/>
      <w:divBdr>
        <w:top w:val="none" w:sz="0" w:space="0" w:color="auto"/>
        <w:left w:val="none" w:sz="0" w:space="0" w:color="auto"/>
        <w:bottom w:val="none" w:sz="0" w:space="0" w:color="auto"/>
        <w:right w:val="none" w:sz="0" w:space="0" w:color="auto"/>
      </w:divBdr>
    </w:div>
    <w:div w:id="634145855">
      <w:bodyDiv w:val="1"/>
      <w:marLeft w:val="0"/>
      <w:marRight w:val="0"/>
      <w:marTop w:val="0"/>
      <w:marBottom w:val="0"/>
      <w:divBdr>
        <w:top w:val="none" w:sz="0" w:space="0" w:color="auto"/>
        <w:left w:val="none" w:sz="0" w:space="0" w:color="auto"/>
        <w:bottom w:val="none" w:sz="0" w:space="0" w:color="auto"/>
        <w:right w:val="none" w:sz="0" w:space="0" w:color="auto"/>
      </w:divBdr>
    </w:div>
    <w:div w:id="641423949">
      <w:bodyDiv w:val="1"/>
      <w:marLeft w:val="0"/>
      <w:marRight w:val="0"/>
      <w:marTop w:val="0"/>
      <w:marBottom w:val="0"/>
      <w:divBdr>
        <w:top w:val="none" w:sz="0" w:space="0" w:color="auto"/>
        <w:left w:val="none" w:sz="0" w:space="0" w:color="auto"/>
        <w:bottom w:val="none" w:sz="0" w:space="0" w:color="auto"/>
        <w:right w:val="none" w:sz="0" w:space="0" w:color="auto"/>
      </w:divBdr>
    </w:div>
    <w:div w:id="643387585">
      <w:bodyDiv w:val="1"/>
      <w:marLeft w:val="0"/>
      <w:marRight w:val="0"/>
      <w:marTop w:val="0"/>
      <w:marBottom w:val="0"/>
      <w:divBdr>
        <w:top w:val="none" w:sz="0" w:space="0" w:color="auto"/>
        <w:left w:val="none" w:sz="0" w:space="0" w:color="auto"/>
        <w:bottom w:val="none" w:sz="0" w:space="0" w:color="auto"/>
        <w:right w:val="none" w:sz="0" w:space="0" w:color="auto"/>
      </w:divBdr>
    </w:div>
    <w:div w:id="651256322">
      <w:bodyDiv w:val="1"/>
      <w:marLeft w:val="0"/>
      <w:marRight w:val="0"/>
      <w:marTop w:val="0"/>
      <w:marBottom w:val="0"/>
      <w:divBdr>
        <w:top w:val="none" w:sz="0" w:space="0" w:color="auto"/>
        <w:left w:val="none" w:sz="0" w:space="0" w:color="auto"/>
        <w:bottom w:val="none" w:sz="0" w:space="0" w:color="auto"/>
        <w:right w:val="none" w:sz="0" w:space="0" w:color="auto"/>
      </w:divBdr>
    </w:div>
    <w:div w:id="652947354">
      <w:bodyDiv w:val="1"/>
      <w:marLeft w:val="0"/>
      <w:marRight w:val="0"/>
      <w:marTop w:val="0"/>
      <w:marBottom w:val="0"/>
      <w:divBdr>
        <w:top w:val="none" w:sz="0" w:space="0" w:color="auto"/>
        <w:left w:val="none" w:sz="0" w:space="0" w:color="auto"/>
        <w:bottom w:val="none" w:sz="0" w:space="0" w:color="auto"/>
        <w:right w:val="none" w:sz="0" w:space="0" w:color="auto"/>
      </w:divBdr>
    </w:div>
    <w:div w:id="657997400">
      <w:bodyDiv w:val="1"/>
      <w:marLeft w:val="0"/>
      <w:marRight w:val="0"/>
      <w:marTop w:val="0"/>
      <w:marBottom w:val="0"/>
      <w:divBdr>
        <w:top w:val="none" w:sz="0" w:space="0" w:color="auto"/>
        <w:left w:val="none" w:sz="0" w:space="0" w:color="auto"/>
        <w:bottom w:val="none" w:sz="0" w:space="0" w:color="auto"/>
        <w:right w:val="none" w:sz="0" w:space="0" w:color="auto"/>
      </w:divBdr>
    </w:div>
    <w:div w:id="660155193">
      <w:bodyDiv w:val="1"/>
      <w:marLeft w:val="0"/>
      <w:marRight w:val="0"/>
      <w:marTop w:val="0"/>
      <w:marBottom w:val="0"/>
      <w:divBdr>
        <w:top w:val="none" w:sz="0" w:space="0" w:color="auto"/>
        <w:left w:val="none" w:sz="0" w:space="0" w:color="auto"/>
        <w:bottom w:val="none" w:sz="0" w:space="0" w:color="auto"/>
        <w:right w:val="none" w:sz="0" w:space="0" w:color="auto"/>
      </w:divBdr>
    </w:div>
    <w:div w:id="664548727">
      <w:bodyDiv w:val="1"/>
      <w:marLeft w:val="0"/>
      <w:marRight w:val="0"/>
      <w:marTop w:val="0"/>
      <w:marBottom w:val="0"/>
      <w:divBdr>
        <w:top w:val="none" w:sz="0" w:space="0" w:color="auto"/>
        <w:left w:val="none" w:sz="0" w:space="0" w:color="auto"/>
        <w:bottom w:val="none" w:sz="0" w:space="0" w:color="auto"/>
        <w:right w:val="none" w:sz="0" w:space="0" w:color="auto"/>
      </w:divBdr>
    </w:div>
    <w:div w:id="664819368">
      <w:bodyDiv w:val="1"/>
      <w:marLeft w:val="0"/>
      <w:marRight w:val="0"/>
      <w:marTop w:val="0"/>
      <w:marBottom w:val="0"/>
      <w:divBdr>
        <w:top w:val="none" w:sz="0" w:space="0" w:color="auto"/>
        <w:left w:val="none" w:sz="0" w:space="0" w:color="auto"/>
        <w:bottom w:val="none" w:sz="0" w:space="0" w:color="auto"/>
        <w:right w:val="none" w:sz="0" w:space="0" w:color="auto"/>
      </w:divBdr>
    </w:div>
    <w:div w:id="668025119">
      <w:bodyDiv w:val="1"/>
      <w:marLeft w:val="0"/>
      <w:marRight w:val="0"/>
      <w:marTop w:val="0"/>
      <w:marBottom w:val="0"/>
      <w:divBdr>
        <w:top w:val="none" w:sz="0" w:space="0" w:color="auto"/>
        <w:left w:val="none" w:sz="0" w:space="0" w:color="auto"/>
        <w:bottom w:val="none" w:sz="0" w:space="0" w:color="auto"/>
        <w:right w:val="none" w:sz="0" w:space="0" w:color="auto"/>
      </w:divBdr>
    </w:div>
    <w:div w:id="670177429">
      <w:bodyDiv w:val="1"/>
      <w:marLeft w:val="0"/>
      <w:marRight w:val="0"/>
      <w:marTop w:val="0"/>
      <w:marBottom w:val="0"/>
      <w:divBdr>
        <w:top w:val="none" w:sz="0" w:space="0" w:color="auto"/>
        <w:left w:val="none" w:sz="0" w:space="0" w:color="auto"/>
        <w:bottom w:val="none" w:sz="0" w:space="0" w:color="auto"/>
        <w:right w:val="none" w:sz="0" w:space="0" w:color="auto"/>
      </w:divBdr>
    </w:div>
    <w:div w:id="673187535">
      <w:bodyDiv w:val="1"/>
      <w:marLeft w:val="0"/>
      <w:marRight w:val="0"/>
      <w:marTop w:val="0"/>
      <w:marBottom w:val="0"/>
      <w:divBdr>
        <w:top w:val="none" w:sz="0" w:space="0" w:color="auto"/>
        <w:left w:val="none" w:sz="0" w:space="0" w:color="auto"/>
        <w:bottom w:val="none" w:sz="0" w:space="0" w:color="auto"/>
        <w:right w:val="none" w:sz="0" w:space="0" w:color="auto"/>
      </w:divBdr>
    </w:div>
    <w:div w:id="673873467">
      <w:bodyDiv w:val="1"/>
      <w:marLeft w:val="0"/>
      <w:marRight w:val="0"/>
      <w:marTop w:val="0"/>
      <w:marBottom w:val="0"/>
      <w:divBdr>
        <w:top w:val="none" w:sz="0" w:space="0" w:color="auto"/>
        <w:left w:val="none" w:sz="0" w:space="0" w:color="auto"/>
        <w:bottom w:val="none" w:sz="0" w:space="0" w:color="auto"/>
        <w:right w:val="none" w:sz="0" w:space="0" w:color="auto"/>
      </w:divBdr>
      <w:divsChild>
        <w:div w:id="880216563">
          <w:marLeft w:val="0"/>
          <w:marRight w:val="0"/>
          <w:marTop w:val="0"/>
          <w:marBottom w:val="0"/>
          <w:divBdr>
            <w:top w:val="none" w:sz="0" w:space="0" w:color="auto"/>
            <w:left w:val="none" w:sz="0" w:space="0" w:color="auto"/>
            <w:bottom w:val="none" w:sz="0" w:space="0" w:color="auto"/>
            <w:right w:val="none" w:sz="0" w:space="0" w:color="auto"/>
          </w:divBdr>
          <w:divsChild>
            <w:div w:id="436174379">
              <w:marLeft w:val="0"/>
              <w:marRight w:val="0"/>
              <w:marTop w:val="0"/>
              <w:marBottom w:val="0"/>
              <w:divBdr>
                <w:top w:val="none" w:sz="0" w:space="0" w:color="auto"/>
                <w:left w:val="none" w:sz="0" w:space="0" w:color="auto"/>
                <w:bottom w:val="none" w:sz="0" w:space="0" w:color="auto"/>
                <w:right w:val="none" w:sz="0" w:space="0" w:color="auto"/>
              </w:divBdr>
            </w:div>
            <w:div w:id="742724510">
              <w:marLeft w:val="0"/>
              <w:marRight w:val="0"/>
              <w:marTop w:val="0"/>
              <w:marBottom w:val="0"/>
              <w:divBdr>
                <w:top w:val="none" w:sz="0" w:space="0" w:color="auto"/>
                <w:left w:val="none" w:sz="0" w:space="0" w:color="auto"/>
                <w:bottom w:val="none" w:sz="0" w:space="0" w:color="auto"/>
                <w:right w:val="none" w:sz="0" w:space="0" w:color="auto"/>
              </w:divBdr>
            </w:div>
            <w:div w:id="750665042">
              <w:marLeft w:val="0"/>
              <w:marRight w:val="0"/>
              <w:marTop w:val="0"/>
              <w:marBottom w:val="0"/>
              <w:divBdr>
                <w:top w:val="none" w:sz="0" w:space="0" w:color="auto"/>
                <w:left w:val="none" w:sz="0" w:space="0" w:color="auto"/>
                <w:bottom w:val="none" w:sz="0" w:space="0" w:color="auto"/>
                <w:right w:val="none" w:sz="0" w:space="0" w:color="auto"/>
              </w:divBdr>
            </w:div>
            <w:div w:id="850608814">
              <w:marLeft w:val="0"/>
              <w:marRight w:val="0"/>
              <w:marTop w:val="0"/>
              <w:marBottom w:val="0"/>
              <w:divBdr>
                <w:top w:val="none" w:sz="0" w:space="0" w:color="auto"/>
                <w:left w:val="none" w:sz="0" w:space="0" w:color="auto"/>
                <w:bottom w:val="none" w:sz="0" w:space="0" w:color="auto"/>
                <w:right w:val="none" w:sz="0" w:space="0" w:color="auto"/>
              </w:divBdr>
            </w:div>
            <w:div w:id="1341543612">
              <w:marLeft w:val="0"/>
              <w:marRight w:val="0"/>
              <w:marTop w:val="0"/>
              <w:marBottom w:val="0"/>
              <w:divBdr>
                <w:top w:val="none" w:sz="0" w:space="0" w:color="auto"/>
                <w:left w:val="none" w:sz="0" w:space="0" w:color="auto"/>
                <w:bottom w:val="none" w:sz="0" w:space="0" w:color="auto"/>
                <w:right w:val="none" w:sz="0" w:space="0" w:color="auto"/>
              </w:divBdr>
            </w:div>
            <w:div w:id="1385300466">
              <w:marLeft w:val="0"/>
              <w:marRight w:val="0"/>
              <w:marTop w:val="0"/>
              <w:marBottom w:val="0"/>
              <w:divBdr>
                <w:top w:val="none" w:sz="0" w:space="0" w:color="auto"/>
                <w:left w:val="none" w:sz="0" w:space="0" w:color="auto"/>
                <w:bottom w:val="none" w:sz="0" w:space="0" w:color="auto"/>
                <w:right w:val="none" w:sz="0" w:space="0" w:color="auto"/>
              </w:divBdr>
            </w:div>
            <w:div w:id="1558587967">
              <w:marLeft w:val="0"/>
              <w:marRight w:val="0"/>
              <w:marTop w:val="0"/>
              <w:marBottom w:val="0"/>
              <w:divBdr>
                <w:top w:val="none" w:sz="0" w:space="0" w:color="auto"/>
                <w:left w:val="none" w:sz="0" w:space="0" w:color="auto"/>
                <w:bottom w:val="none" w:sz="0" w:space="0" w:color="auto"/>
                <w:right w:val="none" w:sz="0" w:space="0" w:color="auto"/>
              </w:divBdr>
            </w:div>
            <w:div w:id="1643775389">
              <w:marLeft w:val="0"/>
              <w:marRight w:val="0"/>
              <w:marTop w:val="0"/>
              <w:marBottom w:val="0"/>
              <w:divBdr>
                <w:top w:val="none" w:sz="0" w:space="0" w:color="auto"/>
                <w:left w:val="none" w:sz="0" w:space="0" w:color="auto"/>
                <w:bottom w:val="none" w:sz="0" w:space="0" w:color="auto"/>
                <w:right w:val="none" w:sz="0" w:space="0" w:color="auto"/>
              </w:divBdr>
            </w:div>
            <w:div w:id="1794977705">
              <w:marLeft w:val="0"/>
              <w:marRight w:val="0"/>
              <w:marTop w:val="0"/>
              <w:marBottom w:val="0"/>
              <w:divBdr>
                <w:top w:val="none" w:sz="0" w:space="0" w:color="auto"/>
                <w:left w:val="none" w:sz="0" w:space="0" w:color="auto"/>
                <w:bottom w:val="none" w:sz="0" w:space="0" w:color="auto"/>
                <w:right w:val="none" w:sz="0" w:space="0" w:color="auto"/>
              </w:divBdr>
            </w:div>
            <w:div w:id="1905600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571856">
      <w:bodyDiv w:val="1"/>
      <w:marLeft w:val="0"/>
      <w:marRight w:val="0"/>
      <w:marTop w:val="0"/>
      <w:marBottom w:val="0"/>
      <w:divBdr>
        <w:top w:val="none" w:sz="0" w:space="0" w:color="auto"/>
        <w:left w:val="none" w:sz="0" w:space="0" w:color="auto"/>
        <w:bottom w:val="none" w:sz="0" w:space="0" w:color="auto"/>
        <w:right w:val="none" w:sz="0" w:space="0" w:color="auto"/>
      </w:divBdr>
    </w:div>
    <w:div w:id="678701337">
      <w:bodyDiv w:val="1"/>
      <w:marLeft w:val="0"/>
      <w:marRight w:val="0"/>
      <w:marTop w:val="0"/>
      <w:marBottom w:val="0"/>
      <w:divBdr>
        <w:top w:val="none" w:sz="0" w:space="0" w:color="auto"/>
        <w:left w:val="none" w:sz="0" w:space="0" w:color="auto"/>
        <w:bottom w:val="none" w:sz="0" w:space="0" w:color="auto"/>
        <w:right w:val="none" w:sz="0" w:space="0" w:color="auto"/>
      </w:divBdr>
    </w:div>
    <w:div w:id="692078945">
      <w:bodyDiv w:val="1"/>
      <w:marLeft w:val="0"/>
      <w:marRight w:val="0"/>
      <w:marTop w:val="0"/>
      <w:marBottom w:val="0"/>
      <w:divBdr>
        <w:top w:val="none" w:sz="0" w:space="0" w:color="auto"/>
        <w:left w:val="none" w:sz="0" w:space="0" w:color="auto"/>
        <w:bottom w:val="none" w:sz="0" w:space="0" w:color="auto"/>
        <w:right w:val="none" w:sz="0" w:space="0" w:color="auto"/>
      </w:divBdr>
    </w:div>
    <w:div w:id="692725616">
      <w:bodyDiv w:val="1"/>
      <w:marLeft w:val="0"/>
      <w:marRight w:val="0"/>
      <w:marTop w:val="0"/>
      <w:marBottom w:val="0"/>
      <w:divBdr>
        <w:top w:val="none" w:sz="0" w:space="0" w:color="auto"/>
        <w:left w:val="none" w:sz="0" w:space="0" w:color="auto"/>
        <w:bottom w:val="none" w:sz="0" w:space="0" w:color="auto"/>
        <w:right w:val="none" w:sz="0" w:space="0" w:color="auto"/>
      </w:divBdr>
    </w:div>
    <w:div w:id="700787766">
      <w:bodyDiv w:val="1"/>
      <w:marLeft w:val="0"/>
      <w:marRight w:val="0"/>
      <w:marTop w:val="0"/>
      <w:marBottom w:val="0"/>
      <w:divBdr>
        <w:top w:val="none" w:sz="0" w:space="0" w:color="auto"/>
        <w:left w:val="none" w:sz="0" w:space="0" w:color="auto"/>
        <w:bottom w:val="none" w:sz="0" w:space="0" w:color="auto"/>
        <w:right w:val="none" w:sz="0" w:space="0" w:color="auto"/>
      </w:divBdr>
    </w:div>
    <w:div w:id="701053496">
      <w:bodyDiv w:val="1"/>
      <w:marLeft w:val="0"/>
      <w:marRight w:val="0"/>
      <w:marTop w:val="0"/>
      <w:marBottom w:val="0"/>
      <w:divBdr>
        <w:top w:val="none" w:sz="0" w:space="0" w:color="auto"/>
        <w:left w:val="none" w:sz="0" w:space="0" w:color="auto"/>
        <w:bottom w:val="none" w:sz="0" w:space="0" w:color="auto"/>
        <w:right w:val="none" w:sz="0" w:space="0" w:color="auto"/>
      </w:divBdr>
    </w:div>
    <w:div w:id="702023802">
      <w:bodyDiv w:val="1"/>
      <w:marLeft w:val="0"/>
      <w:marRight w:val="0"/>
      <w:marTop w:val="0"/>
      <w:marBottom w:val="0"/>
      <w:divBdr>
        <w:top w:val="none" w:sz="0" w:space="0" w:color="auto"/>
        <w:left w:val="none" w:sz="0" w:space="0" w:color="auto"/>
        <w:bottom w:val="none" w:sz="0" w:space="0" w:color="auto"/>
        <w:right w:val="none" w:sz="0" w:space="0" w:color="auto"/>
      </w:divBdr>
    </w:div>
    <w:div w:id="706687675">
      <w:bodyDiv w:val="1"/>
      <w:marLeft w:val="0"/>
      <w:marRight w:val="0"/>
      <w:marTop w:val="0"/>
      <w:marBottom w:val="0"/>
      <w:divBdr>
        <w:top w:val="none" w:sz="0" w:space="0" w:color="auto"/>
        <w:left w:val="none" w:sz="0" w:space="0" w:color="auto"/>
        <w:bottom w:val="none" w:sz="0" w:space="0" w:color="auto"/>
        <w:right w:val="none" w:sz="0" w:space="0" w:color="auto"/>
      </w:divBdr>
    </w:div>
    <w:div w:id="707874026">
      <w:bodyDiv w:val="1"/>
      <w:marLeft w:val="0"/>
      <w:marRight w:val="0"/>
      <w:marTop w:val="0"/>
      <w:marBottom w:val="0"/>
      <w:divBdr>
        <w:top w:val="none" w:sz="0" w:space="0" w:color="auto"/>
        <w:left w:val="none" w:sz="0" w:space="0" w:color="auto"/>
        <w:bottom w:val="none" w:sz="0" w:space="0" w:color="auto"/>
        <w:right w:val="none" w:sz="0" w:space="0" w:color="auto"/>
      </w:divBdr>
    </w:div>
    <w:div w:id="711425720">
      <w:bodyDiv w:val="1"/>
      <w:marLeft w:val="0"/>
      <w:marRight w:val="0"/>
      <w:marTop w:val="0"/>
      <w:marBottom w:val="0"/>
      <w:divBdr>
        <w:top w:val="none" w:sz="0" w:space="0" w:color="auto"/>
        <w:left w:val="none" w:sz="0" w:space="0" w:color="auto"/>
        <w:bottom w:val="none" w:sz="0" w:space="0" w:color="auto"/>
        <w:right w:val="none" w:sz="0" w:space="0" w:color="auto"/>
      </w:divBdr>
    </w:div>
    <w:div w:id="712122211">
      <w:bodyDiv w:val="1"/>
      <w:marLeft w:val="0"/>
      <w:marRight w:val="0"/>
      <w:marTop w:val="0"/>
      <w:marBottom w:val="0"/>
      <w:divBdr>
        <w:top w:val="none" w:sz="0" w:space="0" w:color="auto"/>
        <w:left w:val="none" w:sz="0" w:space="0" w:color="auto"/>
        <w:bottom w:val="none" w:sz="0" w:space="0" w:color="auto"/>
        <w:right w:val="none" w:sz="0" w:space="0" w:color="auto"/>
      </w:divBdr>
    </w:div>
    <w:div w:id="712580574">
      <w:bodyDiv w:val="1"/>
      <w:marLeft w:val="0"/>
      <w:marRight w:val="0"/>
      <w:marTop w:val="0"/>
      <w:marBottom w:val="0"/>
      <w:divBdr>
        <w:top w:val="none" w:sz="0" w:space="0" w:color="auto"/>
        <w:left w:val="none" w:sz="0" w:space="0" w:color="auto"/>
        <w:bottom w:val="none" w:sz="0" w:space="0" w:color="auto"/>
        <w:right w:val="none" w:sz="0" w:space="0" w:color="auto"/>
      </w:divBdr>
    </w:div>
    <w:div w:id="719397542">
      <w:bodyDiv w:val="1"/>
      <w:marLeft w:val="0"/>
      <w:marRight w:val="0"/>
      <w:marTop w:val="0"/>
      <w:marBottom w:val="0"/>
      <w:divBdr>
        <w:top w:val="none" w:sz="0" w:space="0" w:color="auto"/>
        <w:left w:val="none" w:sz="0" w:space="0" w:color="auto"/>
        <w:bottom w:val="none" w:sz="0" w:space="0" w:color="auto"/>
        <w:right w:val="none" w:sz="0" w:space="0" w:color="auto"/>
      </w:divBdr>
    </w:div>
    <w:div w:id="723215858">
      <w:bodyDiv w:val="1"/>
      <w:marLeft w:val="0"/>
      <w:marRight w:val="0"/>
      <w:marTop w:val="0"/>
      <w:marBottom w:val="0"/>
      <w:divBdr>
        <w:top w:val="none" w:sz="0" w:space="0" w:color="auto"/>
        <w:left w:val="none" w:sz="0" w:space="0" w:color="auto"/>
        <w:bottom w:val="none" w:sz="0" w:space="0" w:color="auto"/>
        <w:right w:val="none" w:sz="0" w:space="0" w:color="auto"/>
      </w:divBdr>
    </w:div>
    <w:div w:id="730347869">
      <w:bodyDiv w:val="1"/>
      <w:marLeft w:val="0"/>
      <w:marRight w:val="0"/>
      <w:marTop w:val="0"/>
      <w:marBottom w:val="0"/>
      <w:divBdr>
        <w:top w:val="none" w:sz="0" w:space="0" w:color="auto"/>
        <w:left w:val="none" w:sz="0" w:space="0" w:color="auto"/>
        <w:bottom w:val="none" w:sz="0" w:space="0" w:color="auto"/>
        <w:right w:val="none" w:sz="0" w:space="0" w:color="auto"/>
      </w:divBdr>
      <w:divsChild>
        <w:div w:id="1930386172">
          <w:marLeft w:val="0"/>
          <w:marRight w:val="0"/>
          <w:marTop w:val="0"/>
          <w:marBottom w:val="0"/>
          <w:divBdr>
            <w:top w:val="none" w:sz="0" w:space="0" w:color="auto"/>
            <w:left w:val="none" w:sz="0" w:space="0" w:color="auto"/>
            <w:bottom w:val="none" w:sz="0" w:space="0" w:color="auto"/>
            <w:right w:val="none" w:sz="0" w:space="0" w:color="auto"/>
          </w:divBdr>
          <w:divsChild>
            <w:div w:id="117457193">
              <w:marLeft w:val="0"/>
              <w:marRight w:val="0"/>
              <w:marTop w:val="0"/>
              <w:marBottom w:val="0"/>
              <w:divBdr>
                <w:top w:val="none" w:sz="0" w:space="0" w:color="auto"/>
                <w:left w:val="none" w:sz="0" w:space="0" w:color="auto"/>
                <w:bottom w:val="none" w:sz="0" w:space="0" w:color="auto"/>
                <w:right w:val="none" w:sz="0" w:space="0" w:color="auto"/>
              </w:divBdr>
            </w:div>
            <w:div w:id="125465906">
              <w:marLeft w:val="0"/>
              <w:marRight w:val="0"/>
              <w:marTop w:val="0"/>
              <w:marBottom w:val="0"/>
              <w:divBdr>
                <w:top w:val="none" w:sz="0" w:space="0" w:color="auto"/>
                <w:left w:val="none" w:sz="0" w:space="0" w:color="auto"/>
                <w:bottom w:val="none" w:sz="0" w:space="0" w:color="auto"/>
                <w:right w:val="none" w:sz="0" w:space="0" w:color="auto"/>
              </w:divBdr>
            </w:div>
            <w:div w:id="136607526">
              <w:marLeft w:val="0"/>
              <w:marRight w:val="0"/>
              <w:marTop w:val="0"/>
              <w:marBottom w:val="0"/>
              <w:divBdr>
                <w:top w:val="none" w:sz="0" w:space="0" w:color="auto"/>
                <w:left w:val="none" w:sz="0" w:space="0" w:color="auto"/>
                <w:bottom w:val="none" w:sz="0" w:space="0" w:color="auto"/>
                <w:right w:val="none" w:sz="0" w:space="0" w:color="auto"/>
              </w:divBdr>
            </w:div>
            <w:div w:id="269820305">
              <w:marLeft w:val="0"/>
              <w:marRight w:val="0"/>
              <w:marTop w:val="0"/>
              <w:marBottom w:val="0"/>
              <w:divBdr>
                <w:top w:val="none" w:sz="0" w:space="0" w:color="auto"/>
                <w:left w:val="none" w:sz="0" w:space="0" w:color="auto"/>
                <w:bottom w:val="none" w:sz="0" w:space="0" w:color="auto"/>
                <w:right w:val="none" w:sz="0" w:space="0" w:color="auto"/>
              </w:divBdr>
            </w:div>
            <w:div w:id="434136081">
              <w:marLeft w:val="0"/>
              <w:marRight w:val="0"/>
              <w:marTop w:val="0"/>
              <w:marBottom w:val="0"/>
              <w:divBdr>
                <w:top w:val="none" w:sz="0" w:space="0" w:color="auto"/>
                <w:left w:val="none" w:sz="0" w:space="0" w:color="auto"/>
                <w:bottom w:val="none" w:sz="0" w:space="0" w:color="auto"/>
                <w:right w:val="none" w:sz="0" w:space="0" w:color="auto"/>
              </w:divBdr>
            </w:div>
            <w:div w:id="440952878">
              <w:marLeft w:val="0"/>
              <w:marRight w:val="0"/>
              <w:marTop w:val="0"/>
              <w:marBottom w:val="0"/>
              <w:divBdr>
                <w:top w:val="none" w:sz="0" w:space="0" w:color="auto"/>
                <w:left w:val="none" w:sz="0" w:space="0" w:color="auto"/>
                <w:bottom w:val="none" w:sz="0" w:space="0" w:color="auto"/>
                <w:right w:val="none" w:sz="0" w:space="0" w:color="auto"/>
              </w:divBdr>
            </w:div>
            <w:div w:id="666909043">
              <w:marLeft w:val="0"/>
              <w:marRight w:val="0"/>
              <w:marTop w:val="0"/>
              <w:marBottom w:val="0"/>
              <w:divBdr>
                <w:top w:val="none" w:sz="0" w:space="0" w:color="auto"/>
                <w:left w:val="none" w:sz="0" w:space="0" w:color="auto"/>
                <w:bottom w:val="none" w:sz="0" w:space="0" w:color="auto"/>
                <w:right w:val="none" w:sz="0" w:space="0" w:color="auto"/>
              </w:divBdr>
            </w:div>
            <w:div w:id="807211305">
              <w:marLeft w:val="0"/>
              <w:marRight w:val="0"/>
              <w:marTop w:val="0"/>
              <w:marBottom w:val="0"/>
              <w:divBdr>
                <w:top w:val="none" w:sz="0" w:space="0" w:color="auto"/>
                <w:left w:val="none" w:sz="0" w:space="0" w:color="auto"/>
                <w:bottom w:val="none" w:sz="0" w:space="0" w:color="auto"/>
                <w:right w:val="none" w:sz="0" w:space="0" w:color="auto"/>
              </w:divBdr>
            </w:div>
            <w:div w:id="1223833556">
              <w:marLeft w:val="0"/>
              <w:marRight w:val="0"/>
              <w:marTop w:val="0"/>
              <w:marBottom w:val="0"/>
              <w:divBdr>
                <w:top w:val="none" w:sz="0" w:space="0" w:color="auto"/>
                <w:left w:val="none" w:sz="0" w:space="0" w:color="auto"/>
                <w:bottom w:val="none" w:sz="0" w:space="0" w:color="auto"/>
                <w:right w:val="none" w:sz="0" w:space="0" w:color="auto"/>
              </w:divBdr>
            </w:div>
            <w:div w:id="1236354573">
              <w:marLeft w:val="0"/>
              <w:marRight w:val="0"/>
              <w:marTop w:val="0"/>
              <w:marBottom w:val="0"/>
              <w:divBdr>
                <w:top w:val="none" w:sz="0" w:space="0" w:color="auto"/>
                <w:left w:val="none" w:sz="0" w:space="0" w:color="auto"/>
                <w:bottom w:val="none" w:sz="0" w:space="0" w:color="auto"/>
                <w:right w:val="none" w:sz="0" w:space="0" w:color="auto"/>
              </w:divBdr>
            </w:div>
            <w:div w:id="1276249388">
              <w:marLeft w:val="0"/>
              <w:marRight w:val="0"/>
              <w:marTop w:val="0"/>
              <w:marBottom w:val="0"/>
              <w:divBdr>
                <w:top w:val="none" w:sz="0" w:space="0" w:color="auto"/>
                <w:left w:val="none" w:sz="0" w:space="0" w:color="auto"/>
                <w:bottom w:val="none" w:sz="0" w:space="0" w:color="auto"/>
                <w:right w:val="none" w:sz="0" w:space="0" w:color="auto"/>
              </w:divBdr>
            </w:div>
            <w:div w:id="1303731819">
              <w:marLeft w:val="0"/>
              <w:marRight w:val="0"/>
              <w:marTop w:val="0"/>
              <w:marBottom w:val="0"/>
              <w:divBdr>
                <w:top w:val="none" w:sz="0" w:space="0" w:color="auto"/>
                <w:left w:val="none" w:sz="0" w:space="0" w:color="auto"/>
                <w:bottom w:val="none" w:sz="0" w:space="0" w:color="auto"/>
                <w:right w:val="none" w:sz="0" w:space="0" w:color="auto"/>
              </w:divBdr>
            </w:div>
            <w:div w:id="1313681242">
              <w:marLeft w:val="0"/>
              <w:marRight w:val="0"/>
              <w:marTop w:val="0"/>
              <w:marBottom w:val="0"/>
              <w:divBdr>
                <w:top w:val="none" w:sz="0" w:space="0" w:color="auto"/>
                <w:left w:val="none" w:sz="0" w:space="0" w:color="auto"/>
                <w:bottom w:val="none" w:sz="0" w:space="0" w:color="auto"/>
                <w:right w:val="none" w:sz="0" w:space="0" w:color="auto"/>
              </w:divBdr>
            </w:div>
            <w:div w:id="1390689547">
              <w:marLeft w:val="0"/>
              <w:marRight w:val="0"/>
              <w:marTop w:val="0"/>
              <w:marBottom w:val="0"/>
              <w:divBdr>
                <w:top w:val="none" w:sz="0" w:space="0" w:color="auto"/>
                <w:left w:val="none" w:sz="0" w:space="0" w:color="auto"/>
                <w:bottom w:val="none" w:sz="0" w:space="0" w:color="auto"/>
                <w:right w:val="none" w:sz="0" w:space="0" w:color="auto"/>
              </w:divBdr>
            </w:div>
            <w:div w:id="1431967075">
              <w:marLeft w:val="0"/>
              <w:marRight w:val="0"/>
              <w:marTop w:val="0"/>
              <w:marBottom w:val="0"/>
              <w:divBdr>
                <w:top w:val="none" w:sz="0" w:space="0" w:color="auto"/>
                <w:left w:val="none" w:sz="0" w:space="0" w:color="auto"/>
                <w:bottom w:val="none" w:sz="0" w:space="0" w:color="auto"/>
                <w:right w:val="none" w:sz="0" w:space="0" w:color="auto"/>
              </w:divBdr>
            </w:div>
            <w:div w:id="1515681717">
              <w:marLeft w:val="0"/>
              <w:marRight w:val="0"/>
              <w:marTop w:val="0"/>
              <w:marBottom w:val="0"/>
              <w:divBdr>
                <w:top w:val="none" w:sz="0" w:space="0" w:color="auto"/>
                <w:left w:val="none" w:sz="0" w:space="0" w:color="auto"/>
                <w:bottom w:val="none" w:sz="0" w:space="0" w:color="auto"/>
                <w:right w:val="none" w:sz="0" w:space="0" w:color="auto"/>
              </w:divBdr>
            </w:div>
            <w:div w:id="1552423718">
              <w:marLeft w:val="0"/>
              <w:marRight w:val="0"/>
              <w:marTop w:val="0"/>
              <w:marBottom w:val="0"/>
              <w:divBdr>
                <w:top w:val="none" w:sz="0" w:space="0" w:color="auto"/>
                <w:left w:val="none" w:sz="0" w:space="0" w:color="auto"/>
                <w:bottom w:val="none" w:sz="0" w:space="0" w:color="auto"/>
                <w:right w:val="none" w:sz="0" w:space="0" w:color="auto"/>
              </w:divBdr>
            </w:div>
            <w:div w:id="1590457273">
              <w:marLeft w:val="0"/>
              <w:marRight w:val="0"/>
              <w:marTop w:val="0"/>
              <w:marBottom w:val="0"/>
              <w:divBdr>
                <w:top w:val="none" w:sz="0" w:space="0" w:color="auto"/>
                <w:left w:val="none" w:sz="0" w:space="0" w:color="auto"/>
                <w:bottom w:val="none" w:sz="0" w:space="0" w:color="auto"/>
                <w:right w:val="none" w:sz="0" w:space="0" w:color="auto"/>
              </w:divBdr>
            </w:div>
            <w:div w:id="1776173233">
              <w:marLeft w:val="0"/>
              <w:marRight w:val="0"/>
              <w:marTop w:val="0"/>
              <w:marBottom w:val="0"/>
              <w:divBdr>
                <w:top w:val="none" w:sz="0" w:space="0" w:color="auto"/>
                <w:left w:val="none" w:sz="0" w:space="0" w:color="auto"/>
                <w:bottom w:val="none" w:sz="0" w:space="0" w:color="auto"/>
                <w:right w:val="none" w:sz="0" w:space="0" w:color="auto"/>
              </w:divBdr>
            </w:div>
            <w:div w:id="2005816452">
              <w:marLeft w:val="0"/>
              <w:marRight w:val="0"/>
              <w:marTop w:val="0"/>
              <w:marBottom w:val="0"/>
              <w:divBdr>
                <w:top w:val="none" w:sz="0" w:space="0" w:color="auto"/>
                <w:left w:val="none" w:sz="0" w:space="0" w:color="auto"/>
                <w:bottom w:val="none" w:sz="0" w:space="0" w:color="auto"/>
                <w:right w:val="none" w:sz="0" w:space="0" w:color="auto"/>
              </w:divBdr>
            </w:div>
            <w:div w:id="2025016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427916">
      <w:bodyDiv w:val="1"/>
      <w:marLeft w:val="0"/>
      <w:marRight w:val="0"/>
      <w:marTop w:val="0"/>
      <w:marBottom w:val="0"/>
      <w:divBdr>
        <w:top w:val="none" w:sz="0" w:space="0" w:color="auto"/>
        <w:left w:val="none" w:sz="0" w:space="0" w:color="auto"/>
        <w:bottom w:val="none" w:sz="0" w:space="0" w:color="auto"/>
        <w:right w:val="none" w:sz="0" w:space="0" w:color="auto"/>
      </w:divBdr>
    </w:div>
    <w:div w:id="730619369">
      <w:bodyDiv w:val="1"/>
      <w:marLeft w:val="0"/>
      <w:marRight w:val="0"/>
      <w:marTop w:val="0"/>
      <w:marBottom w:val="0"/>
      <w:divBdr>
        <w:top w:val="none" w:sz="0" w:space="0" w:color="auto"/>
        <w:left w:val="none" w:sz="0" w:space="0" w:color="auto"/>
        <w:bottom w:val="none" w:sz="0" w:space="0" w:color="auto"/>
        <w:right w:val="none" w:sz="0" w:space="0" w:color="auto"/>
      </w:divBdr>
    </w:div>
    <w:div w:id="737245203">
      <w:bodyDiv w:val="1"/>
      <w:marLeft w:val="0"/>
      <w:marRight w:val="0"/>
      <w:marTop w:val="0"/>
      <w:marBottom w:val="0"/>
      <w:divBdr>
        <w:top w:val="none" w:sz="0" w:space="0" w:color="auto"/>
        <w:left w:val="none" w:sz="0" w:space="0" w:color="auto"/>
        <w:bottom w:val="none" w:sz="0" w:space="0" w:color="auto"/>
        <w:right w:val="none" w:sz="0" w:space="0" w:color="auto"/>
      </w:divBdr>
    </w:div>
    <w:div w:id="737870155">
      <w:bodyDiv w:val="1"/>
      <w:marLeft w:val="0"/>
      <w:marRight w:val="0"/>
      <w:marTop w:val="0"/>
      <w:marBottom w:val="0"/>
      <w:divBdr>
        <w:top w:val="none" w:sz="0" w:space="0" w:color="auto"/>
        <w:left w:val="none" w:sz="0" w:space="0" w:color="auto"/>
        <w:bottom w:val="none" w:sz="0" w:space="0" w:color="auto"/>
        <w:right w:val="none" w:sz="0" w:space="0" w:color="auto"/>
      </w:divBdr>
    </w:div>
    <w:div w:id="739643460">
      <w:bodyDiv w:val="1"/>
      <w:marLeft w:val="0"/>
      <w:marRight w:val="0"/>
      <w:marTop w:val="0"/>
      <w:marBottom w:val="0"/>
      <w:divBdr>
        <w:top w:val="none" w:sz="0" w:space="0" w:color="auto"/>
        <w:left w:val="none" w:sz="0" w:space="0" w:color="auto"/>
        <w:bottom w:val="none" w:sz="0" w:space="0" w:color="auto"/>
        <w:right w:val="none" w:sz="0" w:space="0" w:color="auto"/>
      </w:divBdr>
    </w:div>
    <w:div w:id="739668296">
      <w:bodyDiv w:val="1"/>
      <w:marLeft w:val="0"/>
      <w:marRight w:val="0"/>
      <w:marTop w:val="0"/>
      <w:marBottom w:val="0"/>
      <w:divBdr>
        <w:top w:val="none" w:sz="0" w:space="0" w:color="auto"/>
        <w:left w:val="none" w:sz="0" w:space="0" w:color="auto"/>
        <w:bottom w:val="none" w:sz="0" w:space="0" w:color="auto"/>
        <w:right w:val="none" w:sz="0" w:space="0" w:color="auto"/>
      </w:divBdr>
    </w:div>
    <w:div w:id="741680404">
      <w:bodyDiv w:val="1"/>
      <w:marLeft w:val="0"/>
      <w:marRight w:val="0"/>
      <w:marTop w:val="0"/>
      <w:marBottom w:val="0"/>
      <w:divBdr>
        <w:top w:val="none" w:sz="0" w:space="0" w:color="auto"/>
        <w:left w:val="none" w:sz="0" w:space="0" w:color="auto"/>
        <w:bottom w:val="none" w:sz="0" w:space="0" w:color="auto"/>
        <w:right w:val="none" w:sz="0" w:space="0" w:color="auto"/>
      </w:divBdr>
    </w:div>
    <w:div w:id="742916765">
      <w:bodyDiv w:val="1"/>
      <w:marLeft w:val="0"/>
      <w:marRight w:val="0"/>
      <w:marTop w:val="0"/>
      <w:marBottom w:val="0"/>
      <w:divBdr>
        <w:top w:val="none" w:sz="0" w:space="0" w:color="auto"/>
        <w:left w:val="none" w:sz="0" w:space="0" w:color="auto"/>
        <w:bottom w:val="none" w:sz="0" w:space="0" w:color="auto"/>
        <w:right w:val="none" w:sz="0" w:space="0" w:color="auto"/>
      </w:divBdr>
    </w:div>
    <w:div w:id="749042845">
      <w:bodyDiv w:val="1"/>
      <w:marLeft w:val="0"/>
      <w:marRight w:val="0"/>
      <w:marTop w:val="0"/>
      <w:marBottom w:val="0"/>
      <w:divBdr>
        <w:top w:val="none" w:sz="0" w:space="0" w:color="auto"/>
        <w:left w:val="none" w:sz="0" w:space="0" w:color="auto"/>
        <w:bottom w:val="none" w:sz="0" w:space="0" w:color="auto"/>
        <w:right w:val="none" w:sz="0" w:space="0" w:color="auto"/>
      </w:divBdr>
    </w:div>
    <w:div w:id="752169987">
      <w:bodyDiv w:val="1"/>
      <w:marLeft w:val="0"/>
      <w:marRight w:val="0"/>
      <w:marTop w:val="0"/>
      <w:marBottom w:val="0"/>
      <w:divBdr>
        <w:top w:val="none" w:sz="0" w:space="0" w:color="auto"/>
        <w:left w:val="none" w:sz="0" w:space="0" w:color="auto"/>
        <w:bottom w:val="none" w:sz="0" w:space="0" w:color="auto"/>
        <w:right w:val="none" w:sz="0" w:space="0" w:color="auto"/>
      </w:divBdr>
    </w:div>
    <w:div w:id="756943530">
      <w:bodyDiv w:val="1"/>
      <w:marLeft w:val="0"/>
      <w:marRight w:val="0"/>
      <w:marTop w:val="0"/>
      <w:marBottom w:val="0"/>
      <w:divBdr>
        <w:top w:val="none" w:sz="0" w:space="0" w:color="auto"/>
        <w:left w:val="none" w:sz="0" w:space="0" w:color="auto"/>
        <w:bottom w:val="none" w:sz="0" w:space="0" w:color="auto"/>
        <w:right w:val="none" w:sz="0" w:space="0" w:color="auto"/>
      </w:divBdr>
    </w:div>
    <w:div w:id="765274222">
      <w:bodyDiv w:val="1"/>
      <w:marLeft w:val="0"/>
      <w:marRight w:val="0"/>
      <w:marTop w:val="0"/>
      <w:marBottom w:val="0"/>
      <w:divBdr>
        <w:top w:val="none" w:sz="0" w:space="0" w:color="auto"/>
        <w:left w:val="none" w:sz="0" w:space="0" w:color="auto"/>
        <w:bottom w:val="none" w:sz="0" w:space="0" w:color="auto"/>
        <w:right w:val="none" w:sz="0" w:space="0" w:color="auto"/>
      </w:divBdr>
    </w:div>
    <w:div w:id="770930333">
      <w:bodyDiv w:val="1"/>
      <w:marLeft w:val="0"/>
      <w:marRight w:val="0"/>
      <w:marTop w:val="0"/>
      <w:marBottom w:val="0"/>
      <w:divBdr>
        <w:top w:val="none" w:sz="0" w:space="0" w:color="auto"/>
        <w:left w:val="none" w:sz="0" w:space="0" w:color="auto"/>
        <w:bottom w:val="none" w:sz="0" w:space="0" w:color="auto"/>
        <w:right w:val="none" w:sz="0" w:space="0" w:color="auto"/>
      </w:divBdr>
    </w:div>
    <w:div w:id="776565979">
      <w:bodyDiv w:val="1"/>
      <w:marLeft w:val="0"/>
      <w:marRight w:val="0"/>
      <w:marTop w:val="0"/>
      <w:marBottom w:val="0"/>
      <w:divBdr>
        <w:top w:val="none" w:sz="0" w:space="0" w:color="auto"/>
        <w:left w:val="none" w:sz="0" w:space="0" w:color="auto"/>
        <w:bottom w:val="none" w:sz="0" w:space="0" w:color="auto"/>
        <w:right w:val="none" w:sz="0" w:space="0" w:color="auto"/>
      </w:divBdr>
    </w:div>
    <w:div w:id="780343614">
      <w:bodyDiv w:val="1"/>
      <w:marLeft w:val="0"/>
      <w:marRight w:val="0"/>
      <w:marTop w:val="0"/>
      <w:marBottom w:val="0"/>
      <w:divBdr>
        <w:top w:val="none" w:sz="0" w:space="0" w:color="auto"/>
        <w:left w:val="none" w:sz="0" w:space="0" w:color="auto"/>
        <w:bottom w:val="none" w:sz="0" w:space="0" w:color="auto"/>
        <w:right w:val="none" w:sz="0" w:space="0" w:color="auto"/>
      </w:divBdr>
    </w:div>
    <w:div w:id="784076823">
      <w:bodyDiv w:val="1"/>
      <w:marLeft w:val="0"/>
      <w:marRight w:val="0"/>
      <w:marTop w:val="0"/>
      <w:marBottom w:val="0"/>
      <w:divBdr>
        <w:top w:val="none" w:sz="0" w:space="0" w:color="auto"/>
        <w:left w:val="none" w:sz="0" w:space="0" w:color="auto"/>
        <w:bottom w:val="none" w:sz="0" w:space="0" w:color="auto"/>
        <w:right w:val="none" w:sz="0" w:space="0" w:color="auto"/>
      </w:divBdr>
    </w:div>
    <w:div w:id="786243534">
      <w:bodyDiv w:val="1"/>
      <w:marLeft w:val="0"/>
      <w:marRight w:val="0"/>
      <w:marTop w:val="0"/>
      <w:marBottom w:val="0"/>
      <w:divBdr>
        <w:top w:val="none" w:sz="0" w:space="0" w:color="auto"/>
        <w:left w:val="none" w:sz="0" w:space="0" w:color="auto"/>
        <w:bottom w:val="none" w:sz="0" w:space="0" w:color="auto"/>
        <w:right w:val="none" w:sz="0" w:space="0" w:color="auto"/>
      </w:divBdr>
    </w:div>
    <w:div w:id="788859023">
      <w:bodyDiv w:val="1"/>
      <w:marLeft w:val="0"/>
      <w:marRight w:val="0"/>
      <w:marTop w:val="0"/>
      <w:marBottom w:val="0"/>
      <w:divBdr>
        <w:top w:val="none" w:sz="0" w:space="0" w:color="auto"/>
        <w:left w:val="none" w:sz="0" w:space="0" w:color="auto"/>
        <w:bottom w:val="none" w:sz="0" w:space="0" w:color="auto"/>
        <w:right w:val="none" w:sz="0" w:space="0" w:color="auto"/>
      </w:divBdr>
    </w:div>
    <w:div w:id="808866984">
      <w:bodyDiv w:val="1"/>
      <w:marLeft w:val="0"/>
      <w:marRight w:val="0"/>
      <w:marTop w:val="0"/>
      <w:marBottom w:val="0"/>
      <w:divBdr>
        <w:top w:val="none" w:sz="0" w:space="0" w:color="auto"/>
        <w:left w:val="none" w:sz="0" w:space="0" w:color="auto"/>
        <w:bottom w:val="none" w:sz="0" w:space="0" w:color="auto"/>
        <w:right w:val="none" w:sz="0" w:space="0" w:color="auto"/>
      </w:divBdr>
    </w:div>
    <w:div w:id="811022077">
      <w:bodyDiv w:val="1"/>
      <w:marLeft w:val="0"/>
      <w:marRight w:val="0"/>
      <w:marTop w:val="0"/>
      <w:marBottom w:val="0"/>
      <w:divBdr>
        <w:top w:val="none" w:sz="0" w:space="0" w:color="auto"/>
        <w:left w:val="none" w:sz="0" w:space="0" w:color="auto"/>
        <w:bottom w:val="none" w:sz="0" w:space="0" w:color="auto"/>
        <w:right w:val="none" w:sz="0" w:space="0" w:color="auto"/>
      </w:divBdr>
    </w:div>
    <w:div w:id="811867460">
      <w:bodyDiv w:val="1"/>
      <w:marLeft w:val="0"/>
      <w:marRight w:val="0"/>
      <w:marTop w:val="0"/>
      <w:marBottom w:val="0"/>
      <w:divBdr>
        <w:top w:val="none" w:sz="0" w:space="0" w:color="auto"/>
        <w:left w:val="none" w:sz="0" w:space="0" w:color="auto"/>
        <w:bottom w:val="none" w:sz="0" w:space="0" w:color="auto"/>
        <w:right w:val="none" w:sz="0" w:space="0" w:color="auto"/>
      </w:divBdr>
    </w:div>
    <w:div w:id="814957359">
      <w:bodyDiv w:val="1"/>
      <w:marLeft w:val="0"/>
      <w:marRight w:val="0"/>
      <w:marTop w:val="0"/>
      <w:marBottom w:val="0"/>
      <w:divBdr>
        <w:top w:val="none" w:sz="0" w:space="0" w:color="auto"/>
        <w:left w:val="none" w:sz="0" w:space="0" w:color="auto"/>
        <w:bottom w:val="none" w:sz="0" w:space="0" w:color="auto"/>
        <w:right w:val="none" w:sz="0" w:space="0" w:color="auto"/>
      </w:divBdr>
    </w:div>
    <w:div w:id="817380124">
      <w:bodyDiv w:val="1"/>
      <w:marLeft w:val="0"/>
      <w:marRight w:val="0"/>
      <w:marTop w:val="0"/>
      <w:marBottom w:val="0"/>
      <w:divBdr>
        <w:top w:val="none" w:sz="0" w:space="0" w:color="auto"/>
        <w:left w:val="none" w:sz="0" w:space="0" w:color="auto"/>
        <w:bottom w:val="none" w:sz="0" w:space="0" w:color="auto"/>
        <w:right w:val="none" w:sz="0" w:space="0" w:color="auto"/>
      </w:divBdr>
    </w:div>
    <w:div w:id="819687541">
      <w:bodyDiv w:val="1"/>
      <w:marLeft w:val="0"/>
      <w:marRight w:val="0"/>
      <w:marTop w:val="0"/>
      <w:marBottom w:val="0"/>
      <w:divBdr>
        <w:top w:val="none" w:sz="0" w:space="0" w:color="auto"/>
        <w:left w:val="none" w:sz="0" w:space="0" w:color="auto"/>
        <w:bottom w:val="none" w:sz="0" w:space="0" w:color="auto"/>
        <w:right w:val="none" w:sz="0" w:space="0" w:color="auto"/>
      </w:divBdr>
    </w:div>
    <w:div w:id="821122521">
      <w:bodyDiv w:val="1"/>
      <w:marLeft w:val="0"/>
      <w:marRight w:val="0"/>
      <w:marTop w:val="0"/>
      <w:marBottom w:val="0"/>
      <w:divBdr>
        <w:top w:val="none" w:sz="0" w:space="0" w:color="auto"/>
        <w:left w:val="none" w:sz="0" w:space="0" w:color="auto"/>
        <w:bottom w:val="none" w:sz="0" w:space="0" w:color="auto"/>
        <w:right w:val="none" w:sz="0" w:space="0" w:color="auto"/>
      </w:divBdr>
    </w:div>
    <w:div w:id="821652019">
      <w:bodyDiv w:val="1"/>
      <w:marLeft w:val="0"/>
      <w:marRight w:val="0"/>
      <w:marTop w:val="0"/>
      <w:marBottom w:val="0"/>
      <w:divBdr>
        <w:top w:val="none" w:sz="0" w:space="0" w:color="auto"/>
        <w:left w:val="none" w:sz="0" w:space="0" w:color="auto"/>
        <w:bottom w:val="none" w:sz="0" w:space="0" w:color="auto"/>
        <w:right w:val="none" w:sz="0" w:space="0" w:color="auto"/>
      </w:divBdr>
      <w:divsChild>
        <w:div w:id="2108573525">
          <w:marLeft w:val="0"/>
          <w:marRight w:val="0"/>
          <w:marTop w:val="0"/>
          <w:marBottom w:val="0"/>
          <w:divBdr>
            <w:top w:val="none" w:sz="0" w:space="0" w:color="auto"/>
            <w:left w:val="none" w:sz="0" w:space="0" w:color="auto"/>
            <w:bottom w:val="none" w:sz="0" w:space="0" w:color="auto"/>
            <w:right w:val="none" w:sz="0" w:space="0" w:color="auto"/>
          </w:divBdr>
          <w:divsChild>
            <w:div w:id="204878777">
              <w:marLeft w:val="0"/>
              <w:marRight w:val="0"/>
              <w:marTop w:val="0"/>
              <w:marBottom w:val="0"/>
              <w:divBdr>
                <w:top w:val="none" w:sz="0" w:space="0" w:color="auto"/>
                <w:left w:val="none" w:sz="0" w:space="0" w:color="auto"/>
                <w:bottom w:val="none" w:sz="0" w:space="0" w:color="auto"/>
                <w:right w:val="none" w:sz="0" w:space="0" w:color="auto"/>
              </w:divBdr>
            </w:div>
            <w:div w:id="345597598">
              <w:marLeft w:val="0"/>
              <w:marRight w:val="0"/>
              <w:marTop w:val="0"/>
              <w:marBottom w:val="0"/>
              <w:divBdr>
                <w:top w:val="none" w:sz="0" w:space="0" w:color="auto"/>
                <w:left w:val="none" w:sz="0" w:space="0" w:color="auto"/>
                <w:bottom w:val="none" w:sz="0" w:space="0" w:color="auto"/>
                <w:right w:val="none" w:sz="0" w:space="0" w:color="auto"/>
              </w:divBdr>
            </w:div>
            <w:div w:id="419716444">
              <w:marLeft w:val="0"/>
              <w:marRight w:val="0"/>
              <w:marTop w:val="0"/>
              <w:marBottom w:val="0"/>
              <w:divBdr>
                <w:top w:val="none" w:sz="0" w:space="0" w:color="auto"/>
                <w:left w:val="none" w:sz="0" w:space="0" w:color="auto"/>
                <w:bottom w:val="none" w:sz="0" w:space="0" w:color="auto"/>
                <w:right w:val="none" w:sz="0" w:space="0" w:color="auto"/>
              </w:divBdr>
            </w:div>
            <w:div w:id="833497314">
              <w:marLeft w:val="0"/>
              <w:marRight w:val="0"/>
              <w:marTop w:val="0"/>
              <w:marBottom w:val="0"/>
              <w:divBdr>
                <w:top w:val="none" w:sz="0" w:space="0" w:color="auto"/>
                <w:left w:val="none" w:sz="0" w:space="0" w:color="auto"/>
                <w:bottom w:val="none" w:sz="0" w:space="0" w:color="auto"/>
                <w:right w:val="none" w:sz="0" w:space="0" w:color="auto"/>
              </w:divBdr>
            </w:div>
            <w:div w:id="1038313879">
              <w:marLeft w:val="0"/>
              <w:marRight w:val="0"/>
              <w:marTop w:val="0"/>
              <w:marBottom w:val="0"/>
              <w:divBdr>
                <w:top w:val="none" w:sz="0" w:space="0" w:color="auto"/>
                <w:left w:val="none" w:sz="0" w:space="0" w:color="auto"/>
                <w:bottom w:val="none" w:sz="0" w:space="0" w:color="auto"/>
                <w:right w:val="none" w:sz="0" w:space="0" w:color="auto"/>
              </w:divBdr>
            </w:div>
            <w:div w:id="1372610281">
              <w:marLeft w:val="0"/>
              <w:marRight w:val="0"/>
              <w:marTop w:val="0"/>
              <w:marBottom w:val="0"/>
              <w:divBdr>
                <w:top w:val="none" w:sz="0" w:space="0" w:color="auto"/>
                <w:left w:val="none" w:sz="0" w:space="0" w:color="auto"/>
                <w:bottom w:val="none" w:sz="0" w:space="0" w:color="auto"/>
                <w:right w:val="none" w:sz="0" w:space="0" w:color="auto"/>
              </w:divBdr>
            </w:div>
            <w:div w:id="1549028967">
              <w:marLeft w:val="0"/>
              <w:marRight w:val="0"/>
              <w:marTop w:val="0"/>
              <w:marBottom w:val="0"/>
              <w:divBdr>
                <w:top w:val="none" w:sz="0" w:space="0" w:color="auto"/>
                <w:left w:val="none" w:sz="0" w:space="0" w:color="auto"/>
                <w:bottom w:val="none" w:sz="0" w:space="0" w:color="auto"/>
                <w:right w:val="none" w:sz="0" w:space="0" w:color="auto"/>
              </w:divBdr>
            </w:div>
            <w:div w:id="1679455050">
              <w:marLeft w:val="0"/>
              <w:marRight w:val="0"/>
              <w:marTop w:val="0"/>
              <w:marBottom w:val="0"/>
              <w:divBdr>
                <w:top w:val="none" w:sz="0" w:space="0" w:color="auto"/>
                <w:left w:val="none" w:sz="0" w:space="0" w:color="auto"/>
                <w:bottom w:val="none" w:sz="0" w:space="0" w:color="auto"/>
                <w:right w:val="none" w:sz="0" w:space="0" w:color="auto"/>
              </w:divBdr>
            </w:div>
            <w:div w:id="1895383599">
              <w:marLeft w:val="0"/>
              <w:marRight w:val="0"/>
              <w:marTop w:val="0"/>
              <w:marBottom w:val="0"/>
              <w:divBdr>
                <w:top w:val="none" w:sz="0" w:space="0" w:color="auto"/>
                <w:left w:val="none" w:sz="0" w:space="0" w:color="auto"/>
                <w:bottom w:val="none" w:sz="0" w:space="0" w:color="auto"/>
                <w:right w:val="none" w:sz="0" w:space="0" w:color="auto"/>
              </w:divBdr>
            </w:div>
            <w:div w:id="2133933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663233">
      <w:bodyDiv w:val="1"/>
      <w:marLeft w:val="0"/>
      <w:marRight w:val="0"/>
      <w:marTop w:val="0"/>
      <w:marBottom w:val="0"/>
      <w:divBdr>
        <w:top w:val="none" w:sz="0" w:space="0" w:color="auto"/>
        <w:left w:val="none" w:sz="0" w:space="0" w:color="auto"/>
        <w:bottom w:val="none" w:sz="0" w:space="0" w:color="auto"/>
        <w:right w:val="none" w:sz="0" w:space="0" w:color="auto"/>
      </w:divBdr>
    </w:div>
    <w:div w:id="824469291">
      <w:bodyDiv w:val="1"/>
      <w:marLeft w:val="0"/>
      <w:marRight w:val="0"/>
      <w:marTop w:val="0"/>
      <w:marBottom w:val="0"/>
      <w:divBdr>
        <w:top w:val="none" w:sz="0" w:space="0" w:color="auto"/>
        <w:left w:val="none" w:sz="0" w:space="0" w:color="auto"/>
        <w:bottom w:val="none" w:sz="0" w:space="0" w:color="auto"/>
        <w:right w:val="none" w:sz="0" w:space="0" w:color="auto"/>
      </w:divBdr>
    </w:div>
    <w:div w:id="837383698">
      <w:bodyDiv w:val="1"/>
      <w:marLeft w:val="0"/>
      <w:marRight w:val="0"/>
      <w:marTop w:val="0"/>
      <w:marBottom w:val="0"/>
      <w:divBdr>
        <w:top w:val="none" w:sz="0" w:space="0" w:color="auto"/>
        <w:left w:val="none" w:sz="0" w:space="0" w:color="auto"/>
        <w:bottom w:val="none" w:sz="0" w:space="0" w:color="auto"/>
        <w:right w:val="none" w:sz="0" w:space="0" w:color="auto"/>
      </w:divBdr>
    </w:div>
    <w:div w:id="837503352">
      <w:bodyDiv w:val="1"/>
      <w:marLeft w:val="0"/>
      <w:marRight w:val="0"/>
      <w:marTop w:val="0"/>
      <w:marBottom w:val="0"/>
      <w:divBdr>
        <w:top w:val="none" w:sz="0" w:space="0" w:color="auto"/>
        <w:left w:val="none" w:sz="0" w:space="0" w:color="auto"/>
        <w:bottom w:val="none" w:sz="0" w:space="0" w:color="auto"/>
        <w:right w:val="none" w:sz="0" w:space="0" w:color="auto"/>
      </w:divBdr>
    </w:div>
    <w:div w:id="838690436">
      <w:bodyDiv w:val="1"/>
      <w:marLeft w:val="0"/>
      <w:marRight w:val="0"/>
      <w:marTop w:val="0"/>
      <w:marBottom w:val="0"/>
      <w:divBdr>
        <w:top w:val="none" w:sz="0" w:space="0" w:color="auto"/>
        <w:left w:val="none" w:sz="0" w:space="0" w:color="auto"/>
        <w:bottom w:val="none" w:sz="0" w:space="0" w:color="auto"/>
        <w:right w:val="none" w:sz="0" w:space="0" w:color="auto"/>
      </w:divBdr>
    </w:div>
    <w:div w:id="839613371">
      <w:bodyDiv w:val="1"/>
      <w:marLeft w:val="0"/>
      <w:marRight w:val="0"/>
      <w:marTop w:val="0"/>
      <w:marBottom w:val="0"/>
      <w:divBdr>
        <w:top w:val="none" w:sz="0" w:space="0" w:color="auto"/>
        <w:left w:val="none" w:sz="0" w:space="0" w:color="auto"/>
        <w:bottom w:val="none" w:sz="0" w:space="0" w:color="auto"/>
        <w:right w:val="none" w:sz="0" w:space="0" w:color="auto"/>
      </w:divBdr>
    </w:div>
    <w:div w:id="840513428">
      <w:bodyDiv w:val="1"/>
      <w:marLeft w:val="0"/>
      <w:marRight w:val="0"/>
      <w:marTop w:val="0"/>
      <w:marBottom w:val="0"/>
      <w:divBdr>
        <w:top w:val="none" w:sz="0" w:space="0" w:color="auto"/>
        <w:left w:val="none" w:sz="0" w:space="0" w:color="auto"/>
        <w:bottom w:val="none" w:sz="0" w:space="0" w:color="auto"/>
        <w:right w:val="none" w:sz="0" w:space="0" w:color="auto"/>
      </w:divBdr>
    </w:div>
    <w:div w:id="841971091">
      <w:bodyDiv w:val="1"/>
      <w:marLeft w:val="0"/>
      <w:marRight w:val="0"/>
      <w:marTop w:val="0"/>
      <w:marBottom w:val="0"/>
      <w:divBdr>
        <w:top w:val="none" w:sz="0" w:space="0" w:color="auto"/>
        <w:left w:val="none" w:sz="0" w:space="0" w:color="auto"/>
        <w:bottom w:val="none" w:sz="0" w:space="0" w:color="auto"/>
        <w:right w:val="none" w:sz="0" w:space="0" w:color="auto"/>
      </w:divBdr>
    </w:div>
    <w:div w:id="849678032">
      <w:bodyDiv w:val="1"/>
      <w:marLeft w:val="0"/>
      <w:marRight w:val="0"/>
      <w:marTop w:val="0"/>
      <w:marBottom w:val="0"/>
      <w:divBdr>
        <w:top w:val="none" w:sz="0" w:space="0" w:color="auto"/>
        <w:left w:val="none" w:sz="0" w:space="0" w:color="auto"/>
        <w:bottom w:val="none" w:sz="0" w:space="0" w:color="auto"/>
        <w:right w:val="none" w:sz="0" w:space="0" w:color="auto"/>
      </w:divBdr>
    </w:div>
    <w:div w:id="855928996">
      <w:bodyDiv w:val="1"/>
      <w:marLeft w:val="0"/>
      <w:marRight w:val="0"/>
      <w:marTop w:val="0"/>
      <w:marBottom w:val="0"/>
      <w:divBdr>
        <w:top w:val="none" w:sz="0" w:space="0" w:color="auto"/>
        <w:left w:val="none" w:sz="0" w:space="0" w:color="auto"/>
        <w:bottom w:val="none" w:sz="0" w:space="0" w:color="auto"/>
        <w:right w:val="none" w:sz="0" w:space="0" w:color="auto"/>
      </w:divBdr>
    </w:div>
    <w:div w:id="856238482">
      <w:bodyDiv w:val="1"/>
      <w:marLeft w:val="0"/>
      <w:marRight w:val="0"/>
      <w:marTop w:val="0"/>
      <w:marBottom w:val="0"/>
      <w:divBdr>
        <w:top w:val="none" w:sz="0" w:space="0" w:color="auto"/>
        <w:left w:val="none" w:sz="0" w:space="0" w:color="auto"/>
        <w:bottom w:val="none" w:sz="0" w:space="0" w:color="auto"/>
        <w:right w:val="none" w:sz="0" w:space="0" w:color="auto"/>
      </w:divBdr>
    </w:div>
    <w:div w:id="861168640">
      <w:bodyDiv w:val="1"/>
      <w:marLeft w:val="0"/>
      <w:marRight w:val="0"/>
      <w:marTop w:val="0"/>
      <w:marBottom w:val="0"/>
      <w:divBdr>
        <w:top w:val="none" w:sz="0" w:space="0" w:color="auto"/>
        <w:left w:val="none" w:sz="0" w:space="0" w:color="auto"/>
        <w:bottom w:val="none" w:sz="0" w:space="0" w:color="auto"/>
        <w:right w:val="none" w:sz="0" w:space="0" w:color="auto"/>
      </w:divBdr>
    </w:div>
    <w:div w:id="861283429">
      <w:bodyDiv w:val="1"/>
      <w:marLeft w:val="0"/>
      <w:marRight w:val="0"/>
      <w:marTop w:val="0"/>
      <w:marBottom w:val="0"/>
      <w:divBdr>
        <w:top w:val="none" w:sz="0" w:space="0" w:color="auto"/>
        <w:left w:val="none" w:sz="0" w:space="0" w:color="auto"/>
        <w:bottom w:val="none" w:sz="0" w:space="0" w:color="auto"/>
        <w:right w:val="none" w:sz="0" w:space="0" w:color="auto"/>
      </w:divBdr>
    </w:div>
    <w:div w:id="864975715">
      <w:bodyDiv w:val="1"/>
      <w:marLeft w:val="0"/>
      <w:marRight w:val="0"/>
      <w:marTop w:val="0"/>
      <w:marBottom w:val="0"/>
      <w:divBdr>
        <w:top w:val="none" w:sz="0" w:space="0" w:color="auto"/>
        <w:left w:val="none" w:sz="0" w:space="0" w:color="auto"/>
        <w:bottom w:val="none" w:sz="0" w:space="0" w:color="auto"/>
        <w:right w:val="none" w:sz="0" w:space="0" w:color="auto"/>
      </w:divBdr>
    </w:div>
    <w:div w:id="865023551">
      <w:bodyDiv w:val="1"/>
      <w:marLeft w:val="0"/>
      <w:marRight w:val="0"/>
      <w:marTop w:val="0"/>
      <w:marBottom w:val="0"/>
      <w:divBdr>
        <w:top w:val="none" w:sz="0" w:space="0" w:color="auto"/>
        <w:left w:val="none" w:sz="0" w:space="0" w:color="auto"/>
        <w:bottom w:val="none" w:sz="0" w:space="0" w:color="auto"/>
        <w:right w:val="none" w:sz="0" w:space="0" w:color="auto"/>
      </w:divBdr>
    </w:div>
    <w:div w:id="876234882">
      <w:bodyDiv w:val="1"/>
      <w:marLeft w:val="0"/>
      <w:marRight w:val="0"/>
      <w:marTop w:val="0"/>
      <w:marBottom w:val="0"/>
      <w:divBdr>
        <w:top w:val="none" w:sz="0" w:space="0" w:color="auto"/>
        <w:left w:val="none" w:sz="0" w:space="0" w:color="auto"/>
        <w:bottom w:val="none" w:sz="0" w:space="0" w:color="auto"/>
        <w:right w:val="none" w:sz="0" w:space="0" w:color="auto"/>
      </w:divBdr>
    </w:div>
    <w:div w:id="876939351">
      <w:bodyDiv w:val="1"/>
      <w:marLeft w:val="0"/>
      <w:marRight w:val="0"/>
      <w:marTop w:val="0"/>
      <w:marBottom w:val="0"/>
      <w:divBdr>
        <w:top w:val="none" w:sz="0" w:space="0" w:color="auto"/>
        <w:left w:val="none" w:sz="0" w:space="0" w:color="auto"/>
        <w:bottom w:val="none" w:sz="0" w:space="0" w:color="auto"/>
        <w:right w:val="none" w:sz="0" w:space="0" w:color="auto"/>
      </w:divBdr>
    </w:div>
    <w:div w:id="884949654">
      <w:bodyDiv w:val="1"/>
      <w:marLeft w:val="0"/>
      <w:marRight w:val="0"/>
      <w:marTop w:val="0"/>
      <w:marBottom w:val="0"/>
      <w:divBdr>
        <w:top w:val="none" w:sz="0" w:space="0" w:color="auto"/>
        <w:left w:val="none" w:sz="0" w:space="0" w:color="auto"/>
        <w:bottom w:val="none" w:sz="0" w:space="0" w:color="auto"/>
        <w:right w:val="none" w:sz="0" w:space="0" w:color="auto"/>
      </w:divBdr>
    </w:div>
    <w:div w:id="888537771">
      <w:bodyDiv w:val="1"/>
      <w:marLeft w:val="0"/>
      <w:marRight w:val="0"/>
      <w:marTop w:val="0"/>
      <w:marBottom w:val="0"/>
      <w:divBdr>
        <w:top w:val="none" w:sz="0" w:space="0" w:color="auto"/>
        <w:left w:val="none" w:sz="0" w:space="0" w:color="auto"/>
        <w:bottom w:val="none" w:sz="0" w:space="0" w:color="auto"/>
        <w:right w:val="none" w:sz="0" w:space="0" w:color="auto"/>
      </w:divBdr>
    </w:div>
    <w:div w:id="888959504">
      <w:bodyDiv w:val="1"/>
      <w:marLeft w:val="0"/>
      <w:marRight w:val="0"/>
      <w:marTop w:val="0"/>
      <w:marBottom w:val="0"/>
      <w:divBdr>
        <w:top w:val="none" w:sz="0" w:space="0" w:color="auto"/>
        <w:left w:val="none" w:sz="0" w:space="0" w:color="auto"/>
        <w:bottom w:val="none" w:sz="0" w:space="0" w:color="auto"/>
        <w:right w:val="none" w:sz="0" w:space="0" w:color="auto"/>
      </w:divBdr>
    </w:div>
    <w:div w:id="893662023">
      <w:bodyDiv w:val="1"/>
      <w:marLeft w:val="0"/>
      <w:marRight w:val="0"/>
      <w:marTop w:val="0"/>
      <w:marBottom w:val="0"/>
      <w:divBdr>
        <w:top w:val="none" w:sz="0" w:space="0" w:color="auto"/>
        <w:left w:val="none" w:sz="0" w:space="0" w:color="auto"/>
        <w:bottom w:val="none" w:sz="0" w:space="0" w:color="auto"/>
        <w:right w:val="none" w:sz="0" w:space="0" w:color="auto"/>
      </w:divBdr>
    </w:div>
    <w:div w:id="896166886">
      <w:bodyDiv w:val="1"/>
      <w:marLeft w:val="0"/>
      <w:marRight w:val="0"/>
      <w:marTop w:val="0"/>
      <w:marBottom w:val="0"/>
      <w:divBdr>
        <w:top w:val="none" w:sz="0" w:space="0" w:color="auto"/>
        <w:left w:val="none" w:sz="0" w:space="0" w:color="auto"/>
        <w:bottom w:val="none" w:sz="0" w:space="0" w:color="auto"/>
        <w:right w:val="none" w:sz="0" w:space="0" w:color="auto"/>
      </w:divBdr>
    </w:div>
    <w:div w:id="900867651">
      <w:bodyDiv w:val="1"/>
      <w:marLeft w:val="0"/>
      <w:marRight w:val="0"/>
      <w:marTop w:val="0"/>
      <w:marBottom w:val="0"/>
      <w:divBdr>
        <w:top w:val="none" w:sz="0" w:space="0" w:color="auto"/>
        <w:left w:val="none" w:sz="0" w:space="0" w:color="auto"/>
        <w:bottom w:val="none" w:sz="0" w:space="0" w:color="auto"/>
        <w:right w:val="none" w:sz="0" w:space="0" w:color="auto"/>
      </w:divBdr>
    </w:div>
    <w:div w:id="901719853">
      <w:bodyDiv w:val="1"/>
      <w:marLeft w:val="0"/>
      <w:marRight w:val="0"/>
      <w:marTop w:val="0"/>
      <w:marBottom w:val="0"/>
      <w:divBdr>
        <w:top w:val="none" w:sz="0" w:space="0" w:color="auto"/>
        <w:left w:val="none" w:sz="0" w:space="0" w:color="auto"/>
        <w:bottom w:val="none" w:sz="0" w:space="0" w:color="auto"/>
        <w:right w:val="none" w:sz="0" w:space="0" w:color="auto"/>
      </w:divBdr>
    </w:div>
    <w:div w:id="903177992">
      <w:bodyDiv w:val="1"/>
      <w:marLeft w:val="0"/>
      <w:marRight w:val="0"/>
      <w:marTop w:val="0"/>
      <w:marBottom w:val="0"/>
      <w:divBdr>
        <w:top w:val="none" w:sz="0" w:space="0" w:color="auto"/>
        <w:left w:val="none" w:sz="0" w:space="0" w:color="auto"/>
        <w:bottom w:val="none" w:sz="0" w:space="0" w:color="auto"/>
        <w:right w:val="none" w:sz="0" w:space="0" w:color="auto"/>
      </w:divBdr>
    </w:div>
    <w:div w:id="917443073">
      <w:bodyDiv w:val="1"/>
      <w:marLeft w:val="0"/>
      <w:marRight w:val="0"/>
      <w:marTop w:val="0"/>
      <w:marBottom w:val="0"/>
      <w:divBdr>
        <w:top w:val="none" w:sz="0" w:space="0" w:color="auto"/>
        <w:left w:val="none" w:sz="0" w:space="0" w:color="auto"/>
        <w:bottom w:val="none" w:sz="0" w:space="0" w:color="auto"/>
        <w:right w:val="none" w:sz="0" w:space="0" w:color="auto"/>
      </w:divBdr>
    </w:div>
    <w:div w:id="924612116">
      <w:bodyDiv w:val="1"/>
      <w:marLeft w:val="0"/>
      <w:marRight w:val="0"/>
      <w:marTop w:val="0"/>
      <w:marBottom w:val="0"/>
      <w:divBdr>
        <w:top w:val="none" w:sz="0" w:space="0" w:color="auto"/>
        <w:left w:val="none" w:sz="0" w:space="0" w:color="auto"/>
        <w:bottom w:val="none" w:sz="0" w:space="0" w:color="auto"/>
        <w:right w:val="none" w:sz="0" w:space="0" w:color="auto"/>
      </w:divBdr>
    </w:div>
    <w:div w:id="936909835">
      <w:bodyDiv w:val="1"/>
      <w:marLeft w:val="0"/>
      <w:marRight w:val="0"/>
      <w:marTop w:val="0"/>
      <w:marBottom w:val="0"/>
      <w:divBdr>
        <w:top w:val="none" w:sz="0" w:space="0" w:color="auto"/>
        <w:left w:val="none" w:sz="0" w:space="0" w:color="auto"/>
        <w:bottom w:val="none" w:sz="0" w:space="0" w:color="auto"/>
        <w:right w:val="none" w:sz="0" w:space="0" w:color="auto"/>
      </w:divBdr>
    </w:div>
    <w:div w:id="938180495">
      <w:bodyDiv w:val="1"/>
      <w:marLeft w:val="0"/>
      <w:marRight w:val="0"/>
      <w:marTop w:val="0"/>
      <w:marBottom w:val="0"/>
      <w:divBdr>
        <w:top w:val="none" w:sz="0" w:space="0" w:color="auto"/>
        <w:left w:val="none" w:sz="0" w:space="0" w:color="auto"/>
        <w:bottom w:val="none" w:sz="0" w:space="0" w:color="auto"/>
        <w:right w:val="none" w:sz="0" w:space="0" w:color="auto"/>
      </w:divBdr>
    </w:div>
    <w:div w:id="939991701">
      <w:bodyDiv w:val="1"/>
      <w:marLeft w:val="0"/>
      <w:marRight w:val="0"/>
      <w:marTop w:val="0"/>
      <w:marBottom w:val="0"/>
      <w:divBdr>
        <w:top w:val="none" w:sz="0" w:space="0" w:color="auto"/>
        <w:left w:val="none" w:sz="0" w:space="0" w:color="auto"/>
        <w:bottom w:val="none" w:sz="0" w:space="0" w:color="auto"/>
        <w:right w:val="none" w:sz="0" w:space="0" w:color="auto"/>
      </w:divBdr>
    </w:div>
    <w:div w:id="944309446">
      <w:bodyDiv w:val="1"/>
      <w:marLeft w:val="0"/>
      <w:marRight w:val="0"/>
      <w:marTop w:val="0"/>
      <w:marBottom w:val="0"/>
      <w:divBdr>
        <w:top w:val="none" w:sz="0" w:space="0" w:color="auto"/>
        <w:left w:val="none" w:sz="0" w:space="0" w:color="auto"/>
        <w:bottom w:val="none" w:sz="0" w:space="0" w:color="auto"/>
        <w:right w:val="none" w:sz="0" w:space="0" w:color="auto"/>
      </w:divBdr>
    </w:div>
    <w:div w:id="945119041">
      <w:bodyDiv w:val="1"/>
      <w:marLeft w:val="0"/>
      <w:marRight w:val="0"/>
      <w:marTop w:val="0"/>
      <w:marBottom w:val="0"/>
      <w:divBdr>
        <w:top w:val="none" w:sz="0" w:space="0" w:color="auto"/>
        <w:left w:val="none" w:sz="0" w:space="0" w:color="auto"/>
        <w:bottom w:val="none" w:sz="0" w:space="0" w:color="auto"/>
        <w:right w:val="none" w:sz="0" w:space="0" w:color="auto"/>
      </w:divBdr>
    </w:div>
    <w:div w:id="945503306">
      <w:bodyDiv w:val="1"/>
      <w:marLeft w:val="0"/>
      <w:marRight w:val="0"/>
      <w:marTop w:val="0"/>
      <w:marBottom w:val="0"/>
      <w:divBdr>
        <w:top w:val="none" w:sz="0" w:space="0" w:color="auto"/>
        <w:left w:val="none" w:sz="0" w:space="0" w:color="auto"/>
        <w:bottom w:val="none" w:sz="0" w:space="0" w:color="auto"/>
        <w:right w:val="none" w:sz="0" w:space="0" w:color="auto"/>
      </w:divBdr>
    </w:div>
    <w:div w:id="947156597">
      <w:bodyDiv w:val="1"/>
      <w:marLeft w:val="0"/>
      <w:marRight w:val="0"/>
      <w:marTop w:val="0"/>
      <w:marBottom w:val="0"/>
      <w:divBdr>
        <w:top w:val="none" w:sz="0" w:space="0" w:color="auto"/>
        <w:left w:val="none" w:sz="0" w:space="0" w:color="auto"/>
        <w:bottom w:val="none" w:sz="0" w:space="0" w:color="auto"/>
        <w:right w:val="none" w:sz="0" w:space="0" w:color="auto"/>
      </w:divBdr>
    </w:div>
    <w:div w:id="951278177">
      <w:bodyDiv w:val="1"/>
      <w:marLeft w:val="0"/>
      <w:marRight w:val="0"/>
      <w:marTop w:val="0"/>
      <w:marBottom w:val="0"/>
      <w:divBdr>
        <w:top w:val="none" w:sz="0" w:space="0" w:color="auto"/>
        <w:left w:val="none" w:sz="0" w:space="0" w:color="auto"/>
        <w:bottom w:val="none" w:sz="0" w:space="0" w:color="auto"/>
        <w:right w:val="none" w:sz="0" w:space="0" w:color="auto"/>
      </w:divBdr>
    </w:div>
    <w:div w:id="951546739">
      <w:bodyDiv w:val="1"/>
      <w:marLeft w:val="0"/>
      <w:marRight w:val="0"/>
      <w:marTop w:val="0"/>
      <w:marBottom w:val="0"/>
      <w:divBdr>
        <w:top w:val="none" w:sz="0" w:space="0" w:color="auto"/>
        <w:left w:val="none" w:sz="0" w:space="0" w:color="auto"/>
        <w:bottom w:val="none" w:sz="0" w:space="0" w:color="auto"/>
        <w:right w:val="none" w:sz="0" w:space="0" w:color="auto"/>
      </w:divBdr>
    </w:div>
    <w:div w:id="954597816">
      <w:bodyDiv w:val="1"/>
      <w:marLeft w:val="0"/>
      <w:marRight w:val="0"/>
      <w:marTop w:val="0"/>
      <w:marBottom w:val="0"/>
      <w:divBdr>
        <w:top w:val="none" w:sz="0" w:space="0" w:color="auto"/>
        <w:left w:val="none" w:sz="0" w:space="0" w:color="auto"/>
        <w:bottom w:val="none" w:sz="0" w:space="0" w:color="auto"/>
        <w:right w:val="none" w:sz="0" w:space="0" w:color="auto"/>
      </w:divBdr>
    </w:div>
    <w:div w:id="958877825">
      <w:bodyDiv w:val="1"/>
      <w:marLeft w:val="0"/>
      <w:marRight w:val="0"/>
      <w:marTop w:val="0"/>
      <w:marBottom w:val="0"/>
      <w:divBdr>
        <w:top w:val="none" w:sz="0" w:space="0" w:color="auto"/>
        <w:left w:val="none" w:sz="0" w:space="0" w:color="auto"/>
        <w:bottom w:val="none" w:sz="0" w:space="0" w:color="auto"/>
        <w:right w:val="none" w:sz="0" w:space="0" w:color="auto"/>
      </w:divBdr>
    </w:div>
    <w:div w:id="959264046">
      <w:bodyDiv w:val="1"/>
      <w:marLeft w:val="0"/>
      <w:marRight w:val="0"/>
      <w:marTop w:val="0"/>
      <w:marBottom w:val="0"/>
      <w:divBdr>
        <w:top w:val="none" w:sz="0" w:space="0" w:color="auto"/>
        <w:left w:val="none" w:sz="0" w:space="0" w:color="auto"/>
        <w:bottom w:val="none" w:sz="0" w:space="0" w:color="auto"/>
        <w:right w:val="none" w:sz="0" w:space="0" w:color="auto"/>
      </w:divBdr>
    </w:div>
    <w:div w:id="961963108">
      <w:bodyDiv w:val="1"/>
      <w:marLeft w:val="0"/>
      <w:marRight w:val="0"/>
      <w:marTop w:val="0"/>
      <w:marBottom w:val="0"/>
      <w:divBdr>
        <w:top w:val="none" w:sz="0" w:space="0" w:color="auto"/>
        <w:left w:val="none" w:sz="0" w:space="0" w:color="auto"/>
        <w:bottom w:val="none" w:sz="0" w:space="0" w:color="auto"/>
        <w:right w:val="none" w:sz="0" w:space="0" w:color="auto"/>
      </w:divBdr>
    </w:div>
    <w:div w:id="962618387">
      <w:bodyDiv w:val="1"/>
      <w:marLeft w:val="0"/>
      <w:marRight w:val="0"/>
      <w:marTop w:val="0"/>
      <w:marBottom w:val="0"/>
      <w:divBdr>
        <w:top w:val="none" w:sz="0" w:space="0" w:color="auto"/>
        <w:left w:val="none" w:sz="0" w:space="0" w:color="auto"/>
        <w:bottom w:val="none" w:sz="0" w:space="0" w:color="auto"/>
        <w:right w:val="none" w:sz="0" w:space="0" w:color="auto"/>
      </w:divBdr>
    </w:div>
    <w:div w:id="964703121">
      <w:bodyDiv w:val="1"/>
      <w:marLeft w:val="0"/>
      <w:marRight w:val="0"/>
      <w:marTop w:val="0"/>
      <w:marBottom w:val="0"/>
      <w:divBdr>
        <w:top w:val="none" w:sz="0" w:space="0" w:color="auto"/>
        <w:left w:val="none" w:sz="0" w:space="0" w:color="auto"/>
        <w:bottom w:val="none" w:sz="0" w:space="0" w:color="auto"/>
        <w:right w:val="none" w:sz="0" w:space="0" w:color="auto"/>
      </w:divBdr>
    </w:div>
    <w:div w:id="966161854">
      <w:bodyDiv w:val="1"/>
      <w:marLeft w:val="0"/>
      <w:marRight w:val="0"/>
      <w:marTop w:val="0"/>
      <w:marBottom w:val="0"/>
      <w:divBdr>
        <w:top w:val="none" w:sz="0" w:space="0" w:color="auto"/>
        <w:left w:val="none" w:sz="0" w:space="0" w:color="auto"/>
        <w:bottom w:val="none" w:sz="0" w:space="0" w:color="auto"/>
        <w:right w:val="none" w:sz="0" w:space="0" w:color="auto"/>
      </w:divBdr>
    </w:div>
    <w:div w:id="967315560">
      <w:bodyDiv w:val="1"/>
      <w:marLeft w:val="0"/>
      <w:marRight w:val="0"/>
      <w:marTop w:val="0"/>
      <w:marBottom w:val="0"/>
      <w:divBdr>
        <w:top w:val="none" w:sz="0" w:space="0" w:color="auto"/>
        <w:left w:val="none" w:sz="0" w:space="0" w:color="auto"/>
        <w:bottom w:val="none" w:sz="0" w:space="0" w:color="auto"/>
        <w:right w:val="none" w:sz="0" w:space="0" w:color="auto"/>
      </w:divBdr>
    </w:div>
    <w:div w:id="968509714">
      <w:bodyDiv w:val="1"/>
      <w:marLeft w:val="0"/>
      <w:marRight w:val="0"/>
      <w:marTop w:val="0"/>
      <w:marBottom w:val="0"/>
      <w:divBdr>
        <w:top w:val="none" w:sz="0" w:space="0" w:color="auto"/>
        <w:left w:val="none" w:sz="0" w:space="0" w:color="auto"/>
        <w:bottom w:val="none" w:sz="0" w:space="0" w:color="auto"/>
        <w:right w:val="none" w:sz="0" w:space="0" w:color="auto"/>
      </w:divBdr>
    </w:div>
    <w:div w:id="970016045">
      <w:bodyDiv w:val="1"/>
      <w:marLeft w:val="0"/>
      <w:marRight w:val="0"/>
      <w:marTop w:val="0"/>
      <w:marBottom w:val="0"/>
      <w:divBdr>
        <w:top w:val="none" w:sz="0" w:space="0" w:color="auto"/>
        <w:left w:val="none" w:sz="0" w:space="0" w:color="auto"/>
        <w:bottom w:val="none" w:sz="0" w:space="0" w:color="auto"/>
        <w:right w:val="none" w:sz="0" w:space="0" w:color="auto"/>
      </w:divBdr>
    </w:div>
    <w:div w:id="973095401">
      <w:bodyDiv w:val="1"/>
      <w:marLeft w:val="0"/>
      <w:marRight w:val="0"/>
      <w:marTop w:val="0"/>
      <w:marBottom w:val="0"/>
      <w:divBdr>
        <w:top w:val="none" w:sz="0" w:space="0" w:color="auto"/>
        <w:left w:val="none" w:sz="0" w:space="0" w:color="auto"/>
        <w:bottom w:val="none" w:sz="0" w:space="0" w:color="auto"/>
        <w:right w:val="none" w:sz="0" w:space="0" w:color="auto"/>
      </w:divBdr>
    </w:div>
    <w:div w:id="975644597">
      <w:bodyDiv w:val="1"/>
      <w:marLeft w:val="0"/>
      <w:marRight w:val="0"/>
      <w:marTop w:val="0"/>
      <w:marBottom w:val="0"/>
      <w:divBdr>
        <w:top w:val="none" w:sz="0" w:space="0" w:color="auto"/>
        <w:left w:val="none" w:sz="0" w:space="0" w:color="auto"/>
        <w:bottom w:val="none" w:sz="0" w:space="0" w:color="auto"/>
        <w:right w:val="none" w:sz="0" w:space="0" w:color="auto"/>
      </w:divBdr>
    </w:div>
    <w:div w:id="983237417">
      <w:bodyDiv w:val="1"/>
      <w:marLeft w:val="0"/>
      <w:marRight w:val="0"/>
      <w:marTop w:val="0"/>
      <w:marBottom w:val="0"/>
      <w:divBdr>
        <w:top w:val="none" w:sz="0" w:space="0" w:color="auto"/>
        <w:left w:val="none" w:sz="0" w:space="0" w:color="auto"/>
        <w:bottom w:val="none" w:sz="0" w:space="0" w:color="auto"/>
        <w:right w:val="none" w:sz="0" w:space="0" w:color="auto"/>
      </w:divBdr>
    </w:div>
    <w:div w:id="987708965">
      <w:bodyDiv w:val="1"/>
      <w:marLeft w:val="0"/>
      <w:marRight w:val="0"/>
      <w:marTop w:val="0"/>
      <w:marBottom w:val="0"/>
      <w:divBdr>
        <w:top w:val="none" w:sz="0" w:space="0" w:color="auto"/>
        <w:left w:val="none" w:sz="0" w:space="0" w:color="auto"/>
        <w:bottom w:val="none" w:sz="0" w:space="0" w:color="auto"/>
        <w:right w:val="none" w:sz="0" w:space="0" w:color="auto"/>
      </w:divBdr>
    </w:div>
    <w:div w:id="990324976">
      <w:bodyDiv w:val="1"/>
      <w:marLeft w:val="0"/>
      <w:marRight w:val="0"/>
      <w:marTop w:val="0"/>
      <w:marBottom w:val="0"/>
      <w:divBdr>
        <w:top w:val="none" w:sz="0" w:space="0" w:color="auto"/>
        <w:left w:val="none" w:sz="0" w:space="0" w:color="auto"/>
        <w:bottom w:val="none" w:sz="0" w:space="0" w:color="auto"/>
        <w:right w:val="none" w:sz="0" w:space="0" w:color="auto"/>
      </w:divBdr>
    </w:div>
    <w:div w:id="993221748">
      <w:bodyDiv w:val="1"/>
      <w:marLeft w:val="0"/>
      <w:marRight w:val="0"/>
      <w:marTop w:val="0"/>
      <w:marBottom w:val="0"/>
      <w:divBdr>
        <w:top w:val="none" w:sz="0" w:space="0" w:color="auto"/>
        <w:left w:val="none" w:sz="0" w:space="0" w:color="auto"/>
        <w:bottom w:val="none" w:sz="0" w:space="0" w:color="auto"/>
        <w:right w:val="none" w:sz="0" w:space="0" w:color="auto"/>
      </w:divBdr>
    </w:div>
    <w:div w:id="997153573">
      <w:bodyDiv w:val="1"/>
      <w:marLeft w:val="0"/>
      <w:marRight w:val="0"/>
      <w:marTop w:val="0"/>
      <w:marBottom w:val="0"/>
      <w:divBdr>
        <w:top w:val="none" w:sz="0" w:space="0" w:color="auto"/>
        <w:left w:val="none" w:sz="0" w:space="0" w:color="auto"/>
        <w:bottom w:val="none" w:sz="0" w:space="0" w:color="auto"/>
        <w:right w:val="none" w:sz="0" w:space="0" w:color="auto"/>
      </w:divBdr>
    </w:div>
    <w:div w:id="997266827">
      <w:bodyDiv w:val="1"/>
      <w:marLeft w:val="0"/>
      <w:marRight w:val="0"/>
      <w:marTop w:val="0"/>
      <w:marBottom w:val="0"/>
      <w:divBdr>
        <w:top w:val="none" w:sz="0" w:space="0" w:color="auto"/>
        <w:left w:val="none" w:sz="0" w:space="0" w:color="auto"/>
        <w:bottom w:val="none" w:sz="0" w:space="0" w:color="auto"/>
        <w:right w:val="none" w:sz="0" w:space="0" w:color="auto"/>
      </w:divBdr>
    </w:div>
    <w:div w:id="1000935729">
      <w:bodyDiv w:val="1"/>
      <w:marLeft w:val="0"/>
      <w:marRight w:val="0"/>
      <w:marTop w:val="0"/>
      <w:marBottom w:val="0"/>
      <w:divBdr>
        <w:top w:val="none" w:sz="0" w:space="0" w:color="auto"/>
        <w:left w:val="none" w:sz="0" w:space="0" w:color="auto"/>
        <w:bottom w:val="none" w:sz="0" w:space="0" w:color="auto"/>
        <w:right w:val="none" w:sz="0" w:space="0" w:color="auto"/>
      </w:divBdr>
    </w:div>
    <w:div w:id="1003626813">
      <w:bodyDiv w:val="1"/>
      <w:marLeft w:val="0"/>
      <w:marRight w:val="0"/>
      <w:marTop w:val="0"/>
      <w:marBottom w:val="0"/>
      <w:divBdr>
        <w:top w:val="none" w:sz="0" w:space="0" w:color="auto"/>
        <w:left w:val="none" w:sz="0" w:space="0" w:color="auto"/>
        <w:bottom w:val="none" w:sz="0" w:space="0" w:color="auto"/>
        <w:right w:val="none" w:sz="0" w:space="0" w:color="auto"/>
      </w:divBdr>
    </w:div>
    <w:div w:id="1008286051">
      <w:bodyDiv w:val="1"/>
      <w:marLeft w:val="0"/>
      <w:marRight w:val="0"/>
      <w:marTop w:val="0"/>
      <w:marBottom w:val="0"/>
      <w:divBdr>
        <w:top w:val="none" w:sz="0" w:space="0" w:color="auto"/>
        <w:left w:val="none" w:sz="0" w:space="0" w:color="auto"/>
        <w:bottom w:val="none" w:sz="0" w:space="0" w:color="auto"/>
        <w:right w:val="none" w:sz="0" w:space="0" w:color="auto"/>
      </w:divBdr>
      <w:divsChild>
        <w:div w:id="756947304">
          <w:marLeft w:val="0"/>
          <w:marRight w:val="0"/>
          <w:marTop w:val="0"/>
          <w:marBottom w:val="0"/>
          <w:divBdr>
            <w:top w:val="none" w:sz="0" w:space="0" w:color="auto"/>
            <w:left w:val="none" w:sz="0" w:space="0" w:color="auto"/>
            <w:bottom w:val="none" w:sz="0" w:space="0" w:color="auto"/>
            <w:right w:val="none" w:sz="0" w:space="0" w:color="auto"/>
          </w:divBdr>
          <w:divsChild>
            <w:div w:id="372072105">
              <w:marLeft w:val="0"/>
              <w:marRight w:val="0"/>
              <w:marTop w:val="0"/>
              <w:marBottom w:val="0"/>
              <w:divBdr>
                <w:top w:val="none" w:sz="0" w:space="0" w:color="auto"/>
                <w:left w:val="none" w:sz="0" w:space="0" w:color="auto"/>
                <w:bottom w:val="none" w:sz="0" w:space="0" w:color="auto"/>
                <w:right w:val="none" w:sz="0" w:space="0" w:color="auto"/>
              </w:divBdr>
            </w:div>
            <w:div w:id="494804496">
              <w:marLeft w:val="0"/>
              <w:marRight w:val="0"/>
              <w:marTop w:val="0"/>
              <w:marBottom w:val="0"/>
              <w:divBdr>
                <w:top w:val="none" w:sz="0" w:space="0" w:color="auto"/>
                <w:left w:val="none" w:sz="0" w:space="0" w:color="auto"/>
                <w:bottom w:val="none" w:sz="0" w:space="0" w:color="auto"/>
                <w:right w:val="none" w:sz="0" w:space="0" w:color="auto"/>
              </w:divBdr>
            </w:div>
            <w:div w:id="604659545">
              <w:marLeft w:val="0"/>
              <w:marRight w:val="0"/>
              <w:marTop w:val="0"/>
              <w:marBottom w:val="0"/>
              <w:divBdr>
                <w:top w:val="none" w:sz="0" w:space="0" w:color="auto"/>
                <w:left w:val="none" w:sz="0" w:space="0" w:color="auto"/>
                <w:bottom w:val="none" w:sz="0" w:space="0" w:color="auto"/>
                <w:right w:val="none" w:sz="0" w:space="0" w:color="auto"/>
              </w:divBdr>
            </w:div>
            <w:div w:id="857890804">
              <w:marLeft w:val="0"/>
              <w:marRight w:val="0"/>
              <w:marTop w:val="0"/>
              <w:marBottom w:val="0"/>
              <w:divBdr>
                <w:top w:val="none" w:sz="0" w:space="0" w:color="auto"/>
                <w:left w:val="none" w:sz="0" w:space="0" w:color="auto"/>
                <w:bottom w:val="none" w:sz="0" w:space="0" w:color="auto"/>
                <w:right w:val="none" w:sz="0" w:space="0" w:color="auto"/>
              </w:divBdr>
            </w:div>
            <w:div w:id="1085154644">
              <w:marLeft w:val="0"/>
              <w:marRight w:val="0"/>
              <w:marTop w:val="0"/>
              <w:marBottom w:val="0"/>
              <w:divBdr>
                <w:top w:val="none" w:sz="0" w:space="0" w:color="auto"/>
                <w:left w:val="none" w:sz="0" w:space="0" w:color="auto"/>
                <w:bottom w:val="none" w:sz="0" w:space="0" w:color="auto"/>
                <w:right w:val="none" w:sz="0" w:space="0" w:color="auto"/>
              </w:divBdr>
            </w:div>
            <w:div w:id="1253978466">
              <w:marLeft w:val="0"/>
              <w:marRight w:val="0"/>
              <w:marTop w:val="0"/>
              <w:marBottom w:val="0"/>
              <w:divBdr>
                <w:top w:val="none" w:sz="0" w:space="0" w:color="auto"/>
                <w:left w:val="none" w:sz="0" w:space="0" w:color="auto"/>
                <w:bottom w:val="none" w:sz="0" w:space="0" w:color="auto"/>
                <w:right w:val="none" w:sz="0" w:space="0" w:color="auto"/>
              </w:divBdr>
            </w:div>
            <w:div w:id="1404795331">
              <w:marLeft w:val="0"/>
              <w:marRight w:val="0"/>
              <w:marTop w:val="0"/>
              <w:marBottom w:val="0"/>
              <w:divBdr>
                <w:top w:val="none" w:sz="0" w:space="0" w:color="auto"/>
                <w:left w:val="none" w:sz="0" w:space="0" w:color="auto"/>
                <w:bottom w:val="none" w:sz="0" w:space="0" w:color="auto"/>
                <w:right w:val="none" w:sz="0" w:space="0" w:color="auto"/>
              </w:divBdr>
            </w:div>
            <w:div w:id="1899315664">
              <w:marLeft w:val="0"/>
              <w:marRight w:val="0"/>
              <w:marTop w:val="0"/>
              <w:marBottom w:val="0"/>
              <w:divBdr>
                <w:top w:val="none" w:sz="0" w:space="0" w:color="auto"/>
                <w:left w:val="none" w:sz="0" w:space="0" w:color="auto"/>
                <w:bottom w:val="none" w:sz="0" w:space="0" w:color="auto"/>
                <w:right w:val="none" w:sz="0" w:space="0" w:color="auto"/>
              </w:divBdr>
            </w:div>
            <w:div w:id="1928273134">
              <w:marLeft w:val="0"/>
              <w:marRight w:val="0"/>
              <w:marTop w:val="0"/>
              <w:marBottom w:val="0"/>
              <w:divBdr>
                <w:top w:val="none" w:sz="0" w:space="0" w:color="auto"/>
                <w:left w:val="none" w:sz="0" w:space="0" w:color="auto"/>
                <w:bottom w:val="none" w:sz="0" w:space="0" w:color="auto"/>
                <w:right w:val="none" w:sz="0" w:space="0" w:color="auto"/>
              </w:divBdr>
            </w:div>
            <w:div w:id="1944531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263215">
      <w:bodyDiv w:val="1"/>
      <w:marLeft w:val="0"/>
      <w:marRight w:val="0"/>
      <w:marTop w:val="0"/>
      <w:marBottom w:val="0"/>
      <w:divBdr>
        <w:top w:val="none" w:sz="0" w:space="0" w:color="auto"/>
        <w:left w:val="none" w:sz="0" w:space="0" w:color="auto"/>
        <w:bottom w:val="none" w:sz="0" w:space="0" w:color="auto"/>
        <w:right w:val="none" w:sz="0" w:space="0" w:color="auto"/>
      </w:divBdr>
    </w:div>
    <w:div w:id="1017736961">
      <w:bodyDiv w:val="1"/>
      <w:marLeft w:val="0"/>
      <w:marRight w:val="0"/>
      <w:marTop w:val="0"/>
      <w:marBottom w:val="0"/>
      <w:divBdr>
        <w:top w:val="none" w:sz="0" w:space="0" w:color="auto"/>
        <w:left w:val="none" w:sz="0" w:space="0" w:color="auto"/>
        <w:bottom w:val="none" w:sz="0" w:space="0" w:color="auto"/>
        <w:right w:val="none" w:sz="0" w:space="0" w:color="auto"/>
      </w:divBdr>
    </w:div>
    <w:div w:id="1021783182">
      <w:bodyDiv w:val="1"/>
      <w:marLeft w:val="0"/>
      <w:marRight w:val="0"/>
      <w:marTop w:val="0"/>
      <w:marBottom w:val="0"/>
      <w:divBdr>
        <w:top w:val="none" w:sz="0" w:space="0" w:color="auto"/>
        <w:left w:val="none" w:sz="0" w:space="0" w:color="auto"/>
        <w:bottom w:val="none" w:sz="0" w:space="0" w:color="auto"/>
        <w:right w:val="none" w:sz="0" w:space="0" w:color="auto"/>
      </w:divBdr>
    </w:div>
    <w:div w:id="1022823152">
      <w:bodyDiv w:val="1"/>
      <w:marLeft w:val="0"/>
      <w:marRight w:val="0"/>
      <w:marTop w:val="0"/>
      <w:marBottom w:val="0"/>
      <w:divBdr>
        <w:top w:val="none" w:sz="0" w:space="0" w:color="auto"/>
        <w:left w:val="none" w:sz="0" w:space="0" w:color="auto"/>
        <w:bottom w:val="none" w:sz="0" w:space="0" w:color="auto"/>
        <w:right w:val="none" w:sz="0" w:space="0" w:color="auto"/>
      </w:divBdr>
    </w:div>
    <w:div w:id="1026256012">
      <w:bodyDiv w:val="1"/>
      <w:marLeft w:val="0"/>
      <w:marRight w:val="0"/>
      <w:marTop w:val="0"/>
      <w:marBottom w:val="0"/>
      <w:divBdr>
        <w:top w:val="none" w:sz="0" w:space="0" w:color="auto"/>
        <w:left w:val="none" w:sz="0" w:space="0" w:color="auto"/>
        <w:bottom w:val="none" w:sz="0" w:space="0" w:color="auto"/>
        <w:right w:val="none" w:sz="0" w:space="0" w:color="auto"/>
      </w:divBdr>
      <w:divsChild>
        <w:div w:id="1847942199">
          <w:marLeft w:val="0"/>
          <w:marRight w:val="0"/>
          <w:marTop w:val="0"/>
          <w:marBottom w:val="0"/>
          <w:divBdr>
            <w:top w:val="none" w:sz="0" w:space="0" w:color="auto"/>
            <w:left w:val="none" w:sz="0" w:space="0" w:color="auto"/>
            <w:bottom w:val="none" w:sz="0" w:space="0" w:color="auto"/>
            <w:right w:val="none" w:sz="0" w:space="0" w:color="auto"/>
          </w:divBdr>
          <w:divsChild>
            <w:div w:id="12997685">
              <w:marLeft w:val="0"/>
              <w:marRight w:val="0"/>
              <w:marTop w:val="0"/>
              <w:marBottom w:val="0"/>
              <w:divBdr>
                <w:top w:val="none" w:sz="0" w:space="0" w:color="auto"/>
                <w:left w:val="none" w:sz="0" w:space="0" w:color="auto"/>
                <w:bottom w:val="none" w:sz="0" w:space="0" w:color="auto"/>
                <w:right w:val="none" w:sz="0" w:space="0" w:color="auto"/>
              </w:divBdr>
            </w:div>
            <w:div w:id="57287979">
              <w:marLeft w:val="0"/>
              <w:marRight w:val="0"/>
              <w:marTop w:val="0"/>
              <w:marBottom w:val="0"/>
              <w:divBdr>
                <w:top w:val="none" w:sz="0" w:space="0" w:color="auto"/>
                <w:left w:val="none" w:sz="0" w:space="0" w:color="auto"/>
                <w:bottom w:val="none" w:sz="0" w:space="0" w:color="auto"/>
                <w:right w:val="none" w:sz="0" w:space="0" w:color="auto"/>
              </w:divBdr>
            </w:div>
            <w:div w:id="90782292">
              <w:marLeft w:val="0"/>
              <w:marRight w:val="0"/>
              <w:marTop w:val="0"/>
              <w:marBottom w:val="0"/>
              <w:divBdr>
                <w:top w:val="none" w:sz="0" w:space="0" w:color="auto"/>
                <w:left w:val="none" w:sz="0" w:space="0" w:color="auto"/>
                <w:bottom w:val="none" w:sz="0" w:space="0" w:color="auto"/>
                <w:right w:val="none" w:sz="0" w:space="0" w:color="auto"/>
              </w:divBdr>
            </w:div>
            <w:div w:id="148012977">
              <w:marLeft w:val="0"/>
              <w:marRight w:val="0"/>
              <w:marTop w:val="0"/>
              <w:marBottom w:val="0"/>
              <w:divBdr>
                <w:top w:val="none" w:sz="0" w:space="0" w:color="auto"/>
                <w:left w:val="none" w:sz="0" w:space="0" w:color="auto"/>
                <w:bottom w:val="none" w:sz="0" w:space="0" w:color="auto"/>
                <w:right w:val="none" w:sz="0" w:space="0" w:color="auto"/>
              </w:divBdr>
            </w:div>
            <w:div w:id="195237754">
              <w:marLeft w:val="0"/>
              <w:marRight w:val="0"/>
              <w:marTop w:val="0"/>
              <w:marBottom w:val="0"/>
              <w:divBdr>
                <w:top w:val="none" w:sz="0" w:space="0" w:color="auto"/>
                <w:left w:val="none" w:sz="0" w:space="0" w:color="auto"/>
                <w:bottom w:val="none" w:sz="0" w:space="0" w:color="auto"/>
                <w:right w:val="none" w:sz="0" w:space="0" w:color="auto"/>
              </w:divBdr>
            </w:div>
            <w:div w:id="196816234">
              <w:marLeft w:val="0"/>
              <w:marRight w:val="0"/>
              <w:marTop w:val="0"/>
              <w:marBottom w:val="0"/>
              <w:divBdr>
                <w:top w:val="none" w:sz="0" w:space="0" w:color="auto"/>
                <w:left w:val="none" w:sz="0" w:space="0" w:color="auto"/>
                <w:bottom w:val="none" w:sz="0" w:space="0" w:color="auto"/>
                <w:right w:val="none" w:sz="0" w:space="0" w:color="auto"/>
              </w:divBdr>
            </w:div>
            <w:div w:id="426659503">
              <w:marLeft w:val="0"/>
              <w:marRight w:val="0"/>
              <w:marTop w:val="0"/>
              <w:marBottom w:val="0"/>
              <w:divBdr>
                <w:top w:val="none" w:sz="0" w:space="0" w:color="auto"/>
                <w:left w:val="none" w:sz="0" w:space="0" w:color="auto"/>
                <w:bottom w:val="none" w:sz="0" w:space="0" w:color="auto"/>
                <w:right w:val="none" w:sz="0" w:space="0" w:color="auto"/>
              </w:divBdr>
            </w:div>
            <w:div w:id="519777040">
              <w:marLeft w:val="0"/>
              <w:marRight w:val="0"/>
              <w:marTop w:val="0"/>
              <w:marBottom w:val="0"/>
              <w:divBdr>
                <w:top w:val="none" w:sz="0" w:space="0" w:color="auto"/>
                <w:left w:val="none" w:sz="0" w:space="0" w:color="auto"/>
                <w:bottom w:val="none" w:sz="0" w:space="0" w:color="auto"/>
                <w:right w:val="none" w:sz="0" w:space="0" w:color="auto"/>
              </w:divBdr>
            </w:div>
            <w:div w:id="549419233">
              <w:marLeft w:val="0"/>
              <w:marRight w:val="0"/>
              <w:marTop w:val="0"/>
              <w:marBottom w:val="0"/>
              <w:divBdr>
                <w:top w:val="none" w:sz="0" w:space="0" w:color="auto"/>
                <w:left w:val="none" w:sz="0" w:space="0" w:color="auto"/>
                <w:bottom w:val="none" w:sz="0" w:space="0" w:color="auto"/>
                <w:right w:val="none" w:sz="0" w:space="0" w:color="auto"/>
              </w:divBdr>
            </w:div>
            <w:div w:id="648947386">
              <w:marLeft w:val="0"/>
              <w:marRight w:val="0"/>
              <w:marTop w:val="0"/>
              <w:marBottom w:val="0"/>
              <w:divBdr>
                <w:top w:val="none" w:sz="0" w:space="0" w:color="auto"/>
                <w:left w:val="none" w:sz="0" w:space="0" w:color="auto"/>
                <w:bottom w:val="none" w:sz="0" w:space="0" w:color="auto"/>
                <w:right w:val="none" w:sz="0" w:space="0" w:color="auto"/>
              </w:divBdr>
            </w:div>
            <w:div w:id="771824884">
              <w:marLeft w:val="0"/>
              <w:marRight w:val="0"/>
              <w:marTop w:val="0"/>
              <w:marBottom w:val="0"/>
              <w:divBdr>
                <w:top w:val="none" w:sz="0" w:space="0" w:color="auto"/>
                <w:left w:val="none" w:sz="0" w:space="0" w:color="auto"/>
                <w:bottom w:val="none" w:sz="0" w:space="0" w:color="auto"/>
                <w:right w:val="none" w:sz="0" w:space="0" w:color="auto"/>
              </w:divBdr>
            </w:div>
            <w:div w:id="784468173">
              <w:marLeft w:val="0"/>
              <w:marRight w:val="0"/>
              <w:marTop w:val="0"/>
              <w:marBottom w:val="0"/>
              <w:divBdr>
                <w:top w:val="none" w:sz="0" w:space="0" w:color="auto"/>
                <w:left w:val="none" w:sz="0" w:space="0" w:color="auto"/>
                <w:bottom w:val="none" w:sz="0" w:space="0" w:color="auto"/>
                <w:right w:val="none" w:sz="0" w:space="0" w:color="auto"/>
              </w:divBdr>
            </w:div>
            <w:div w:id="849611237">
              <w:marLeft w:val="0"/>
              <w:marRight w:val="0"/>
              <w:marTop w:val="0"/>
              <w:marBottom w:val="0"/>
              <w:divBdr>
                <w:top w:val="none" w:sz="0" w:space="0" w:color="auto"/>
                <w:left w:val="none" w:sz="0" w:space="0" w:color="auto"/>
                <w:bottom w:val="none" w:sz="0" w:space="0" w:color="auto"/>
                <w:right w:val="none" w:sz="0" w:space="0" w:color="auto"/>
              </w:divBdr>
            </w:div>
            <w:div w:id="866020616">
              <w:marLeft w:val="0"/>
              <w:marRight w:val="0"/>
              <w:marTop w:val="0"/>
              <w:marBottom w:val="0"/>
              <w:divBdr>
                <w:top w:val="none" w:sz="0" w:space="0" w:color="auto"/>
                <w:left w:val="none" w:sz="0" w:space="0" w:color="auto"/>
                <w:bottom w:val="none" w:sz="0" w:space="0" w:color="auto"/>
                <w:right w:val="none" w:sz="0" w:space="0" w:color="auto"/>
              </w:divBdr>
            </w:div>
            <w:div w:id="886139384">
              <w:marLeft w:val="0"/>
              <w:marRight w:val="0"/>
              <w:marTop w:val="0"/>
              <w:marBottom w:val="0"/>
              <w:divBdr>
                <w:top w:val="none" w:sz="0" w:space="0" w:color="auto"/>
                <w:left w:val="none" w:sz="0" w:space="0" w:color="auto"/>
                <w:bottom w:val="none" w:sz="0" w:space="0" w:color="auto"/>
                <w:right w:val="none" w:sz="0" w:space="0" w:color="auto"/>
              </w:divBdr>
            </w:div>
            <w:div w:id="902300118">
              <w:marLeft w:val="0"/>
              <w:marRight w:val="0"/>
              <w:marTop w:val="0"/>
              <w:marBottom w:val="0"/>
              <w:divBdr>
                <w:top w:val="none" w:sz="0" w:space="0" w:color="auto"/>
                <w:left w:val="none" w:sz="0" w:space="0" w:color="auto"/>
                <w:bottom w:val="none" w:sz="0" w:space="0" w:color="auto"/>
                <w:right w:val="none" w:sz="0" w:space="0" w:color="auto"/>
              </w:divBdr>
            </w:div>
            <w:div w:id="917835481">
              <w:marLeft w:val="0"/>
              <w:marRight w:val="0"/>
              <w:marTop w:val="0"/>
              <w:marBottom w:val="0"/>
              <w:divBdr>
                <w:top w:val="none" w:sz="0" w:space="0" w:color="auto"/>
                <w:left w:val="none" w:sz="0" w:space="0" w:color="auto"/>
                <w:bottom w:val="none" w:sz="0" w:space="0" w:color="auto"/>
                <w:right w:val="none" w:sz="0" w:space="0" w:color="auto"/>
              </w:divBdr>
            </w:div>
            <w:div w:id="979655024">
              <w:marLeft w:val="0"/>
              <w:marRight w:val="0"/>
              <w:marTop w:val="0"/>
              <w:marBottom w:val="0"/>
              <w:divBdr>
                <w:top w:val="none" w:sz="0" w:space="0" w:color="auto"/>
                <w:left w:val="none" w:sz="0" w:space="0" w:color="auto"/>
                <w:bottom w:val="none" w:sz="0" w:space="0" w:color="auto"/>
                <w:right w:val="none" w:sz="0" w:space="0" w:color="auto"/>
              </w:divBdr>
            </w:div>
            <w:div w:id="1063481099">
              <w:marLeft w:val="0"/>
              <w:marRight w:val="0"/>
              <w:marTop w:val="0"/>
              <w:marBottom w:val="0"/>
              <w:divBdr>
                <w:top w:val="none" w:sz="0" w:space="0" w:color="auto"/>
                <w:left w:val="none" w:sz="0" w:space="0" w:color="auto"/>
                <w:bottom w:val="none" w:sz="0" w:space="0" w:color="auto"/>
                <w:right w:val="none" w:sz="0" w:space="0" w:color="auto"/>
              </w:divBdr>
            </w:div>
            <w:div w:id="1074745427">
              <w:marLeft w:val="0"/>
              <w:marRight w:val="0"/>
              <w:marTop w:val="0"/>
              <w:marBottom w:val="0"/>
              <w:divBdr>
                <w:top w:val="none" w:sz="0" w:space="0" w:color="auto"/>
                <w:left w:val="none" w:sz="0" w:space="0" w:color="auto"/>
                <w:bottom w:val="none" w:sz="0" w:space="0" w:color="auto"/>
                <w:right w:val="none" w:sz="0" w:space="0" w:color="auto"/>
              </w:divBdr>
            </w:div>
            <w:div w:id="1108965420">
              <w:marLeft w:val="0"/>
              <w:marRight w:val="0"/>
              <w:marTop w:val="0"/>
              <w:marBottom w:val="0"/>
              <w:divBdr>
                <w:top w:val="none" w:sz="0" w:space="0" w:color="auto"/>
                <w:left w:val="none" w:sz="0" w:space="0" w:color="auto"/>
                <w:bottom w:val="none" w:sz="0" w:space="0" w:color="auto"/>
                <w:right w:val="none" w:sz="0" w:space="0" w:color="auto"/>
              </w:divBdr>
            </w:div>
            <w:div w:id="1123842074">
              <w:marLeft w:val="0"/>
              <w:marRight w:val="0"/>
              <w:marTop w:val="0"/>
              <w:marBottom w:val="0"/>
              <w:divBdr>
                <w:top w:val="none" w:sz="0" w:space="0" w:color="auto"/>
                <w:left w:val="none" w:sz="0" w:space="0" w:color="auto"/>
                <w:bottom w:val="none" w:sz="0" w:space="0" w:color="auto"/>
                <w:right w:val="none" w:sz="0" w:space="0" w:color="auto"/>
              </w:divBdr>
            </w:div>
            <w:div w:id="1129126977">
              <w:marLeft w:val="0"/>
              <w:marRight w:val="0"/>
              <w:marTop w:val="0"/>
              <w:marBottom w:val="0"/>
              <w:divBdr>
                <w:top w:val="none" w:sz="0" w:space="0" w:color="auto"/>
                <w:left w:val="none" w:sz="0" w:space="0" w:color="auto"/>
                <w:bottom w:val="none" w:sz="0" w:space="0" w:color="auto"/>
                <w:right w:val="none" w:sz="0" w:space="0" w:color="auto"/>
              </w:divBdr>
            </w:div>
            <w:div w:id="1213031233">
              <w:marLeft w:val="0"/>
              <w:marRight w:val="0"/>
              <w:marTop w:val="0"/>
              <w:marBottom w:val="0"/>
              <w:divBdr>
                <w:top w:val="none" w:sz="0" w:space="0" w:color="auto"/>
                <w:left w:val="none" w:sz="0" w:space="0" w:color="auto"/>
                <w:bottom w:val="none" w:sz="0" w:space="0" w:color="auto"/>
                <w:right w:val="none" w:sz="0" w:space="0" w:color="auto"/>
              </w:divBdr>
            </w:div>
            <w:div w:id="1314138652">
              <w:marLeft w:val="0"/>
              <w:marRight w:val="0"/>
              <w:marTop w:val="0"/>
              <w:marBottom w:val="0"/>
              <w:divBdr>
                <w:top w:val="none" w:sz="0" w:space="0" w:color="auto"/>
                <w:left w:val="none" w:sz="0" w:space="0" w:color="auto"/>
                <w:bottom w:val="none" w:sz="0" w:space="0" w:color="auto"/>
                <w:right w:val="none" w:sz="0" w:space="0" w:color="auto"/>
              </w:divBdr>
            </w:div>
            <w:div w:id="1340620717">
              <w:marLeft w:val="0"/>
              <w:marRight w:val="0"/>
              <w:marTop w:val="0"/>
              <w:marBottom w:val="0"/>
              <w:divBdr>
                <w:top w:val="none" w:sz="0" w:space="0" w:color="auto"/>
                <w:left w:val="none" w:sz="0" w:space="0" w:color="auto"/>
                <w:bottom w:val="none" w:sz="0" w:space="0" w:color="auto"/>
                <w:right w:val="none" w:sz="0" w:space="0" w:color="auto"/>
              </w:divBdr>
            </w:div>
            <w:div w:id="1662077880">
              <w:marLeft w:val="0"/>
              <w:marRight w:val="0"/>
              <w:marTop w:val="0"/>
              <w:marBottom w:val="0"/>
              <w:divBdr>
                <w:top w:val="none" w:sz="0" w:space="0" w:color="auto"/>
                <w:left w:val="none" w:sz="0" w:space="0" w:color="auto"/>
                <w:bottom w:val="none" w:sz="0" w:space="0" w:color="auto"/>
                <w:right w:val="none" w:sz="0" w:space="0" w:color="auto"/>
              </w:divBdr>
            </w:div>
            <w:div w:id="1710640803">
              <w:marLeft w:val="0"/>
              <w:marRight w:val="0"/>
              <w:marTop w:val="0"/>
              <w:marBottom w:val="0"/>
              <w:divBdr>
                <w:top w:val="none" w:sz="0" w:space="0" w:color="auto"/>
                <w:left w:val="none" w:sz="0" w:space="0" w:color="auto"/>
                <w:bottom w:val="none" w:sz="0" w:space="0" w:color="auto"/>
                <w:right w:val="none" w:sz="0" w:space="0" w:color="auto"/>
              </w:divBdr>
            </w:div>
            <w:div w:id="1723481075">
              <w:marLeft w:val="0"/>
              <w:marRight w:val="0"/>
              <w:marTop w:val="0"/>
              <w:marBottom w:val="0"/>
              <w:divBdr>
                <w:top w:val="none" w:sz="0" w:space="0" w:color="auto"/>
                <w:left w:val="none" w:sz="0" w:space="0" w:color="auto"/>
                <w:bottom w:val="none" w:sz="0" w:space="0" w:color="auto"/>
                <w:right w:val="none" w:sz="0" w:space="0" w:color="auto"/>
              </w:divBdr>
            </w:div>
            <w:div w:id="1763253968">
              <w:marLeft w:val="0"/>
              <w:marRight w:val="0"/>
              <w:marTop w:val="0"/>
              <w:marBottom w:val="0"/>
              <w:divBdr>
                <w:top w:val="none" w:sz="0" w:space="0" w:color="auto"/>
                <w:left w:val="none" w:sz="0" w:space="0" w:color="auto"/>
                <w:bottom w:val="none" w:sz="0" w:space="0" w:color="auto"/>
                <w:right w:val="none" w:sz="0" w:space="0" w:color="auto"/>
              </w:divBdr>
            </w:div>
            <w:div w:id="1832790861">
              <w:marLeft w:val="0"/>
              <w:marRight w:val="0"/>
              <w:marTop w:val="0"/>
              <w:marBottom w:val="0"/>
              <w:divBdr>
                <w:top w:val="none" w:sz="0" w:space="0" w:color="auto"/>
                <w:left w:val="none" w:sz="0" w:space="0" w:color="auto"/>
                <w:bottom w:val="none" w:sz="0" w:space="0" w:color="auto"/>
                <w:right w:val="none" w:sz="0" w:space="0" w:color="auto"/>
              </w:divBdr>
            </w:div>
            <w:div w:id="1858494112">
              <w:marLeft w:val="0"/>
              <w:marRight w:val="0"/>
              <w:marTop w:val="0"/>
              <w:marBottom w:val="0"/>
              <w:divBdr>
                <w:top w:val="none" w:sz="0" w:space="0" w:color="auto"/>
                <w:left w:val="none" w:sz="0" w:space="0" w:color="auto"/>
                <w:bottom w:val="none" w:sz="0" w:space="0" w:color="auto"/>
                <w:right w:val="none" w:sz="0" w:space="0" w:color="auto"/>
              </w:divBdr>
            </w:div>
            <w:div w:id="1956055333">
              <w:marLeft w:val="0"/>
              <w:marRight w:val="0"/>
              <w:marTop w:val="0"/>
              <w:marBottom w:val="0"/>
              <w:divBdr>
                <w:top w:val="none" w:sz="0" w:space="0" w:color="auto"/>
                <w:left w:val="none" w:sz="0" w:space="0" w:color="auto"/>
                <w:bottom w:val="none" w:sz="0" w:space="0" w:color="auto"/>
                <w:right w:val="none" w:sz="0" w:space="0" w:color="auto"/>
              </w:divBdr>
            </w:div>
            <w:div w:id="1980958469">
              <w:marLeft w:val="0"/>
              <w:marRight w:val="0"/>
              <w:marTop w:val="0"/>
              <w:marBottom w:val="0"/>
              <w:divBdr>
                <w:top w:val="none" w:sz="0" w:space="0" w:color="auto"/>
                <w:left w:val="none" w:sz="0" w:space="0" w:color="auto"/>
                <w:bottom w:val="none" w:sz="0" w:space="0" w:color="auto"/>
                <w:right w:val="none" w:sz="0" w:space="0" w:color="auto"/>
              </w:divBdr>
            </w:div>
            <w:div w:id="2015453202">
              <w:marLeft w:val="0"/>
              <w:marRight w:val="0"/>
              <w:marTop w:val="0"/>
              <w:marBottom w:val="0"/>
              <w:divBdr>
                <w:top w:val="none" w:sz="0" w:space="0" w:color="auto"/>
                <w:left w:val="none" w:sz="0" w:space="0" w:color="auto"/>
                <w:bottom w:val="none" w:sz="0" w:space="0" w:color="auto"/>
                <w:right w:val="none" w:sz="0" w:space="0" w:color="auto"/>
              </w:divBdr>
            </w:div>
            <w:div w:id="2095010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9524240">
      <w:bodyDiv w:val="1"/>
      <w:marLeft w:val="0"/>
      <w:marRight w:val="0"/>
      <w:marTop w:val="0"/>
      <w:marBottom w:val="0"/>
      <w:divBdr>
        <w:top w:val="none" w:sz="0" w:space="0" w:color="auto"/>
        <w:left w:val="none" w:sz="0" w:space="0" w:color="auto"/>
        <w:bottom w:val="none" w:sz="0" w:space="0" w:color="auto"/>
        <w:right w:val="none" w:sz="0" w:space="0" w:color="auto"/>
      </w:divBdr>
    </w:div>
    <w:div w:id="1033531125">
      <w:bodyDiv w:val="1"/>
      <w:marLeft w:val="0"/>
      <w:marRight w:val="0"/>
      <w:marTop w:val="0"/>
      <w:marBottom w:val="0"/>
      <w:divBdr>
        <w:top w:val="none" w:sz="0" w:space="0" w:color="auto"/>
        <w:left w:val="none" w:sz="0" w:space="0" w:color="auto"/>
        <w:bottom w:val="none" w:sz="0" w:space="0" w:color="auto"/>
        <w:right w:val="none" w:sz="0" w:space="0" w:color="auto"/>
      </w:divBdr>
    </w:div>
    <w:div w:id="1034771787">
      <w:bodyDiv w:val="1"/>
      <w:marLeft w:val="0"/>
      <w:marRight w:val="0"/>
      <w:marTop w:val="0"/>
      <w:marBottom w:val="0"/>
      <w:divBdr>
        <w:top w:val="none" w:sz="0" w:space="0" w:color="auto"/>
        <w:left w:val="none" w:sz="0" w:space="0" w:color="auto"/>
        <w:bottom w:val="none" w:sz="0" w:space="0" w:color="auto"/>
        <w:right w:val="none" w:sz="0" w:space="0" w:color="auto"/>
      </w:divBdr>
    </w:div>
    <w:div w:id="1036732740">
      <w:bodyDiv w:val="1"/>
      <w:marLeft w:val="0"/>
      <w:marRight w:val="0"/>
      <w:marTop w:val="0"/>
      <w:marBottom w:val="0"/>
      <w:divBdr>
        <w:top w:val="none" w:sz="0" w:space="0" w:color="auto"/>
        <w:left w:val="none" w:sz="0" w:space="0" w:color="auto"/>
        <w:bottom w:val="none" w:sz="0" w:space="0" w:color="auto"/>
        <w:right w:val="none" w:sz="0" w:space="0" w:color="auto"/>
      </w:divBdr>
    </w:div>
    <w:div w:id="1037001849">
      <w:bodyDiv w:val="1"/>
      <w:marLeft w:val="0"/>
      <w:marRight w:val="0"/>
      <w:marTop w:val="0"/>
      <w:marBottom w:val="0"/>
      <w:divBdr>
        <w:top w:val="none" w:sz="0" w:space="0" w:color="auto"/>
        <w:left w:val="none" w:sz="0" w:space="0" w:color="auto"/>
        <w:bottom w:val="none" w:sz="0" w:space="0" w:color="auto"/>
        <w:right w:val="none" w:sz="0" w:space="0" w:color="auto"/>
      </w:divBdr>
    </w:div>
    <w:div w:id="1037656869">
      <w:bodyDiv w:val="1"/>
      <w:marLeft w:val="0"/>
      <w:marRight w:val="0"/>
      <w:marTop w:val="0"/>
      <w:marBottom w:val="0"/>
      <w:divBdr>
        <w:top w:val="none" w:sz="0" w:space="0" w:color="auto"/>
        <w:left w:val="none" w:sz="0" w:space="0" w:color="auto"/>
        <w:bottom w:val="none" w:sz="0" w:space="0" w:color="auto"/>
        <w:right w:val="none" w:sz="0" w:space="0" w:color="auto"/>
      </w:divBdr>
    </w:div>
    <w:div w:id="1040201460">
      <w:bodyDiv w:val="1"/>
      <w:marLeft w:val="0"/>
      <w:marRight w:val="0"/>
      <w:marTop w:val="0"/>
      <w:marBottom w:val="0"/>
      <w:divBdr>
        <w:top w:val="none" w:sz="0" w:space="0" w:color="auto"/>
        <w:left w:val="none" w:sz="0" w:space="0" w:color="auto"/>
        <w:bottom w:val="none" w:sz="0" w:space="0" w:color="auto"/>
        <w:right w:val="none" w:sz="0" w:space="0" w:color="auto"/>
      </w:divBdr>
    </w:div>
    <w:div w:id="1041632052">
      <w:bodyDiv w:val="1"/>
      <w:marLeft w:val="0"/>
      <w:marRight w:val="0"/>
      <w:marTop w:val="0"/>
      <w:marBottom w:val="0"/>
      <w:divBdr>
        <w:top w:val="none" w:sz="0" w:space="0" w:color="auto"/>
        <w:left w:val="none" w:sz="0" w:space="0" w:color="auto"/>
        <w:bottom w:val="none" w:sz="0" w:space="0" w:color="auto"/>
        <w:right w:val="none" w:sz="0" w:space="0" w:color="auto"/>
      </w:divBdr>
    </w:div>
    <w:div w:id="1043403982">
      <w:bodyDiv w:val="1"/>
      <w:marLeft w:val="0"/>
      <w:marRight w:val="0"/>
      <w:marTop w:val="0"/>
      <w:marBottom w:val="0"/>
      <w:divBdr>
        <w:top w:val="none" w:sz="0" w:space="0" w:color="auto"/>
        <w:left w:val="none" w:sz="0" w:space="0" w:color="auto"/>
        <w:bottom w:val="none" w:sz="0" w:space="0" w:color="auto"/>
        <w:right w:val="none" w:sz="0" w:space="0" w:color="auto"/>
      </w:divBdr>
    </w:div>
    <w:div w:id="1046611143">
      <w:bodyDiv w:val="1"/>
      <w:marLeft w:val="0"/>
      <w:marRight w:val="0"/>
      <w:marTop w:val="0"/>
      <w:marBottom w:val="0"/>
      <w:divBdr>
        <w:top w:val="none" w:sz="0" w:space="0" w:color="auto"/>
        <w:left w:val="none" w:sz="0" w:space="0" w:color="auto"/>
        <w:bottom w:val="none" w:sz="0" w:space="0" w:color="auto"/>
        <w:right w:val="none" w:sz="0" w:space="0" w:color="auto"/>
      </w:divBdr>
    </w:div>
    <w:div w:id="1048645136">
      <w:bodyDiv w:val="1"/>
      <w:marLeft w:val="0"/>
      <w:marRight w:val="0"/>
      <w:marTop w:val="0"/>
      <w:marBottom w:val="0"/>
      <w:divBdr>
        <w:top w:val="none" w:sz="0" w:space="0" w:color="auto"/>
        <w:left w:val="none" w:sz="0" w:space="0" w:color="auto"/>
        <w:bottom w:val="none" w:sz="0" w:space="0" w:color="auto"/>
        <w:right w:val="none" w:sz="0" w:space="0" w:color="auto"/>
      </w:divBdr>
    </w:div>
    <w:div w:id="1052583978">
      <w:bodyDiv w:val="1"/>
      <w:marLeft w:val="0"/>
      <w:marRight w:val="0"/>
      <w:marTop w:val="0"/>
      <w:marBottom w:val="0"/>
      <w:divBdr>
        <w:top w:val="none" w:sz="0" w:space="0" w:color="auto"/>
        <w:left w:val="none" w:sz="0" w:space="0" w:color="auto"/>
        <w:bottom w:val="none" w:sz="0" w:space="0" w:color="auto"/>
        <w:right w:val="none" w:sz="0" w:space="0" w:color="auto"/>
      </w:divBdr>
    </w:div>
    <w:div w:id="1052921497">
      <w:bodyDiv w:val="1"/>
      <w:marLeft w:val="0"/>
      <w:marRight w:val="0"/>
      <w:marTop w:val="0"/>
      <w:marBottom w:val="0"/>
      <w:divBdr>
        <w:top w:val="none" w:sz="0" w:space="0" w:color="auto"/>
        <w:left w:val="none" w:sz="0" w:space="0" w:color="auto"/>
        <w:bottom w:val="none" w:sz="0" w:space="0" w:color="auto"/>
        <w:right w:val="none" w:sz="0" w:space="0" w:color="auto"/>
      </w:divBdr>
    </w:div>
    <w:div w:id="1054350156">
      <w:bodyDiv w:val="1"/>
      <w:marLeft w:val="0"/>
      <w:marRight w:val="0"/>
      <w:marTop w:val="0"/>
      <w:marBottom w:val="0"/>
      <w:divBdr>
        <w:top w:val="none" w:sz="0" w:space="0" w:color="auto"/>
        <w:left w:val="none" w:sz="0" w:space="0" w:color="auto"/>
        <w:bottom w:val="none" w:sz="0" w:space="0" w:color="auto"/>
        <w:right w:val="none" w:sz="0" w:space="0" w:color="auto"/>
      </w:divBdr>
    </w:div>
    <w:div w:id="1071924940">
      <w:bodyDiv w:val="1"/>
      <w:marLeft w:val="0"/>
      <w:marRight w:val="0"/>
      <w:marTop w:val="0"/>
      <w:marBottom w:val="0"/>
      <w:divBdr>
        <w:top w:val="none" w:sz="0" w:space="0" w:color="auto"/>
        <w:left w:val="none" w:sz="0" w:space="0" w:color="auto"/>
        <w:bottom w:val="none" w:sz="0" w:space="0" w:color="auto"/>
        <w:right w:val="none" w:sz="0" w:space="0" w:color="auto"/>
      </w:divBdr>
    </w:div>
    <w:div w:id="1074887859">
      <w:bodyDiv w:val="1"/>
      <w:marLeft w:val="0"/>
      <w:marRight w:val="0"/>
      <w:marTop w:val="0"/>
      <w:marBottom w:val="0"/>
      <w:divBdr>
        <w:top w:val="none" w:sz="0" w:space="0" w:color="auto"/>
        <w:left w:val="none" w:sz="0" w:space="0" w:color="auto"/>
        <w:bottom w:val="none" w:sz="0" w:space="0" w:color="auto"/>
        <w:right w:val="none" w:sz="0" w:space="0" w:color="auto"/>
      </w:divBdr>
    </w:div>
    <w:div w:id="1075782411">
      <w:bodyDiv w:val="1"/>
      <w:marLeft w:val="0"/>
      <w:marRight w:val="0"/>
      <w:marTop w:val="0"/>
      <w:marBottom w:val="0"/>
      <w:divBdr>
        <w:top w:val="none" w:sz="0" w:space="0" w:color="auto"/>
        <w:left w:val="none" w:sz="0" w:space="0" w:color="auto"/>
        <w:bottom w:val="none" w:sz="0" w:space="0" w:color="auto"/>
        <w:right w:val="none" w:sz="0" w:space="0" w:color="auto"/>
      </w:divBdr>
    </w:div>
    <w:div w:id="1077246584">
      <w:bodyDiv w:val="1"/>
      <w:marLeft w:val="0"/>
      <w:marRight w:val="0"/>
      <w:marTop w:val="0"/>
      <w:marBottom w:val="0"/>
      <w:divBdr>
        <w:top w:val="none" w:sz="0" w:space="0" w:color="auto"/>
        <w:left w:val="none" w:sz="0" w:space="0" w:color="auto"/>
        <w:bottom w:val="none" w:sz="0" w:space="0" w:color="auto"/>
        <w:right w:val="none" w:sz="0" w:space="0" w:color="auto"/>
      </w:divBdr>
    </w:div>
    <w:div w:id="1080828901">
      <w:bodyDiv w:val="1"/>
      <w:marLeft w:val="0"/>
      <w:marRight w:val="0"/>
      <w:marTop w:val="0"/>
      <w:marBottom w:val="0"/>
      <w:divBdr>
        <w:top w:val="none" w:sz="0" w:space="0" w:color="auto"/>
        <w:left w:val="none" w:sz="0" w:space="0" w:color="auto"/>
        <w:bottom w:val="none" w:sz="0" w:space="0" w:color="auto"/>
        <w:right w:val="none" w:sz="0" w:space="0" w:color="auto"/>
      </w:divBdr>
    </w:div>
    <w:div w:id="1085959288">
      <w:bodyDiv w:val="1"/>
      <w:marLeft w:val="0"/>
      <w:marRight w:val="0"/>
      <w:marTop w:val="0"/>
      <w:marBottom w:val="0"/>
      <w:divBdr>
        <w:top w:val="none" w:sz="0" w:space="0" w:color="auto"/>
        <w:left w:val="none" w:sz="0" w:space="0" w:color="auto"/>
        <w:bottom w:val="none" w:sz="0" w:space="0" w:color="auto"/>
        <w:right w:val="none" w:sz="0" w:space="0" w:color="auto"/>
      </w:divBdr>
    </w:div>
    <w:div w:id="1086418589">
      <w:bodyDiv w:val="1"/>
      <w:marLeft w:val="0"/>
      <w:marRight w:val="0"/>
      <w:marTop w:val="0"/>
      <w:marBottom w:val="0"/>
      <w:divBdr>
        <w:top w:val="none" w:sz="0" w:space="0" w:color="auto"/>
        <w:left w:val="none" w:sz="0" w:space="0" w:color="auto"/>
        <w:bottom w:val="none" w:sz="0" w:space="0" w:color="auto"/>
        <w:right w:val="none" w:sz="0" w:space="0" w:color="auto"/>
      </w:divBdr>
    </w:div>
    <w:div w:id="1090472029">
      <w:bodyDiv w:val="1"/>
      <w:marLeft w:val="0"/>
      <w:marRight w:val="0"/>
      <w:marTop w:val="0"/>
      <w:marBottom w:val="0"/>
      <w:divBdr>
        <w:top w:val="none" w:sz="0" w:space="0" w:color="auto"/>
        <w:left w:val="none" w:sz="0" w:space="0" w:color="auto"/>
        <w:bottom w:val="none" w:sz="0" w:space="0" w:color="auto"/>
        <w:right w:val="none" w:sz="0" w:space="0" w:color="auto"/>
      </w:divBdr>
    </w:div>
    <w:div w:id="1094058613">
      <w:bodyDiv w:val="1"/>
      <w:marLeft w:val="0"/>
      <w:marRight w:val="0"/>
      <w:marTop w:val="0"/>
      <w:marBottom w:val="0"/>
      <w:divBdr>
        <w:top w:val="none" w:sz="0" w:space="0" w:color="auto"/>
        <w:left w:val="none" w:sz="0" w:space="0" w:color="auto"/>
        <w:bottom w:val="none" w:sz="0" w:space="0" w:color="auto"/>
        <w:right w:val="none" w:sz="0" w:space="0" w:color="auto"/>
      </w:divBdr>
    </w:div>
    <w:div w:id="1097359874">
      <w:bodyDiv w:val="1"/>
      <w:marLeft w:val="0"/>
      <w:marRight w:val="0"/>
      <w:marTop w:val="0"/>
      <w:marBottom w:val="0"/>
      <w:divBdr>
        <w:top w:val="none" w:sz="0" w:space="0" w:color="auto"/>
        <w:left w:val="none" w:sz="0" w:space="0" w:color="auto"/>
        <w:bottom w:val="none" w:sz="0" w:space="0" w:color="auto"/>
        <w:right w:val="none" w:sz="0" w:space="0" w:color="auto"/>
      </w:divBdr>
    </w:div>
    <w:div w:id="1100684945">
      <w:bodyDiv w:val="1"/>
      <w:marLeft w:val="0"/>
      <w:marRight w:val="0"/>
      <w:marTop w:val="0"/>
      <w:marBottom w:val="0"/>
      <w:divBdr>
        <w:top w:val="none" w:sz="0" w:space="0" w:color="auto"/>
        <w:left w:val="none" w:sz="0" w:space="0" w:color="auto"/>
        <w:bottom w:val="none" w:sz="0" w:space="0" w:color="auto"/>
        <w:right w:val="none" w:sz="0" w:space="0" w:color="auto"/>
      </w:divBdr>
    </w:div>
    <w:div w:id="1101798676">
      <w:bodyDiv w:val="1"/>
      <w:marLeft w:val="0"/>
      <w:marRight w:val="0"/>
      <w:marTop w:val="0"/>
      <w:marBottom w:val="0"/>
      <w:divBdr>
        <w:top w:val="none" w:sz="0" w:space="0" w:color="auto"/>
        <w:left w:val="none" w:sz="0" w:space="0" w:color="auto"/>
        <w:bottom w:val="none" w:sz="0" w:space="0" w:color="auto"/>
        <w:right w:val="none" w:sz="0" w:space="0" w:color="auto"/>
      </w:divBdr>
    </w:div>
    <w:div w:id="1101991446">
      <w:bodyDiv w:val="1"/>
      <w:marLeft w:val="0"/>
      <w:marRight w:val="0"/>
      <w:marTop w:val="0"/>
      <w:marBottom w:val="0"/>
      <w:divBdr>
        <w:top w:val="none" w:sz="0" w:space="0" w:color="auto"/>
        <w:left w:val="none" w:sz="0" w:space="0" w:color="auto"/>
        <w:bottom w:val="none" w:sz="0" w:space="0" w:color="auto"/>
        <w:right w:val="none" w:sz="0" w:space="0" w:color="auto"/>
      </w:divBdr>
    </w:div>
    <w:div w:id="1105156020">
      <w:bodyDiv w:val="1"/>
      <w:marLeft w:val="0"/>
      <w:marRight w:val="0"/>
      <w:marTop w:val="0"/>
      <w:marBottom w:val="0"/>
      <w:divBdr>
        <w:top w:val="none" w:sz="0" w:space="0" w:color="auto"/>
        <w:left w:val="none" w:sz="0" w:space="0" w:color="auto"/>
        <w:bottom w:val="none" w:sz="0" w:space="0" w:color="auto"/>
        <w:right w:val="none" w:sz="0" w:space="0" w:color="auto"/>
      </w:divBdr>
      <w:divsChild>
        <w:div w:id="713969878">
          <w:marLeft w:val="0"/>
          <w:marRight w:val="0"/>
          <w:marTop w:val="0"/>
          <w:marBottom w:val="0"/>
          <w:divBdr>
            <w:top w:val="none" w:sz="0" w:space="0" w:color="auto"/>
            <w:left w:val="none" w:sz="0" w:space="0" w:color="auto"/>
            <w:bottom w:val="none" w:sz="0" w:space="0" w:color="auto"/>
            <w:right w:val="none" w:sz="0" w:space="0" w:color="auto"/>
          </w:divBdr>
          <w:divsChild>
            <w:div w:id="406610206">
              <w:marLeft w:val="0"/>
              <w:marRight w:val="0"/>
              <w:marTop w:val="0"/>
              <w:marBottom w:val="0"/>
              <w:divBdr>
                <w:top w:val="none" w:sz="0" w:space="0" w:color="auto"/>
                <w:left w:val="none" w:sz="0" w:space="0" w:color="auto"/>
                <w:bottom w:val="none" w:sz="0" w:space="0" w:color="auto"/>
                <w:right w:val="none" w:sz="0" w:space="0" w:color="auto"/>
              </w:divBdr>
            </w:div>
            <w:div w:id="549608485">
              <w:marLeft w:val="0"/>
              <w:marRight w:val="0"/>
              <w:marTop w:val="0"/>
              <w:marBottom w:val="0"/>
              <w:divBdr>
                <w:top w:val="none" w:sz="0" w:space="0" w:color="auto"/>
                <w:left w:val="none" w:sz="0" w:space="0" w:color="auto"/>
                <w:bottom w:val="none" w:sz="0" w:space="0" w:color="auto"/>
                <w:right w:val="none" w:sz="0" w:space="0" w:color="auto"/>
              </w:divBdr>
            </w:div>
            <w:div w:id="773093746">
              <w:marLeft w:val="0"/>
              <w:marRight w:val="0"/>
              <w:marTop w:val="0"/>
              <w:marBottom w:val="0"/>
              <w:divBdr>
                <w:top w:val="none" w:sz="0" w:space="0" w:color="auto"/>
                <w:left w:val="none" w:sz="0" w:space="0" w:color="auto"/>
                <w:bottom w:val="none" w:sz="0" w:space="0" w:color="auto"/>
                <w:right w:val="none" w:sz="0" w:space="0" w:color="auto"/>
              </w:divBdr>
            </w:div>
            <w:div w:id="810950148">
              <w:marLeft w:val="0"/>
              <w:marRight w:val="0"/>
              <w:marTop w:val="0"/>
              <w:marBottom w:val="0"/>
              <w:divBdr>
                <w:top w:val="none" w:sz="0" w:space="0" w:color="auto"/>
                <w:left w:val="none" w:sz="0" w:space="0" w:color="auto"/>
                <w:bottom w:val="none" w:sz="0" w:space="0" w:color="auto"/>
                <w:right w:val="none" w:sz="0" w:space="0" w:color="auto"/>
              </w:divBdr>
            </w:div>
            <w:div w:id="859246168">
              <w:marLeft w:val="0"/>
              <w:marRight w:val="0"/>
              <w:marTop w:val="0"/>
              <w:marBottom w:val="0"/>
              <w:divBdr>
                <w:top w:val="none" w:sz="0" w:space="0" w:color="auto"/>
                <w:left w:val="none" w:sz="0" w:space="0" w:color="auto"/>
                <w:bottom w:val="none" w:sz="0" w:space="0" w:color="auto"/>
                <w:right w:val="none" w:sz="0" w:space="0" w:color="auto"/>
              </w:divBdr>
            </w:div>
            <w:div w:id="910428867">
              <w:marLeft w:val="0"/>
              <w:marRight w:val="0"/>
              <w:marTop w:val="0"/>
              <w:marBottom w:val="0"/>
              <w:divBdr>
                <w:top w:val="none" w:sz="0" w:space="0" w:color="auto"/>
                <w:left w:val="none" w:sz="0" w:space="0" w:color="auto"/>
                <w:bottom w:val="none" w:sz="0" w:space="0" w:color="auto"/>
                <w:right w:val="none" w:sz="0" w:space="0" w:color="auto"/>
              </w:divBdr>
            </w:div>
            <w:div w:id="1386830443">
              <w:marLeft w:val="0"/>
              <w:marRight w:val="0"/>
              <w:marTop w:val="0"/>
              <w:marBottom w:val="0"/>
              <w:divBdr>
                <w:top w:val="none" w:sz="0" w:space="0" w:color="auto"/>
                <w:left w:val="none" w:sz="0" w:space="0" w:color="auto"/>
                <w:bottom w:val="none" w:sz="0" w:space="0" w:color="auto"/>
                <w:right w:val="none" w:sz="0" w:space="0" w:color="auto"/>
              </w:divBdr>
            </w:div>
            <w:div w:id="1407724978">
              <w:marLeft w:val="0"/>
              <w:marRight w:val="0"/>
              <w:marTop w:val="0"/>
              <w:marBottom w:val="0"/>
              <w:divBdr>
                <w:top w:val="none" w:sz="0" w:space="0" w:color="auto"/>
                <w:left w:val="none" w:sz="0" w:space="0" w:color="auto"/>
                <w:bottom w:val="none" w:sz="0" w:space="0" w:color="auto"/>
                <w:right w:val="none" w:sz="0" w:space="0" w:color="auto"/>
              </w:divBdr>
            </w:div>
            <w:div w:id="1534927438">
              <w:marLeft w:val="0"/>
              <w:marRight w:val="0"/>
              <w:marTop w:val="0"/>
              <w:marBottom w:val="0"/>
              <w:divBdr>
                <w:top w:val="none" w:sz="0" w:space="0" w:color="auto"/>
                <w:left w:val="none" w:sz="0" w:space="0" w:color="auto"/>
                <w:bottom w:val="none" w:sz="0" w:space="0" w:color="auto"/>
                <w:right w:val="none" w:sz="0" w:space="0" w:color="auto"/>
              </w:divBdr>
            </w:div>
            <w:div w:id="1618373793">
              <w:marLeft w:val="0"/>
              <w:marRight w:val="0"/>
              <w:marTop w:val="0"/>
              <w:marBottom w:val="0"/>
              <w:divBdr>
                <w:top w:val="none" w:sz="0" w:space="0" w:color="auto"/>
                <w:left w:val="none" w:sz="0" w:space="0" w:color="auto"/>
                <w:bottom w:val="none" w:sz="0" w:space="0" w:color="auto"/>
                <w:right w:val="none" w:sz="0" w:space="0" w:color="auto"/>
              </w:divBdr>
            </w:div>
            <w:div w:id="1665426888">
              <w:marLeft w:val="0"/>
              <w:marRight w:val="0"/>
              <w:marTop w:val="0"/>
              <w:marBottom w:val="0"/>
              <w:divBdr>
                <w:top w:val="none" w:sz="0" w:space="0" w:color="auto"/>
                <w:left w:val="none" w:sz="0" w:space="0" w:color="auto"/>
                <w:bottom w:val="none" w:sz="0" w:space="0" w:color="auto"/>
                <w:right w:val="none" w:sz="0" w:space="0" w:color="auto"/>
              </w:divBdr>
            </w:div>
            <w:div w:id="1665863089">
              <w:marLeft w:val="0"/>
              <w:marRight w:val="0"/>
              <w:marTop w:val="0"/>
              <w:marBottom w:val="0"/>
              <w:divBdr>
                <w:top w:val="none" w:sz="0" w:space="0" w:color="auto"/>
                <w:left w:val="none" w:sz="0" w:space="0" w:color="auto"/>
                <w:bottom w:val="none" w:sz="0" w:space="0" w:color="auto"/>
                <w:right w:val="none" w:sz="0" w:space="0" w:color="auto"/>
              </w:divBdr>
            </w:div>
            <w:div w:id="1727332670">
              <w:marLeft w:val="0"/>
              <w:marRight w:val="0"/>
              <w:marTop w:val="0"/>
              <w:marBottom w:val="0"/>
              <w:divBdr>
                <w:top w:val="none" w:sz="0" w:space="0" w:color="auto"/>
                <w:left w:val="none" w:sz="0" w:space="0" w:color="auto"/>
                <w:bottom w:val="none" w:sz="0" w:space="0" w:color="auto"/>
                <w:right w:val="none" w:sz="0" w:space="0" w:color="auto"/>
              </w:divBdr>
            </w:div>
            <w:div w:id="1928348491">
              <w:marLeft w:val="0"/>
              <w:marRight w:val="0"/>
              <w:marTop w:val="0"/>
              <w:marBottom w:val="0"/>
              <w:divBdr>
                <w:top w:val="none" w:sz="0" w:space="0" w:color="auto"/>
                <w:left w:val="none" w:sz="0" w:space="0" w:color="auto"/>
                <w:bottom w:val="none" w:sz="0" w:space="0" w:color="auto"/>
                <w:right w:val="none" w:sz="0" w:space="0" w:color="auto"/>
              </w:divBdr>
            </w:div>
            <w:div w:id="1950622475">
              <w:marLeft w:val="0"/>
              <w:marRight w:val="0"/>
              <w:marTop w:val="0"/>
              <w:marBottom w:val="0"/>
              <w:divBdr>
                <w:top w:val="none" w:sz="0" w:space="0" w:color="auto"/>
                <w:left w:val="none" w:sz="0" w:space="0" w:color="auto"/>
                <w:bottom w:val="none" w:sz="0" w:space="0" w:color="auto"/>
                <w:right w:val="none" w:sz="0" w:space="0" w:color="auto"/>
              </w:divBdr>
            </w:div>
            <w:div w:id="1975209485">
              <w:marLeft w:val="0"/>
              <w:marRight w:val="0"/>
              <w:marTop w:val="0"/>
              <w:marBottom w:val="0"/>
              <w:divBdr>
                <w:top w:val="none" w:sz="0" w:space="0" w:color="auto"/>
                <w:left w:val="none" w:sz="0" w:space="0" w:color="auto"/>
                <w:bottom w:val="none" w:sz="0" w:space="0" w:color="auto"/>
                <w:right w:val="none" w:sz="0" w:space="0" w:color="auto"/>
              </w:divBdr>
            </w:div>
            <w:div w:id="2123063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393171">
      <w:bodyDiv w:val="1"/>
      <w:marLeft w:val="0"/>
      <w:marRight w:val="0"/>
      <w:marTop w:val="0"/>
      <w:marBottom w:val="0"/>
      <w:divBdr>
        <w:top w:val="none" w:sz="0" w:space="0" w:color="auto"/>
        <w:left w:val="none" w:sz="0" w:space="0" w:color="auto"/>
        <w:bottom w:val="none" w:sz="0" w:space="0" w:color="auto"/>
        <w:right w:val="none" w:sz="0" w:space="0" w:color="auto"/>
      </w:divBdr>
    </w:div>
    <w:div w:id="1113094287">
      <w:bodyDiv w:val="1"/>
      <w:marLeft w:val="0"/>
      <w:marRight w:val="0"/>
      <w:marTop w:val="0"/>
      <w:marBottom w:val="0"/>
      <w:divBdr>
        <w:top w:val="none" w:sz="0" w:space="0" w:color="auto"/>
        <w:left w:val="none" w:sz="0" w:space="0" w:color="auto"/>
        <w:bottom w:val="none" w:sz="0" w:space="0" w:color="auto"/>
        <w:right w:val="none" w:sz="0" w:space="0" w:color="auto"/>
      </w:divBdr>
    </w:div>
    <w:div w:id="1113211212">
      <w:bodyDiv w:val="1"/>
      <w:marLeft w:val="0"/>
      <w:marRight w:val="0"/>
      <w:marTop w:val="0"/>
      <w:marBottom w:val="0"/>
      <w:divBdr>
        <w:top w:val="none" w:sz="0" w:space="0" w:color="auto"/>
        <w:left w:val="none" w:sz="0" w:space="0" w:color="auto"/>
        <w:bottom w:val="none" w:sz="0" w:space="0" w:color="auto"/>
        <w:right w:val="none" w:sz="0" w:space="0" w:color="auto"/>
      </w:divBdr>
      <w:divsChild>
        <w:div w:id="1891333083">
          <w:marLeft w:val="0"/>
          <w:marRight w:val="0"/>
          <w:marTop w:val="0"/>
          <w:marBottom w:val="0"/>
          <w:divBdr>
            <w:top w:val="none" w:sz="0" w:space="0" w:color="auto"/>
            <w:left w:val="none" w:sz="0" w:space="0" w:color="auto"/>
            <w:bottom w:val="none" w:sz="0" w:space="0" w:color="auto"/>
            <w:right w:val="none" w:sz="0" w:space="0" w:color="auto"/>
          </w:divBdr>
          <w:divsChild>
            <w:div w:id="1698582043">
              <w:marLeft w:val="0"/>
              <w:marRight w:val="0"/>
              <w:marTop w:val="0"/>
              <w:marBottom w:val="0"/>
              <w:divBdr>
                <w:top w:val="none" w:sz="0" w:space="0" w:color="auto"/>
                <w:left w:val="none" w:sz="0" w:space="0" w:color="auto"/>
                <w:bottom w:val="none" w:sz="0" w:space="0" w:color="auto"/>
                <w:right w:val="none" w:sz="0" w:space="0" w:color="auto"/>
              </w:divBdr>
              <w:divsChild>
                <w:div w:id="1877767622">
                  <w:marLeft w:val="0"/>
                  <w:marRight w:val="0"/>
                  <w:marTop w:val="0"/>
                  <w:marBottom w:val="0"/>
                  <w:divBdr>
                    <w:top w:val="none" w:sz="0" w:space="0" w:color="auto"/>
                    <w:left w:val="none" w:sz="0" w:space="0" w:color="auto"/>
                    <w:bottom w:val="none" w:sz="0" w:space="0" w:color="auto"/>
                    <w:right w:val="none" w:sz="0" w:space="0" w:color="auto"/>
                  </w:divBdr>
                  <w:divsChild>
                    <w:div w:id="423185236">
                      <w:marLeft w:val="0"/>
                      <w:marRight w:val="0"/>
                      <w:marTop w:val="0"/>
                      <w:marBottom w:val="0"/>
                      <w:divBdr>
                        <w:top w:val="none" w:sz="0" w:space="0" w:color="auto"/>
                        <w:left w:val="none" w:sz="0" w:space="0" w:color="auto"/>
                        <w:bottom w:val="none" w:sz="0" w:space="0" w:color="auto"/>
                        <w:right w:val="none" w:sz="0" w:space="0" w:color="auto"/>
                      </w:divBdr>
                      <w:divsChild>
                        <w:div w:id="1919633394">
                          <w:marLeft w:val="0"/>
                          <w:marRight w:val="0"/>
                          <w:marTop w:val="0"/>
                          <w:marBottom w:val="0"/>
                          <w:divBdr>
                            <w:top w:val="none" w:sz="0" w:space="0" w:color="auto"/>
                            <w:left w:val="none" w:sz="0" w:space="0" w:color="auto"/>
                            <w:bottom w:val="none" w:sz="0" w:space="0" w:color="auto"/>
                            <w:right w:val="none" w:sz="0" w:space="0" w:color="auto"/>
                          </w:divBdr>
                          <w:divsChild>
                            <w:div w:id="905340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14255056">
      <w:bodyDiv w:val="1"/>
      <w:marLeft w:val="0"/>
      <w:marRight w:val="0"/>
      <w:marTop w:val="0"/>
      <w:marBottom w:val="0"/>
      <w:divBdr>
        <w:top w:val="none" w:sz="0" w:space="0" w:color="auto"/>
        <w:left w:val="none" w:sz="0" w:space="0" w:color="auto"/>
        <w:bottom w:val="none" w:sz="0" w:space="0" w:color="auto"/>
        <w:right w:val="none" w:sz="0" w:space="0" w:color="auto"/>
      </w:divBdr>
    </w:div>
    <w:div w:id="1117145124">
      <w:bodyDiv w:val="1"/>
      <w:marLeft w:val="0"/>
      <w:marRight w:val="0"/>
      <w:marTop w:val="0"/>
      <w:marBottom w:val="0"/>
      <w:divBdr>
        <w:top w:val="none" w:sz="0" w:space="0" w:color="auto"/>
        <w:left w:val="none" w:sz="0" w:space="0" w:color="auto"/>
        <w:bottom w:val="none" w:sz="0" w:space="0" w:color="auto"/>
        <w:right w:val="none" w:sz="0" w:space="0" w:color="auto"/>
      </w:divBdr>
    </w:div>
    <w:div w:id="1118599416">
      <w:bodyDiv w:val="1"/>
      <w:marLeft w:val="0"/>
      <w:marRight w:val="0"/>
      <w:marTop w:val="0"/>
      <w:marBottom w:val="0"/>
      <w:divBdr>
        <w:top w:val="none" w:sz="0" w:space="0" w:color="auto"/>
        <w:left w:val="none" w:sz="0" w:space="0" w:color="auto"/>
        <w:bottom w:val="none" w:sz="0" w:space="0" w:color="auto"/>
        <w:right w:val="none" w:sz="0" w:space="0" w:color="auto"/>
      </w:divBdr>
    </w:div>
    <w:div w:id="1121068875">
      <w:bodyDiv w:val="1"/>
      <w:marLeft w:val="0"/>
      <w:marRight w:val="0"/>
      <w:marTop w:val="0"/>
      <w:marBottom w:val="0"/>
      <w:divBdr>
        <w:top w:val="none" w:sz="0" w:space="0" w:color="auto"/>
        <w:left w:val="none" w:sz="0" w:space="0" w:color="auto"/>
        <w:bottom w:val="none" w:sz="0" w:space="0" w:color="auto"/>
        <w:right w:val="none" w:sz="0" w:space="0" w:color="auto"/>
      </w:divBdr>
    </w:div>
    <w:div w:id="1129782525">
      <w:bodyDiv w:val="1"/>
      <w:marLeft w:val="0"/>
      <w:marRight w:val="0"/>
      <w:marTop w:val="0"/>
      <w:marBottom w:val="0"/>
      <w:divBdr>
        <w:top w:val="none" w:sz="0" w:space="0" w:color="auto"/>
        <w:left w:val="none" w:sz="0" w:space="0" w:color="auto"/>
        <w:bottom w:val="none" w:sz="0" w:space="0" w:color="auto"/>
        <w:right w:val="none" w:sz="0" w:space="0" w:color="auto"/>
      </w:divBdr>
    </w:div>
    <w:div w:id="1131632391">
      <w:bodyDiv w:val="1"/>
      <w:marLeft w:val="0"/>
      <w:marRight w:val="0"/>
      <w:marTop w:val="0"/>
      <w:marBottom w:val="0"/>
      <w:divBdr>
        <w:top w:val="none" w:sz="0" w:space="0" w:color="auto"/>
        <w:left w:val="none" w:sz="0" w:space="0" w:color="auto"/>
        <w:bottom w:val="none" w:sz="0" w:space="0" w:color="auto"/>
        <w:right w:val="none" w:sz="0" w:space="0" w:color="auto"/>
      </w:divBdr>
    </w:div>
    <w:div w:id="1133445249">
      <w:bodyDiv w:val="1"/>
      <w:marLeft w:val="0"/>
      <w:marRight w:val="0"/>
      <w:marTop w:val="0"/>
      <w:marBottom w:val="0"/>
      <w:divBdr>
        <w:top w:val="none" w:sz="0" w:space="0" w:color="auto"/>
        <w:left w:val="none" w:sz="0" w:space="0" w:color="auto"/>
        <w:bottom w:val="none" w:sz="0" w:space="0" w:color="auto"/>
        <w:right w:val="none" w:sz="0" w:space="0" w:color="auto"/>
      </w:divBdr>
    </w:div>
    <w:div w:id="1135176463">
      <w:bodyDiv w:val="1"/>
      <w:marLeft w:val="0"/>
      <w:marRight w:val="0"/>
      <w:marTop w:val="0"/>
      <w:marBottom w:val="0"/>
      <w:divBdr>
        <w:top w:val="none" w:sz="0" w:space="0" w:color="auto"/>
        <w:left w:val="none" w:sz="0" w:space="0" w:color="auto"/>
        <w:bottom w:val="none" w:sz="0" w:space="0" w:color="auto"/>
        <w:right w:val="none" w:sz="0" w:space="0" w:color="auto"/>
      </w:divBdr>
    </w:div>
    <w:div w:id="1135220357">
      <w:bodyDiv w:val="1"/>
      <w:marLeft w:val="0"/>
      <w:marRight w:val="0"/>
      <w:marTop w:val="0"/>
      <w:marBottom w:val="0"/>
      <w:divBdr>
        <w:top w:val="none" w:sz="0" w:space="0" w:color="auto"/>
        <w:left w:val="none" w:sz="0" w:space="0" w:color="auto"/>
        <w:bottom w:val="none" w:sz="0" w:space="0" w:color="auto"/>
        <w:right w:val="none" w:sz="0" w:space="0" w:color="auto"/>
      </w:divBdr>
    </w:div>
    <w:div w:id="1140615934">
      <w:bodyDiv w:val="1"/>
      <w:marLeft w:val="0"/>
      <w:marRight w:val="0"/>
      <w:marTop w:val="0"/>
      <w:marBottom w:val="0"/>
      <w:divBdr>
        <w:top w:val="none" w:sz="0" w:space="0" w:color="auto"/>
        <w:left w:val="none" w:sz="0" w:space="0" w:color="auto"/>
        <w:bottom w:val="none" w:sz="0" w:space="0" w:color="auto"/>
        <w:right w:val="none" w:sz="0" w:space="0" w:color="auto"/>
      </w:divBdr>
    </w:div>
    <w:div w:id="1141580148">
      <w:bodyDiv w:val="1"/>
      <w:marLeft w:val="0"/>
      <w:marRight w:val="0"/>
      <w:marTop w:val="0"/>
      <w:marBottom w:val="0"/>
      <w:divBdr>
        <w:top w:val="none" w:sz="0" w:space="0" w:color="auto"/>
        <w:left w:val="none" w:sz="0" w:space="0" w:color="auto"/>
        <w:bottom w:val="none" w:sz="0" w:space="0" w:color="auto"/>
        <w:right w:val="none" w:sz="0" w:space="0" w:color="auto"/>
      </w:divBdr>
    </w:div>
    <w:div w:id="1143235942">
      <w:bodyDiv w:val="1"/>
      <w:marLeft w:val="0"/>
      <w:marRight w:val="0"/>
      <w:marTop w:val="0"/>
      <w:marBottom w:val="0"/>
      <w:divBdr>
        <w:top w:val="none" w:sz="0" w:space="0" w:color="auto"/>
        <w:left w:val="none" w:sz="0" w:space="0" w:color="auto"/>
        <w:bottom w:val="none" w:sz="0" w:space="0" w:color="auto"/>
        <w:right w:val="none" w:sz="0" w:space="0" w:color="auto"/>
      </w:divBdr>
    </w:div>
    <w:div w:id="1144153836">
      <w:bodyDiv w:val="1"/>
      <w:marLeft w:val="0"/>
      <w:marRight w:val="0"/>
      <w:marTop w:val="0"/>
      <w:marBottom w:val="0"/>
      <w:divBdr>
        <w:top w:val="none" w:sz="0" w:space="0" w:color="auto"/>
        <w:left w:val="none" w:sz="0" w:space="0" w:color="auto"/>
        <w:bottom w:val="none" w:sz="0" w:space="0" w:color="auto"/>
        <w:right w:val="none" w:sz="0" w:space="0" w:color="auto"/>
      </w:divBdr>
    </w:div>
    <w:div w:id="1144741189">
      <w:bodyDiv w:val="1"/>
      <w:marLeft w:val="0"/>
      <w:marRight w:val="0"/>
      <w:marTop w:val="0"/>
      <w:marBottom w:val="0"/>
      <w:divBdr>
        <w:top w:val="none" w:sz="0" w:space="0" w:color="auto"/>
        <w:left w:val="none" w:sz="0" w:space="0" w:color="auto"/>
        <w:bottom w:val="none" w:sz="0" w:space="0" w:color="auto"/>
        <w:right w:val="none" w:sz="0" w:space="0" w:color="auto"/>
      </w:divBdr>
    </w:div>
    <w:div w:id="1148324624">
      <w:bodyDiv w:val="1"/>
      <w:marLeft w:val="0"/>
      <w:marRight w:val="0"/>
      <w:marTop w:val="0"/>
      <w:marBottom w:val="0"/>
      <w:divBdr>
        <w:top w:val="none" w:sz="0" w:space="0" w:color="auto"/>
        <w:left w:val="none" w:sz="0" w:space="0" w:color="auto"/>
        <w:bottom w:val="none" w:sz="0" w:space="0" w:color="auto"/>
        <w:right w:val="none" w:sz="0" w:space="0" w:color="auto"/>
      </w:divBdr>
    </w:div>
    <w:div w:id="1148520045">
      <w:bodyDiv w:val="1"/>
      <w:marLeft w:val="0"/>
      <w:marRight w:val="0"/>
      <w:marTop w:val="0"/>
      <w:marBottom w:val="0"/>
      <w:divBdr>
        <w:top w:val="none" w:sz="0" w:space="0" w:color="auto"/>
        <w:left w:val="none" w:sz="0" w:space="0" w:color="auto"/>
        <w:bottom w:val="none" w:sz="0" w:space="0" w:color="auto"/>
        <w:right w:val="none" w:sz="0" w:space="0" w:color="auto"/>
      </w:divBdr>
    </w:div>
    <w:div w:id="1153761723">
      <w:bodyDiv w:val="1"/>
      <w:marLeft w:val="0"/>
      <w:marRight w:val="0"/>
      <w:marTop w:val="0"/>
      <w:marBottom w:val="0"/>
      <w:divBdr>
        <w:top w:val="none" w:sz="0" w:space="0" w:color="auto"/>
        <w:left w:val="none" w:sz="0" w:space="0" w:color="auto"/>
        <w:bottom w:val="none" w:sz="0" w:space="0" w:color="auto"/>
        <w:right w:val="none" w:sz="0" w:space="0" w:color="auto"/>
      </w:divBdr>
    </w:div>
    <w:div w:id="1154756753">
      <w:bodyDiv w:val="1"/>
      <w:marLeft w:val="0"/>
      <w:marRight w:val="0"/>
      <w:marTop w:val="0"/>
      <w:marBottom w:val="0"/>
      <w:divBdr>
        <w:top w:val="none" w:sz="0" w:space="0" w:color="auto"/>
        <w:left w:val="none" w:sz="0" w:space="0" w:color="auto"/>
        <w:bottom w:val="none" w:sz="0" w:space="0" w:color="auto"/>
        <w:right w:val="none" w:sz="0" w:space="0" w:color="auto"/>
      </w:divBdr>
    </w:div>
    <w:div w:id="1161776008">
      <w:bodyDiv w:val="1"/>
      <w:marLeft w:val="0"/>
      <w:marRight w:val="0"/>
      <w:marTop w:val="0"/>
      <w:marBottom w:val="0"/>
      <w:divBdr>
        <w:top w:val="none" w:sz="0" w:space="0" w:color="auto"/>
        <w:left w:val="none" w:sz="0" w:space="0" w:color="auto"/>
        <w:bottom w:val="none" w:sz="0" w:space="0" w:color="auto"/>
        <w:right w:val="none" w:sz="0" w:space="0" w:color="auto"/>
      </w:divBdr>
    </w:div>
    <w:div w:id="1163743844">
      <w:bodyDiv w:val="1"/>
      <w:marLeft w:val="0"/>
      <w:marRight w:val="0"/>
      <w:marTop w:val="0"/>
      <w:marBottom w:val="0"/>
      <w:divBdr>
        <w:top w:val="none" w:sz="0" w:space="0" w:color="auto"/>
        <w:left w:val="none" w:sz="0" w:space="0" w:color="auto"/>
        <w:bottom w:val="none" w:sz="0" w:space="0" w:color="auto"/>
        <w:right w:val="none" w:sz="0" w:space="0" w:color="auto"/>
      </w:divBdr>
    </w:div>
    <w:div w:id="1164517109">
      <w:bodyDiv w:val="1"/>
      <w:marLeft w:val="0"/>
      <w:marRight w:val="0"/>
      <w:marTop w:val="0"/>
      <w:marBottom w:val="0"/>
      <w:divBdr>
        <w:top w:val="none" w:sz="0" w:space="0" w:color="auto"/>
        <w:left w:val="none" w:sz="0" w:space="0" w:color="auto"/>
        <w:bottom w:val="none" w:sz="0" w:space="0" w:color="auto"/>
        <w:right w:val="none" w:sz="0" w:space="0" w:color="auto"/>
      </w:divBdr>
    </w:div>
    <w:div w:id="1172063339">
      <w:bodyDiv w:val="1"/>
      <w:marLeft w:val="0"/>
      <w:marRight w:val="0"/>
      <w:marTop w:val="0"/>
      <w:marBottom w:val="0"/>
      <w:divBdr>
        <w:top w:val="none" w:sz="0" w:space="0" w:color="auto"/>
        <w:left w:val="none" w:sz="0" w:space="0" w:color="auto"/>
        <w:bottom w:val="none" w:sz="0" w:space="0" w:color="auto"/>
        <w:right w:val="none" w:sz="0" w:space="0" w:color="auto"/>
      </w:divBdr>
    </w:div>
    <w:div w:id="1177034388">
      <w:bodyDiv w:val="1"/>
      <w:marLeft w:val="0"/>
      <w:marRight w:val="0"/>
      <w:marTop w:val="0"/>
      <w:marBottom w:val="0"/>
      <w:divBdr>
        <w:top w:val="none" w:sz="0" w:space="0" w:color="auto"/>
        <w:left w:val="none" w:sz="0" w:space="0" w:color="auto"/>
        <w:bottom w:val="none" w:sz="0" w:space="0" w:color="auto"/>
        <w:right w:val="none" w:sz="0" w:space="0" w:color="auto"/>
      </w:divBdr>
    </w:div>
    <w:div w:id="1180005948">
      <w:bodyDiv w:val="1"/>
      <w:marLeft w:val="0"/>
      <w:marRight w:val="0"/>
      <w:marTop w:val="0"/>
      <w:marBottom w:val="0"/>
      <w:divBdr>
        <w:top w:val="none" w:sz="0" w:space="0" w:color="auto"/>
        <w:left w:val="none" w:sz="0" w:space="0" w:color="auto"/>
        <w:bottom w:val="none" w:sz="0" w:space="0" w:color="auto"/>
        <w:right w:val="none" w:sz="0" w:space="0" w:color="auto"/>
      </w:divBdr>
    </w:div>
    <w:div w:id="1180310320">
      <w:bodyDiv w:val="1"/>
      <w:marLeft w:val="0"/>
      <w:marRight w:val="0"/>
      <w:marTop w:val="0"/>
      <w:marBottom w:val="0"/>
      <w:divBdr>
        <w:top w:val="none" w:sz="0" w:space="0" w:color="auto"/>
        <w:left w:val="none" w:sz="0" w:space="0" w:color="auto"/>
        <w:bottom w:val="none" w:sz="0" w:space="0" w:color="auto"/>
        <w:right w:val="none" w:sz="0" w:space="0" w:color="auto"/>
      </w:divBdr>
    </w:div>
    <w:div w:id="1180657123">
      <w:bodyDiv w:val="1"/>
      <w:marLeft w:val="0"/>
      <w:marRight w:val="0"/>
      <w:marTop w:val="0"/>
      <w:marBottom w:val="0"/>
      <w:divBdr>
        <w:top w:val="none" w:sz="0" w:space="0" w:color="auto"/>
        <w:left w:val="none" w:sz="0" w:space="0" w:color="auto"/>
        <w:bottom w:val="none" w:sz="0" w:space="0" w:color="auto"/>
        <w:right w:val="none" w:sz="0" w:space="0" w:color="auto"/>
      </w:divBdr>
    </w:div>
    <w:div w:id="1181164430">
      <w:bodyDiv w:val="1"/>
      <w:marLeft w:val="0"/>
      <w:marRight w:val="0"/>
      <w:marTop w:val="0"/>
      <w:marBottom w:val="0"/>
      <w:divBdr>
        <w:top w:val="none" w:sz="0" w:space="0" w:color="auto"/>
        <w:left w:val="none" w:sz="0" w:space="0" w:color="auto"/>
        <w:bottom w:val="none" w:sz="0" w:space="0" w:color="auto"/>
        <w:right w:val="none" w:sz="0" w:space="0" w:color="auto"/>
      </w:divBdr>
    </w:div>
    <w:div w:id="1182276554">
      <w:bodyDiv w:val="1"/>
      <w:marLeft w:val="0"/>
      <w:marRight w:val="0"/>
      <w:marTop w:val="0"/>
      <w:marBottom w:val="0"/>
      <w:divBdr>
        <w:top w:val="none" w:sz="0" w:space="0" w:color="auto"/>
        <w:left w:val="none" w:sz="0" w:space="0" w:color="auto"/>
        <w:bottom w:val="none" w:sz="0" w:space="0" w:color="auto"/>
        <w:right w:val="none" w:sz="0" w:space="0" w:color="auto"/>
      </w:divBdr>
    </w:div>
    <w:div w:id="1188954545">
      <w:bodyDiv w:val="1"/>
      <w:marLeft w:val="0"/>
      <w:marRight w:val="0"/>
      <w:marTop w:val="0"/>
      <w:marBottom w:val="0"/>
      <w:divBdr>
        <w:top w:val="none" w:sz="0" w:space="0" w:color="auto"/>
        <w:left w:val="none" w:sz="0" w:space="0" w:color="auto"/>
        <w:bottom w:val="none" w:sz="0" w:space="0" w:color="auto"/>
        <w:right w:val="none" w:sz="0" w:space="0" w:color="auto"/>
      </w:divBdr>
    </w:div>
    <w:div w:id="1189491853">
      <w:bodyDiv w:val="1"/>
      <w:marLeft w:val="0"/>
      <w:marRight w:val="0"/>
      <w:marTop w:val="0"/>
      <w:marBottom w:val="0"/>
      <w:divBdr>
        <w:top w:val="none" w:sz="0" w:space="0" w:color="auto"/>
        <w:left w:val="none" w:sz="0" w:space="0" w:color="auto"/>
        <w:bottom w:val="none" w:sz="0" w:space="0" w:color="auto"/>
        <w:right w:val="none" w:sz="0" w:space="0" w:color="auto"/>
      </w:divBdr>
    </w:div>
    <w:div w:id="1190295060">
      <w:bodyDiv w:val="1"/>
      <w:marLeft w:val="0"/>
      <w:marRight w:val="0"/>
      <w:marTop w:val="0"/>
      <w:marBottom w:val="0"/>
      <w:divBdr>
        <w:top w:val="none" w:sz="0" w:space="0" w:color="auto"/>
        <w:left w:val="none" w:sz="0" w:space="0" w:color="auto"/>
        <w:bottom w:val="none" w:sz="0" w:space="0" w:color="auto"/>
        <w:right w:val="none" w:sz="0" w:space="0" w:color="auto"/>
      </w:divBdr>
    </w:div>
    <w:div w:id="1194804983">
      <w:bodyDiv w:val="1"/>
      <w:marLeft w:val="0"/>
      <w:marRight w:val="0"/>
      <w:marTop w:val="0"/>
      <w:marBottom w:val="0"/>
      <w:divBdr>
        <w:top w:val="none" w:sz="0" w:space="0" w:color="auto"/>
        <w:left w:val="none" w:sz="0" w:space="0" w:color="auto"/>
        <w:bottom w:val="none" w:sz="0" w:space="0" w:color="auto"/>
        <w:right w:val="none" w:sz="0" w:space="0" w:color="auto"/>
      </w:divBdr>
    </w:div>
    <w:div w:id="1195267416">
      <w:bodyDiv w:val="1"/>
      <w:marLeft w:val="0"/>
      <w:marRight w:val="0"/>
      <w:marTop w:val="0"/>
      <w:marBottom w:val="0"/>
      <w:divBdr>
        <w:top w:val="none" w:sz="0" w:space="0" w:color="auto"/>
        <w:left w:val="none" w:sz="0" w:space="0" w:color="auto"/>
        <w:bottom w:val="none" w:sz="0" w:space="0" w:color="auto"/>
        <w:right w:val="none" w:sz="0" w:space="0" w:color="auto"/>
      </w:divBdr>
    </w:div>
    <w:div w:id="1198859842">
      <w:bodyDiv w:val="1"/>
      <w:marLeft w:val="0"/>
      <w:marRight w:val="0"/>
      <w:marTop w:val="0"/>
      <w:marBottom w:val="0"/>
      <w:divBdr>
        <w:top w:val="none" w:sz="0" w:space="0" w:color="auto"/>
        <w:left w:val="none" w:sz="0" w:space="0" w:color="auto"/>
        <w:bottom w:val="none" w:sz="0" w:space="0" w:color="auto"/>
        <w:right w:val="none" w:sz="0" w:space="0" w:color="auto"/>
      </w:divBdr>
    </w:div>
    <w:div w:id="1202012670">
      <w:bodyDiv w:val="1"/>
      <w:marLeft w:val="0"/>
      <w:marRight w:val="0"/>
      <w:marTop w:val="0"/>
      <w:marBottom w:val="0"/>
      <w:divBdr>
        <w:top w:val="none" w:sz="0" w:space="0" w:color="auto"/>
        <w:left w:val="none" w:sz="0" w:space="0" w:color="auto"/>
        <w:bottom w:val="none" w:sz="0" w:space="0" w:color="auto"/>
        <w:right w:val="none" w:sz="0" w:space="0" w:color="auto"/>
      </w:divBdr>
    </w:div>
    <w:div w:id="1205173922">
      <w:bodyDiv w:val="1"/>
      <w:marLeft w:val="0"/>
      <w:marRight w:val="0"/>
      <w:marTop w:val="0"/>
      <w:marBottom w:val="0"/>
      <w:divBdr>
        <w:top w:val="none" w:sz="0" w:space="0" w:color="auto"/>
        <w:left w:val="none" w:sz="0" w:space="0" w:color="auto"/>
        <w:bottom w:val="none" w:sz="0" w:space="0" w:color="auto"/>
        <w:right w:val="none" w:sz="0" w:space="0" w:color="auto"/>
      </w:divBdr>
    </w:div>
    <w:div w:id="1205556654">
      <w:bodyDiv w:val="1"/>
      <w:marLeft w:val="0"/>
      <w:marRight w:val="0"/>
      <w:marTop w:val="0"/>
      <w:marBottom w:val="0"/>
      <w:divBdr>
        <w:top w:val="none" w:sz="0" w:space="0" w:color="auto"/>
        <w:left w:val="none" w:sz="0" w:space="0" w:color="auto"/>
        <w:bottom w:val="none" w:sz="0" w:space="0" w:color="auto"/>
        <w:right w:val="none" w:sz="0" w:space="0" w:color="auto"/>
      </w:divBdr>
    </w:div>
    <w:div w:id="1206337299">
      <w:bodyDiv w:val="1"/>
      <w:marLeft w:val="0"/>
      <w:marRight w:val="0"/>
      <w:marTop w:val="0"/>
      <w:marBottom w:val="0"/>
      <w:divBdr>
        <w:top w:val="none" w:sz="0" w:space="0" w:color="auto"/>
        <w:left w:val="none" w:sz="0" w:space="0" w:color="auto"/>
        <w:bottom w:val="none" w:sz="0" w:space="0" w:color="auto"/>
        <w:right w:val="none" w:sz="0" w:space="0" w:color="auto"/>
      </w:divBdr>
    </w:div>
    <w:div w:id="1206718766">
      <w:bodyDiv w:val="1"/>
      <w:marLeft w:val="0"/>
      <w:marRight w:val="0"/>
      <w:marTop w:val="0"/>
      <w:marBottom w:val="0"/>
      <w:divBdr>
        <w:top w:val="none" w:sz="0" w:space="0" w:color="auto"/>
        <w:left w:val="none" w:sz="0" w:space="0" w:color="auto"/>
        <w:bottom w:val="none" w:sz="0" w:space="0" w:color="auto"/>
        <w:right w:val="none" w:sz="0" w:space="0" w:color="auto"/>
      </w:divBdr>
    </w:div>
    <w:div w:id="1208881114">
      <w:bodyDiv w:val="1"/>
      <w:marLeft w:val="0"/>
      <w:marRight w:val="0"/>
      <w:marTop w:val="0"/>
      <w:marBottom w:val="0"/>
      <w:divBdr>
        <w:top w:val="none" w:sz="0" w:space="0" w:color="auto"/>
        <w:left w:val="none" w:sz="0" w:space="0" w:color="auto"/>
        <w:bottom w:val="none" w:sz="0" w:space="0" w:color="auto"/>
        <w:right w:val="none" w:sz="0" w:space="0" w:color="auto"/>
      </w:divBdr>
    </w:div>
    <w:div w:id="1208955885">
      <w:bodyDiv w:val="1"/>
      <w:marLeft w:val="0"/>
      <w:marRight w:val="0"/>
      <w:marTop w:val="0"/>
      <w:marBottom w:val="0"/>
      <w:divBdr>
        <w:top w:val="none" w:sz="0" w:space="0" w:color="auto"/>
        <w:left w:val="none" w:sz="0" w:space="0" w:color="auto"/>
        <w:bottom w:val="none" w:sz="0" w:space="0" w:color="auto"/>
        <w:right w:val="none" w:sz="0" w:space="0" w:color="auto"/>
      </w:divBdr>
    </w:div>
    <w:div w:id="1213425374">
      <w:bodyDiv w:val="1"/>
      <w:marLeft w:val="0"/>
      <w:marRight w:val="0"/>
      <w:marTop w:val="0"/>
      <w:marBottom w:val="0"/>
      <w:divBdr>
        <w:top w:val="none" w:sz="0" w:space="0" w:color="auto"/>
        <w:left w:val="none" w:sz="0" w:space="0" w:color="auto"/>
        <w:bottom w:val="none" w:sz="0" w:space="0" w:color="auto"/>
        <w:right w:val="none" w:sz="0" w:space="0" w:color="auto"/>
      </w:divBdr>
    </w:div>
    <w:div w:id="1217202452">
      <w:bodyDiv w:val="1"/>
      <w:marLeft w:val="0"/>
      <w:marRight w:val="0"/>
      <w:marTop w:val="0"/>
      <w:marBottom w:val="0"/>
      <w:divBdr>
        <w:top w:val="none" w:sz="0" w:space="0" w:color="auto"/>
        <w:left w:val="none" w:sz="0" w:space="0" w:color="auto"/>
        <w:bottom w:val="none" w:sz="0" w:space="0" w:color="auto"/>
        <w:right w:val="none" w:sz="0" w:space="0" w:color="auto"/>
      </w:divBdr>
    </w:div>
    <w:div w:id="1221482322">
      <w:bodyDiv w:val="1"/>
      <w:marLeft w:val="0"/>
      <w:marRight w:val="0"/>
      <w:marTop w:val="0"/>
      <w:marBottom w:val="0"/>
      <w:divBdr>
        <w:top w:val="none" w:sz="0" w:space="0" w:color="auto"/>
        <w:left w:val="none" w:sz="0" w:space="0" w:color="auto"/>
        <w:bottom w:val="none" w:sz="0" w:space="0" w:color="auto"/>
        <w:right w:val="none" w:sz="0" w:space="0" w:color="auto"/>
      </w:divBdr>
    </w:div>
    <w:div w:id="1226332513">
      <w:bodyDiv w:val="1"/>
      <w:marLeft w:val="0"/>
      <w:marRight w:val="0"/>
      <w:marTop w:val="0"/>
      <w:marBottom w:val="0"/>
      <w:divBdr>
        <w:top w:val="none" w:sz="0" w:space="0" w:color="auto"/>
        <w:left w:val="none" w:sz="0" w:space="0" w:color="auto"/>
        <w:bottom w:val="none" w:sz="0" w:space="0" w:color="auto"/>
        <w:right w:val="none" w:sz="0" w:space="0" w:color="auto"/>
      </w:divBdr>
    </w:div>
    <w:div w:id="1228222630">
      <w:bodyDiv w:val="1"/>
      <w:marLeft w:val="0"/>
      <w:marRight w:val="0"/>
      <w:marTop w:val="0"/>
      <w:marBottom w:val="0"/>
      <w:divBdr>
        <w:top w:val="none" w:sz="0" w:space="0" w:color="auto"/>
        <w:left w:val="none" w:sz="0" w:space="0" w:color="auto"/>
        <w:bottom w:val="none" w:sz="0" w:space="0" w:color="auto"/>
        <w:right w:val="none" w:sz="0" w:space="0" w:color="auto"/>
      </w:divBdr>
    </w:div>
    <w:div w:id="1229456849">
      <w:bodyDiv w:val="1"/>
      <w:marLeft w:val="0"/>
      <w:marRight w:val="0"/>
      <w:marTop w:val="0"/>
      <w:marBottom w:val="0"/>
      <w:divBdr>
        <w:top w:val="none" w:sz="0" w:space="0" w:color="auto"/>
        <w:left w:val="none" w:sz="0" w:space="0" w:color="auto"/>
        <w:bottom w:val="none" w:sz="0" w:space="0" w:color="auto"/>
        <w:right w:val="none" w:sz="0" w:space="0" w:color="auto"/>
      </w:divBdr>
    </w:div>
    <w:div w:id="1231892746">
      <w:bodyDiv w:val="1"/>
      <w:marLeft w:val="0"/>
      <w:marRight w:val="0"/>
      <w:marTop w:val="0"/>
      <w:marBottom w:val="0"/>
      <w:divBdr>
        <w:top w:val="none" w:sz="0" w:space="0" w:color="auto"/>
        <w:left w:val="none" w:sz="0" w:space="0" w:color="auto"/>
        <w:bottom w:val="none" w:sz="0" w:space="0" w:color="auto"/>
        <w:right w:val="none" w:sz="0" w:space="0" w:color="auto"/>
      </w:divBdr>
    </w:div>
    <w:div w:id="1231961607">
      <w:bodyDiv w:val="1"/>
      <w:marLeft w:val="0"/>
      <w:marRight w:val="0"/>
      <w:marTop w:val="0"/>
      <w:marBottom w:val="0"/>
      <w:divBdr>
        <w:top w:val="none" w:sz="0" w:space="0" w:color="auto"/>
        <w:left w:val="none" w:sz="0" w:space="0" w:color="auto"/>
        <w:bottom w:val="none" w:sz="0" w:space="0" w:color="auto"/>
        <w:right w:val="none" w:sz="0" w:space="0" w:color="auto"/>
      </w:divBdr>
    </w:div>
    <w:div w:id="1233081096">
      <w:bodyDiv w:val="1"/>
      <w:marLeft w:val="0"/>
      <w:marRight w:val="0"/>
      <w:marTop w:val="0"/>
      <w:marBottom w:val="0"/>
      <w:divBdr>
        <w:top w:val="none" w:sz="0" w:space="0" w:color="auto"/>
        <w:left w:val="none" w:sz="0" w:space="0" w:color="auto"/>
        <w:bottom w:val="none" w:sz="0" w:space="0" w:color="auto"/>
        <w:right w:val="none" w:sz="0" w:space="0" w:color="auto"/>
      </w:divBdr>
    </w:div>
    <w:div w:id="1236862533">
      <w:bodyDiv w:val="1"/>
      <w:marLeft w:val="0"/>
      <w:marRight w:val="0"/>
      <w:marTop w:val="0"/>
      <w:marBottom w:val="0"/>
      <w:divBdr>
        <w:top w:val="none" w:sz="0" w:space="0" w:color="auto"/>
        <w:left w:val="none" w:sz="0" w:space="0" w:color="auto"/>
        <w:bottom w:val="none" w:sz="0" w:space="0" w:color="auto"/>
        <w:right w:val="none" w:sz="0" w:space="0" w:color="auto"/>
      </w:divBdr>
    </w:div>
    <w:div w:id="1242718715">
      <w:bodyDiv w:val="1"/>
      <w:marLeft w:val="0"/>
      <w:marRight w:val="0"/>
      <w:marTop w:val="0"/>
      <w:marBottom w:val="0"/>
      <w:divBdr>
        <w:top w:val="none" w:sz="0" w:space="0" w:color="auto"/>
        <w:left w:val="none" w:sz="0" w:space="0" w:color="auto"/>
        <w:bottom w:val="none" w:sz="0" w:space="0" w:color="auto"/>
        <w:right w:val="none" w:sz="0" w:space="0" w:color="auto"/>
      </w:divBdr>
    </w:div>
    <w:div w:id="1243762650">
      <w:bodyDiv w:val="1"/>
      <w:marLeft w:val="0"/>
      <w:marRight w:val="0"/>
      <w:marTop w:val="0"/>
      <w:marBottom w:val="0"/>
      <w:divBdr>
        <w:top w:val="none" w:sz="0" w:space="0" w:color="auto"/>
        <w:left w:val="none" w:sz="0" w:space="0" w:color="auto"/>
        <w:bottom w:val="none" w:sz="0" w:space="0" w:color="auto"/>
        <w:right w:val="none" w:sz="0" w:space="0" w:color="auto"/>
      </w:divBdr>
    </w:div>
    <w:div w:id="1244141719">
      <w:bodyDiv w:val="1"/>
      <w:marLeft w:val="0"/>
      <w:marRight w:val="0"/>
      <w:marTop w:val="0"/>
      <w:marBottom w:val="0"/>
      <w:divBdr>
        <w:top w:val="none" w:sz="0" w:space="0" w:color="auto"/>
        <w:left w:val="none" w:sz="0" w:space="0" w:color="auto"/>
        <w:bottom w:val="none" w:sz="0" w:space="0" w:color="auto"/>
        <w:right w:val="none" w:sz="0" w:space="0" w:color="auto"/>
      </w:divBdr>
    </w:div>
    <w:div w:id="1248618452">
      <w:bodyDiv w:val="1"/>
      <w:marLeft w:val="0"/>
      <w:marRight w:val="0"/>
      <w:marTop w:val="0"/>
      <w:marBottom w:val="0"/>
      <w:divBdr>
        <w:top w:val="none" w:sz="0" w:space="0" w:color="auto"/>
        <w:left w:val="none" w:sz="0" w:space="0" w:color="auto"/>
        <w:bottom w:val="none" w:sz="0" w:space="0" w:color="auto"/>
        <w:right w:val="none" w:sz="0" w:space="0" w:color="auto"/>
      </w:divBdr>
    </w:div>
    <w:div w:id="1253129499">
      <w:bodyDiv w:val="1"/>
      <w:marLeft w:val="0"/>
      <w:marRight w:val="0"/>
      <w:marTop w:val="0"/>
      <w:marBottom w:val="0"/>
      <w:divBdr>
        <w:top w:val="none" w:sz="0" w:space="0" w:color="auto"/>
        <w:left w:val="none" w:sz="0" w:space="0" w:color="auto"/>
        <w:bottom w:val="none" w:sz="0" w:space="0" w:color="auto"/>
        <w:right w:val="none" w:sz="0" w:space="0" w:color="auto"/>
      </w:divBdr>
    </w:div>
    <w:div w:id="1253975398">
      <w:bodyDiv w:val="1"/>
      <w:marLeft w:val="0"/>
      <w:marRight w:val="0"/>
      <w:marTop w:val="0"/>
      <w:marBottom w:val="0"/>
      <w:divBdr>
        <w:top w:val="none" w:sz="0" w:space="0" w:color="auto"/>
        <w:left w:val="none" w:sz="0" w:space="0" w:color="auto"/>
        <w:bottom w:val="none" w:sz="0" w:space="0" w:color="auto"/>
        <w:right w:val="none" w:sz="0" w:space="0" w:color="auto"/>
      </w:divBdr>
    </w:div>
    <w:div w:id="1254050345">
      <w:bodyDiv w:val="1"/>
      <w:marLeft w:val="0"/>
      <w:marRight w:val="0"/>
      <w:marTop w:val="0"/>
      <w:marBottom w:val="0"/>
      <w:divBdr>
        <w:top w:val="none" w:sz="0" w:space="0" w:color="auto"/>
        <w:left w:val="none" w:sz="0" w:space="0" w:color="auto"/>
        <w:bottom w:val="none" w:sz="0" w:space="0" w:color="auto"/>
        <w:right w:val="none" w:sz="0" w:space="0" w:color="auto"/>
      </w:divBdr>
    </w:div>
    <w:div w:id="1254365286">
      <w:bodyDiv w:val="1"/>
      <w:marLeft w:val="0"/>
      <w:marRight w:val="0"/>
      <w:marTop w:val="0"/>
      <w:marBottom w:val="0"/>
      <w:divBdr>
        <w:top w:val="none" w:sz="0" w:space="0" w:color="auto"/>
        <w:left w:val="none" w:sz="0" w:space="0" w:color="auto"/>
        <w:bottom w:val="none" w:sz="0" w:space="0" w:color="auto"/>
        <w:right w:val="none" w:sz="0" w:space="0" w:color="auto"/>
      </w:divBdr>
    </w:div>
    <w:div w:id="1256282246">
      <w:bodyDiv w:val="1"/>
      <w:marLeft w:val="0"/>
      <w:marRight w:val="0"/>
      <w:marTop w:val="0"/>
      <w:marBottom w:val="0"/>
      <w:divBdr>
        <w:top w:val="none" w:sz="0" w:space="0" w:color="auto"/>
        <w:left w:val="none" w:sz="0" w:space="0" w:color="auto"/>
        <w:bottom w:val="none" w:sz="0" w:space="0" w:color="auto"/>
        <w:right w:val="none" w:sz="0" w:space="0" w:color="auto"/>
      </w:divBdr>
    </w:div>
    <w:div w:id="1257597521">
      <w:bodyDiv w:val="1"/>
      <w:marLeft w:val="0"/>
      <w:marRight w:val="0"/>
      <w:marTop w:val="0"/>
      <w:marBottom w:val="0"/>
      <w:divBdr>
        <w:top w:val="none" w:sz="0" w:space="0" w:color="auto"/>
        <w:left w:val="none" w:sz="0" w:space="0" w:color="auto"/>
        <w:bottom w:val="none" w:sz="0" w:space="0" w:color="auto"/>
        <w:right w:val="none" w:sz="0" w:space="0" w:color="auto"/>
      </w:divBdr>
      <w:divsChild>
        <w:div w:id="1008218004">
          <w:marLeft w:val="0"/>
          <w:marRight w:val="0"/>
          <w:marTop w:val="0"/>
          <w:marBottom w:val="0"/>
          <w:divBdr>
            <w:top w:val="none" w:sz="0" w:space="0" w:color="auto"/>
            <w:left w:val="none" w:sz="0" w:space="0" w:color="auto"/>
            <w:bottom w:val="none" w:sz="0" w:space="0" w:color="auto"/>
            <w:right w:val="none" w:sz="0" w:space="0" w:color="auto"/>
          </w:divBdr>
        </w:div>
        <w:div w:id="1578637017">
          <w:marLeft w:val="0"/>
          <w:marRight w:val="0"/>
          <w:marTop w:val="0"/>
          <w:marBottom w:val="0"/>
          <w:divBdr>
            <w:top w:val="single" w:sz="2" w:space="0" w:color="E3E3E3"/>
            <w:left w:val="single" w:sz="2" w:space="0" w:color="E3E3E3"/>
            <w:bottom w:val="single" w:sz="2" w:space="0" w:color="E3E3E3"/>
            <w:right w:val="single" w:sz="2" w:space="0" w:color="E3E3E3"/>
          </w:divBdr>
          <w:divsChild>
            <w:div w:id="96828407">
              <w:marLeft w:val="0"/>
              <w:marRight w:val="0"/>
              <w:marTop w:val="0"/>
              <w:marBottom w:val="0"/>
              <w:divBdr>
                <w:top w:val="single" w:sz="2" w:space="0" w:color="E3E3E3"/>
                <w:left w:val="single" w:sz="2" w:space="0" w:color="E3E3E3"/>
                <w:bottom w:val="single" w:sz="2" w:space="0" w:color="E3E3E3"/>
                <w:right w:val="single" w:sz="2" w:space="0" w:color="E3E3E3"/>
              </w:divBdr>
              <w:divsChild>
                <w:div w:id="453595335">
                  <w:marLeft w:val="0"/>
                  <w:marRight w:val="0"/>
                  <w:marTop w:val="0"/>
                  <w:marBottom w:val="0"/>
                  <w:divBdr>
                    <w:top w:val="single" w:sz="2" w:space="0" w:color="E3E3E3"/>
                    <w:left w:val="single" w:sz="2" w:space="0" w:color="E3E3E3"/>
                    <w:bottom w:val="single" w:sz="2" w:space="0" w:color="E3E3E3"/>
                    <w:right w:val="single" w:sz="2" w:space="0" w:color="E3E3E3"/>
                  </w:divBdr>
                  <w:divsChild>
                    <w:div w:id="372507168">
                      <w:marLeft w:val="0"/>
                      <w:marRight w:val="0"/>
                      <w:marTop w:val="0"/>
                      <w:marBottom w:val="0"/>
                      <w:divBdr>
                        <w:top w:val="single" w:sz="2" w:space="0" w:color="E3E3E3"/>
                        <w:left w:val="single" w:sz="2" w:space="0" w:color="E3E3E3"/>
                        <w:bottom w:val="single" w:sz="2" w:space="0" w:color="E3E3E3"/>
                        <w:right w:val="single" w:sz="2" w:space="0" w:color="E3E3E3"/>
                      </w:divBdr>
                      <w:divsChild>
                        <w:div w:id="662202833">
                          <w:marLeft w:val="0"/>
                          <w:marRight w:val="0"/>
                          <w:marTop w:val="0"/>
                          <w:marBottom w:val="0"/>
                          <w:divBdr>
                            <w:top w:val="single" w:sz="2" w:space="0" w:color="E3E3E3"/>
                            <w:left w:val="single" w:sz="2" w:space="0" w:color="E3E3E3"/>
                            <w:bottom w:val="single" w:sz="2" w:space="0" w:color="E3E3E3"/>
                            <w:right w:val="single" w:sz="2" w:space="0" w:color="E3E3E3"/>
                          </w:divBdr>
                          <w:divsChild>
                            <w:div w:id="913709055">
                              <w:marLeft w:val="0"/>
                              <w:marRight w:val="0"/>
                              <w:marTop w:val="0"/>
                              <w:marBottom w:val="0"/>
                              <w:divBdr>
                                <w:top w:val="single" w:sz="2" w:space="0" w:color="E3E3E3"/>
                                <w:left w:val="single" w:sz="2" w:space="0" w:color="E3E3E3"/>
                                <w:bottom w:val="single" w:sz="2" w:space="0" w:color="E3E3E3"/>
                                <w:right w:val="single" w:sz="2" w:space="0" w:color="E3E3E3"/>
                              </w:divBdr>
                              <w:divsChild>
                                <w:div w:id="820540209">
                                  <w:marLeft w:val="0"/>
                                  <w:marRight w:val="0"/>
                                  <w:marTop w:val="100"/>
                                  <w:marBottom w:val="100"/>
                                  <w:divBdr>
                                    <w:top w:val="single" w:sz="2" w:space="0" w:color="E3E3E3"/>
                                    <w:left w:val="single" w:sz="2" w:space="0" w:color="E3E3E3"/>
                                    <w:bottom w:val="single" w:sz="2" w:space="0" w:color="E3E3E3"/>
                                    <w:right w:val="single" w:sz="2" w:space="0" w:color="E3E3E3"/>
                                  </w:divBdr>
                                  <w:divsChild>
                                    <w:div w:id="1811946876">
                                      <w:marLeft w:val="0"/>
                                      <w:marRight w:val="0"/>
                                      <w:marTop w:val="0"/>
                                      <w:marBottom w:val="0"/>
                                      <w:divBdr>
                                        <w:top w:val="single" w:sz="2" w:space="0" w:color="E3E3E3"/>
                                        <w:left w:val="single" w:sz="2" w:space="0" w:color="E3E3E3"/>
                                        <w:bottom w:val="single" w:sz="2" w:space="0" w:color="E3E3E3"/>
                                        <w:right w:val="single" w:sz="2" w:space="0" w:color="E3E3E3"/>
                                      </w:divBdr>
                                      <w:divsChild>
                                        <w:div w:id="1164126037">
                                          <w:marLeft w:val="0"/>
                                          <w:marRight w:val="0"/>
                                          <w:marTop w:val="0"/>
                                          <w:marBottom w:val="0"/>
                                          <w:divBdr>
                                            <w:top w:val="single" w:sz="2" w:space="0" w:color="E3E3E3"/>
                                            <w:left w:val="single" w:sz="2" w:space="0" w:color="E3E3E3"/>
                                            <w:bottom w:val="single" w:sz="2" w:space="0" w:color="E3E3E3"/>
                                            <w:right w:val="single" w:sz="2" w:space="0" w:color="E3E3E3"/>
                                          </w:divBdr>
                                          <w:divsChild>
                                            <w:div w:id="1469661207">
                                              <w:marLeft w:val="0"/>
                                              <w:marRight w:val="0"/>
                                              <w:marTop w:val="0"/>
                                              <w:marBottom w:val="0"/>
                                              <w:divBdr>
                                                <w:top w:val="single" w:sz="2" w:space="0" w:color="E3E3E3"/>
                                                <w:left w:val="single" w:sz="2" w:space="0" w:color="E3E3E3"/>
                                                <w:bottom w:val="single" w:sz="2" w:space="0" w:color="E3E3E3"/>
                                                <w:right w:val="single" w:sz="2" w:space="0" w:color="E3E3E3"/>
                                              </w:divBdr>
                                              <w:divsChild>
                                                <w:div w:id="667489554">
                                                  <w:marLeft w:val="0"/>
                                                  <w:marRight w:val="0"/>
                                                  <w:marTop w:val="0"/>
                                                  <w:marBottom w:val="0"/>
                                                  <w:divBdr>
                                                    <w:top w:val="single" w:sz="2" w:space="0" w:color="E3E3E3"/>
                                                    <w:left w:val="single" w:sz="2" w:space="0" w:color="E3E3E3"/>
                                                    <w:bottom w:val="single" w:sz="2" w:space="0" w:color="E3E3E3"/>
                                                    <w:right w:val="single" w:sz="2" w:space="0" w:color="E3E3E3"/>
                                                  </w:divBdr>
                                                  <w:divsChild>
                                                    <w:div w:id="2114011759">
                                                      <w:marLeft w:val="0"/>
                                                      <w:marRight w:val="0"/>
                                                      <w:marTop w:val="0"/>
                                                      <w:marBottom w:val="0"/>
                                                      <w:divBdr>
                                                        <w:top w:val="single" w:sz="2" w:space="0" w:color="E3E3E3"/>
                                                        <w:left w:val="single" w:sz="2" w:space="0" w:color="E3E3E3"/>
                                                        <w:bottom w:val="single" w:sz="2" w:space="0" w:color="E3E3E3"/>
                                                        <w:right w:val="single" w:sz="2" w:space="0" w:color="E3E3E3"/>
                                                      </w:divBdr>
                                                      <w:divsChild>
                                                        <w:div w:id="138648507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1257636214">
      <w:bodyDiv w:val="1"/>
      <w:marLeft w:val="0"/>
      <w:marRight w:val="0"/>
      <w:marTop w:val="0"/>
      <w:marBottom w:val="0"/>
      <w:divBdr>
        <w:top w:val="none" w:sz="0" w:space="0" w:color="auto"/>
        <w:left w:val="none" w:sz="0" w:space="0" w:color="auto"/>
        <w:bottom w:val="none" w:sz="0" w:space="0" w:color="auto"/>
        <w:right w:val="none" w:sz="0" w:space="0" w:color="auto"/>
      </w:divBdr>
    </w:div>
    <w:div w:id="1259681277">
      <w:bodyDiv w:val="1"/>
      <w:marLeft w:val="0"/>
      <w:marRight w:val="0"/>
      <w:marTop w:val="0"/>
      <w:marBottom w:val="0"/>
      <w:divBdr>
        <w:top w:val="none" w:sz="0" w:space="0" w:color="auto"/>
        <w:left w:val="none" w:sz="0" w:space="0" w:color="auto"/>
        <w:bottom w:val="none" w:sz="0" w:space="0" w:color="auto"/>
        <w:right w:val="none" w:sz="0" w:space="0" w:color="auto"/>
      </w:divBdr>
    </w:div>
    <w:div w:id="1261991532">
      <w:bodyDiv w:val="1"/>
      <w:marLeft w:val="0"/>
      <w:marRight w:val="0"/>
      <w:marTop w:val="0"/>
      <w:marBottom w:val="0"/>
      <w:divBdr>
        <w:top w:val="none" w:sz="0" w:space="0" w:color="auto"/>
        <w:left w:val="none" w:sz="0" w:space="0" w:color="auto"/>
        <w:bottom w:val="none" w:sz="0" w:space="0" w:color="auto"/>
        <w:right w:val="none" w:sz="0" w:space="0" w:color="auto"/>
      </w:divBdr>
    </w:div>
    <w:div w:id="1262446012">
      <w:bodyDiv w:val="1"/>
      <w:marLeft w:val="0"/>
      <w:marRight w:val="0"/>
      <w:marTop w:val="0"/>
      <w:marBottom w:val="0"/>
      <w:divBdr>
        <w:top w:val="none" w:sz="0" w:space="0" w:color="auto"/>
        <w:left w:val="none" w:sz="0" w:space="0" w:color="auto"/>
        <w:bottom w:val="none" w:sz="0" w:space="0" w:color="auto"/>
        <w:right w:val="none" w:sz="0" w:space="0" w:color="auto"/>
      </w:divBdr>
    </w:div>
    <w:div w:id="1264924207">
      <w:bodyDiv w:val="1"/>
      <w:marLeft w:val="0"/>
      <w:marRight w:val="0"/>
      <w:marTop w:val="0"/>
      <w:marBottom w:val="0"/>
      <w:divBdr>
        <w:top w:val="none" w:sz="0" w:space="0" w:color="auto"/>
        <w:left w:val="none" w:sz="0" w:space="0" w:color="auto"/>
        <w:bottom w:val="none" w:sz="0" w:space="0" w:color="auto"/>
        <w:right w:val="none" w:sz="0" w:space="0" w:color="auto"/>
      </w:divBdr>
    </w:div>
    <w:div w:id="1266384800">
      <w:bodyDiv w:val="1"/>
      <w:marLeft w:val="0"/>
      <w:marRight w:val="0"/>
      <w:marTop w:val="0"/>
      <w:marBottom w:val="0"/>
      <w:divBdr>
        <w:top w:val="none" w:sz="0" w:space="0" w:color="auto"/>
        <w:left w:val="none" w:sz="0" w:space="0" w:color="auto"/>
        <w:bottom w:val="none" w:sz="0" w:space="0" w:color="auto"/>
        <w:right w:val="none" w:sz="0" w:space="0" w:color="auto"/>
      </w:divBdr>
    </w:div>
    <w:div w:id="1267811575">
      <w:bodyDiv w:val="1"/>
      <w:marLeft w:val="0"/>
      <w:marRight w:val="0"/>
      <w:marTop w:val="0"/>
      <w:marBottom w:val="0"/>
      <w:divBdr>
        <w:top w:val="none" w:sz="0" w:space="0" w:color="auto"/>
        <w:left w:val="none" w:sz="0" w:space="0" w:color="auto"/>
        <w:bottom w:val="none" w:sz="0" w:space="0" w:color="auto"/>
        <w:right w:val="none" w:sz="0" w:space="0" w:color="auto"/>
      </w:divBdr>
    </w:div>
    <w:div w:id="1267885719">
      <w:bodyDiv w:val="1"/>
      <w:marLeft w:val="0"/>
      <w:marRight w:val="0"/>
      <w:marTop w:val="0"/>
      <w:marBottom w:val="0"/>
      <w:divBdr>
        <w:top w:val="none" w:sz="0" w:space="0" w:color="auto"/>
        <w:left w:val="none" w:sz="0" w:space="0" w:color="auto"/>
        <w:bottom w:val="none" w:sz="0" w:space="0" w:color="auto"/>
        <w:right w:val="none" w:sz="0" w:space="0" w:color="auto"/>
      </w:divBdr>
    </w:div>
    <w:div w:id="1271814175">
      <w:bodyDiv w:val="1"/>
      <w:marLeft w:val="0"/>
      <w:marRight w:val="0"/>
      <w:marTop w:val="0"/>
      <w:marBottom w:val="0"/>
      <w:divBdr>
        <w:top w:val="none" w:sz="0" w:space="0" w:color="auto"/>
        <w:left w:val="none" w:sz="0" w:space="0" w:color="auto"/>
        <w:bottom w:val="none" w:sz="0" w:space="0" w:color="auto"/>
        <w:right w:val="none" w:sz="0" w:space="0" w:color="auto"/>
      </w:divBdr>
    </w:div>
    <w:div w:id="1274900294">
      <w:bodyDiv w:val="1"/>
      <w:marLeft w:val="0"/>
      <w:marRight w:val="0"/>
      <w:marTop w:val="0"/>
      <w:marBottom w:val="0"/>
      <w:divBdr>
        <w:top w:val="none" w:sz="0" w:space="0" w:color="auto"/>
        <w:left w:val="none" w:sz="0" w:space="0" w:color="auto"/>
        <w:bottom w:val="none" w:sz="0" w:space="0" w:color="auto"/>
        <w:right w:val="none" w:sz="0" w:space="0" w:color="auto"/>
      </w:divBdr>
    </w:div>
    <w:div w:id="1281188539">
      <w:bodyDiv w:val="1"/>
      <w:marLeft w:val="0"/>
      <w:marRight w:val="0"/>
      <w:marTop w:val="0"/>
      <w:marBottom w:val="0"/>
      <w:divBdr>
        <w:top w:val="none" w:sz="0" w:space="0" w:color="auto"/>
        <w:left w:val="none" w:sz="0" w:space="0" w:color="auto"/>
        <w:bottom w:val="none" w:sz="0" w:space="0" w:color="auto"/>
        <w:right w:val="none" w:sz="0" w:space="0" w:color="auto"/>
      </w:divBdr>
    </w:div>
    <w:div w:id="1289048303">
      <w:bodyDiv w:val="1"/>
      <w:marLeft w:val="0"/>
      <w:marRight w:val="0"/>
      <w:marTop w:val="0"/>
      <w:marBottom w:val="0"/>
      <w:divBdr>
        <w:top w:val="none" w:sz="0" w:space="0" w:color="auto"/>
        <w:left w:val="none" w:sz="0" w:space="0" w:color="auto"/>
        <w:bottom w:val="none" w:sz="0" w:space="0" w:color="auto"/>
        <w:right w:val="none" w:sz="0" w:space="0" w:color="auto"/>
      </w:divBdr>
    </w:div>
    <w:div w:id="1289235815">
      <w:bodyDiv w:val="1"/>
      <w:marLeft w:val="0"/>
      <w:marRight w:val="0"/>
      <w:marTop w:val="0"/>
      <w:marBottom w:val="0"/>
      <w:divBdr>
        <w:top w:val="none" w:sz="0" w:space="0" w:color="auto"/>
        <w:left w:val="none" w:sz="0" w:space="0" w:color="auto"/>
        <w:bottom w:val="none" w:sz="0" w:space="0" w:color="auto"/>
        <w:right w:val="none" w:sz="0" w:space="0" w:color="auto"/>
      </w:divBdr>
    </w:div>
    <w:div w:id="1295676803">
      <w:bodyDiv w:val="1"/>
      <w:marLeft w:val="0"/>
      <w:marRight w:val="0"/>
      <w:marTop w:val="0"/>
      <w:marBottom w:val="0"/>
      <w:divBdr>
        <w:top w:val="none" w:sz="0" w:space="0" w:color="auto"/>
        <w:left w:val="none" w:sz="0" w:space="0" w:color="auto"/>
        <w:bottom w:val="none" w:sz="0" w:space="0" w:color="auto"/>
        <w:right w:val="none" w:sz="0" w:space="0" w:color="auto"/>
      </w:divBdr>
    </w:div>
    <w:div w:id="1297685399">
      <w:bodyDiv w:val="1"/>
      <w:marLeft w:val="0"/>
      <w:marRight w:val="0"/>
      <w:marTop w:val="0"/>
      <w:marBottom w:val="0"/>
      <w:divBdr>
        <w:top w:val="none" w:sz="0" w:space="0" w:color="auto"/>
        <w:left w:val="none" w:sz="0" w:space="0" w:color="auto"/>
        <w:bottom w:val="none" w:sz="0" w:space="0" w:color="auto"/>
        <w:right w:val="none" w:sz="0" w:space="0" w:color="auto"/>
      </w:divBdr>
    </w:div>
    <w:div w:id="1298799632">
      <w:bodyDiv w:val="1"/>
      <w:marLeft w:val="0"/>
      <w:marRight w:val="0"/>
      <w:marTop w:val="0"/>
      <w:marBottom w:val="0"/>
      <w:divBdr>
        <w:top w:val="none" w:sz="0" w:space="0" w:color="auto"/>
        <w:left w:val="none" w:sz="0" w:space="0" w:color="auto"/>
        <w:bottom w:val="none" w:sz="0" w:space="0" w:color="auto"/>
        <w:right w:val="none" w:sz="0" w:space="0" w:color="auto"/>
      </w:divBdr>
    </w:div>
    <w:div w:id="1306163437">
      <w:bodyDiv w:val="1"/>
      <w:marLeft w:val="0"/>
      <w:marRight w:val="0"/>
      <w:marTop w:val="0"/>
      <w:marBottom w:val="0"/>
      <w:divBdr>
        <w:top w:val="none" w:sz="0" w:space="0" w:color="auto"/>
        <w:left w:val="none" w:sz="0" w:space="0" w:color="auto"/>
        <w:bottom w:val="none" w:sz="0" w:space="0" w:color="auto"/>
        <w:right w:val="none" w:sz="0" w:space="0" w:color="auto"/>
      </w:divBdr>
    </w:div>
    <w:div w:id="1308437527">
      <w:bodyDiv w:val="1"/>
      <w:marLeft w:val="0"/>
      <w:marRight w:val="0"/>
      <w:marTop w:val="0"/>
      <w:marBottom w:val="0"/>
      <w:divBdr>
        <w:top w:val="none" w:sz="0" w:space="0" w:color="auto"/>
        <w:left w:val="none" w:sz="0" w:space="0" w:color="auto"/>
        <w:bottom w:val="none" w:sz="0" w:space="0" w:color="auto"/>
        <w:right w:val="none" w:sz="0" w:space="0" w:color="auto"/>
      </w:divBdr>
    </w:div>
    <w:div w:id="1311669440">
      <w:bodyDiv w:val="1"/>
      <w:marLeft w:val="0"/>
      <w:marRight w:val="0"/>
      <w:marTop w:val="0"/>
      <w:marBottom w:val="0"/>
      <w:divBdr>
        <w:top w:val="none" w:sz="0" w:space="0" w:color="auto"/>
        <w:left w:val="none" w:sz="0" w:space="0" w:color="auto"/>
        <w:bottom w:val="none" w:sz="0" w:space="0" w:color="auto"/>
        <w:right w:val="none" w:sz="0" w:space="0" w:color="auto"/>
      </w:divBdr>
    </w:div>
    <w:div w:id="1313025582">
      <w:bodyDiv w:val="1"/>
      <w:marLeft w:val="0"/>
      <w:marRight w:val="0"/>
      <w:marTop w:val="0"/>
      <w:marBottom w:val="0"/>
      <w:divBdr>
        <w:top w:val="none" w:sz="0" w:space="0" w:color="auto"/>
        <w:left w:val="none" w:sz="0" w:space="0" w:color="auto"/>
        <w:bottom w:val="none" w:sz="0" w:space="0" w:color="auto"/>
        <w:right w:val="none" w:sz="0" w:space="0" w:color="auto"/>
      </w:divBdr>
    </w:div>
    <w:div w:id="1314795647">
      <w:bodyDiv w:val="1"/>
      <w:marLeft w:val="0"/>
      <w:marRight w:val="0"/>
      <w:marTop w:val="0"/>
      <w:marBottom w:val="0"/>
      <w:divBdr>
        <w:top w:val="none" w:sz="0" w:space="0" w:color="auto"/>
        <w:left w:val="none" w:sz="0" w:space="0" w:color="auto"/>
        <w:bottom w:val="none" w:sz="0" w:space="0" w:color="auto"/>
        <w:right w:val="none" w:sz="0" w:space="0" w:color="auto"/>
      </w:divBdr>
      <w:divsChild>
        <w:div w:id="690492900">
          <w:marLeft w:val="0"/>
          <w:marRight w:val="0"/>
          <w:marTop w:val="0"/>
          <w:marBottom w:val="0"/>
          <w:divBdr>
            <w:top w:val="none" w:sz="0" w:space="0" w:color="auto"/>
            <w:left w:val="none" w:sz="0" w:space="0" w:color="auto"/>
            <w:bottom w:val="none" w:sz="0" w:space="0" w:color="auto"/>
            <w:right w:val="none" w:sz="0" w:space="0" w:color="auto"/>
          </w:divBdr>
          <w:divsChild>
            <w:div w:id="66658841">
              <w:marLeft w:val="0"/>
              <w:marRight w:val="0"/>
              <w:marTop w:val="0"/>
              <w:marBottom w:val="0"/>
              <w:divBdr>
                <w:top w:val="none" w:sz="0" w:space="0" w:color="auto"/>
                <w:left w:val="none" w:sz="0" w:space="0" w:color="auto"/>
                <w:bottom w:val="none" w:sz="0" w:space="0" w:color="auto"/>
                <w:right w:val="none" w:sz="0" w:space="0" w:color="auto"/>
              </w:divBdr>
            </w:div>
            <w:div w:id="97916627">
              <w:marLeft w:val="0"/>
              <w:marRight w:val="0"/>
              <w:marTop w:val="0"/>
              <w:marBottom w:val="0"/>
              <w:divBdr>
                <w:top w:val="none" w:sz="0" w:space="0" w:color="auto"/>
                <w:left w:val="none" w:sz="0" w:space="0" w:color="auto"/>
                <w:bottom w:val="none" w:sz="0" w:space="0" w:color="auto"/>
                <w:right w:val="none" w:sz="0" w:space="0" w:color="auto"/>
              </w:divBdr>
            </w:div>
            <w:div w:id="177813428">
              <w:marLeft w:val="0"/>
              <w:marRight w:val="0"/>
              <w:marTop w:val="0"/>
              <w:marBottom w:val="0"/>
              <w:divBdr>
                <w:top w:val="none" w:sz="0" w:space="0" w:color="auto"/>
                <w:left w:val="none" w:sz="0" w:space="0" w:color="auto"/>
                <w:bottom w:val="none" w:sz="0" w:space="0" w:color="auto"/>
                <w:right w:val="none" w:sz="0" w:space="0" w:color="auto"/>
              </w:divBdr>
            </w:div>
            <w:div w:id="481895927">
              <w:marLeft w:val="0"/>
              <w:marRight w:val="0"/>
              <w:marTop w:val="0"/>
              <w:marBottom w:val="0"/>
              <w:divBdr>
                <w:top w:val="none" w:sz="0" w:space="0" w:color="auto"/>
                <w:left w:val="none" w:sz="0" w:space="0" w:color="auto"/>
                <w:bottom w:val="none" w:sz="0" w:space="0" w:color="auto"/>
                <w:right w:val="none" w:sz="0" w:space="0" w:color="auto"/>
              </w:divBdr>
            </w:div>
            <w:div w:id="492642288">
              <w:marLeft w:val="0"/>
              <w:marRight w:val="0"/>
              <w:marTop w:val="0"/>
              <w:marBottom w:val="0"/>
              <w:divBdr>
                <w:top w:val="none" w:sz="0" w:space="0" w:color="auto"/>
                <w:left w:val="none" w:sz="0" w:space="0" w:color="auto"/>
                <w:bottom w:val="none" w:sz="0" w:space="0" w:color="auto"/>
                <w:right w:val="none" w:sz="0" w:space="0" w:color="auto"/>
              </w:divBdr>
            </w:div>
            <w:div w:id="659237609">
              <w:marLeft w:val="0"/>
              <w:marRight w:val="0"/>
              <w:marTop w:val="0"/>
              <w:marBottom w:val="0"/>
              <w:divBdr>
                <w:top w:val="none" w:sz="0" w:space="0" w:color="auto"/>
                <w:left w:val="none" w:sz="0" w:space="0" w:color="auto"/>
                <w:bottom w:val="none" w:sz="0" w:space="0" w:color="auto"/>
                <w:right w:val="none" w:sz="0" w:space="0" w:color="auto"/>
              </w:divBdr>
            </w:div>
            <w:div w:id="681203669">
              <w:marLeft w:val="0"/>
              <w:marRight w:val="0"/>
              <w:marTop w:val="0"/>
              <w:marBottom w:val="0"/>
              <w:divBdr>
                <w:top w:val="none" w:sz="0" w:space="0" w:color="auto"/>
                <w:left w:val="none" w:sz="0" w:space="0" w:color="auto"/>
                <w:bottom w:val="none" w:sz="0" w:space="0" w:color="auto"/>
                <w:right w:val="none" w:sz="0" w:space="0" w:color="auto"/>
              </w:divBdr>
            </w:div>
            <w:div w:id="690491493">
              <w:marLeft w:val="0"/>
              <w:marRight w:val="0"/>
              <w:marTop w:val="0"/>
              <w:marBottom w:val="0"/>
              <w:divBdr>
                <w:top w:val="none" w:sz="0" w:space="0" w:color="auto"/>
                <w:left w:val="none" w:sz="0" w:space="0" w:color="auto"/>
                <w:bottom w:val="none" w:sz="0" w:space="0" w:color="auto"/>
                <w:right w:val="none" w:sz="0" w:space="0" w:color="auto"/>
              </w:divBdr>
            </w:div>
            <w:div w:id="888495331">
              <w:marLeft w:val="0"/>
              <w:marRight w:val="0"/>
              <w:marTop w:val="0"/>
              <w:marBottom w:val="0"/>
              <w:divBdr>
                <w:top w:val="none" w:sz="0" w:space="0" w:color="auto"/>
                <w:left w:val="none" w:sz="0" w:space="0" w:color="auto"/>
                <w:bottom w:val="none" w:sz="0" w:space="0" w:color="auto"/>
                <w:right w:val="none" w:sz="0" w:space="0" w:color="auto"/>
              </w:divBdr>
            </w:div>
            <w:div w:id="1266426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7144209">
      <w:bodyDiv w:val="1"/>
      <w:marLeft w:val="0"/>
      <w:marRight w:val="0"/>
      <w:marTop w:val="0"/>
      <w:marBottom w:val="0"/>
      <w:divBdr>
        <w:top w:val="none" w:sz="0" w:space="0" w:color="auto"/>
        <w:left w:val="none" w:sz="0" w:space="0" w:color="auto"/>
        <w:bottom w:val="none" w:sz="0" w:space="0" w:color="auto"/>
        <w:right w:val="none" w:sz="0" w:space="0" w:color="auto"/>
      </w:divBdr>
    </w:div>
    <w:div w:id="1319648878">
      <w:bodyDiv w:val="1"/>
      <w:marLeft w:val="0"/>
      <w:marRight w:val="0"/>
      <w:marTop w:val="0"/>
      <w:marBottom w:val="0"/>
      <w:divBdr>
        <w:top w:val="none" w:sz="0" w:space="0" w:color="auto"/>
        <w:left w:val="none" w:sz="0" w:space="0" w:color="auto"/>
        <w:bottom w:val="none" w:sz="0" w:space="0" w:color="auto"/>
        <w:right w:val="none" w:sz="0" w:space="0" w:color="auto"/>
      </w:divBdr>
    </w:div>
    <w:div w:id="1322276391">
      <w:bodyDiv w:val="1"/>
      <w:marLeft w:val="0"/>
      <w:marRight w:val="0"/>
      <w:marTop w:val="0"/>
      <w:marBottom w:val="0"/>
      <w:divBdr>
        <w:top w:val="none" w:sz="0" w:space="0" w:color="auto"/>
        <w:left w:val="none" w:sz="0" w:space="0" w:color="auto"/>
        <w:bottom w:val="none" w:sz="0" w:space="0" w:color="auto"/>
        <w:right w:val="none" w:sz="0" w:space="0" w:color="auto"/>
      </w:divBdr>
    </w:div>
    <w:div w:id="1322392323">
      <w:bodyDiv w:val="1"/>
      <w:marLeft w:val="0"/>
      <w:marRight w:val="0"/>
      <w:marTop w:val="0"/>
      <w:marBottom w:val="0"/>
      <w:divBdr>
        <w:top w:val="none" w:sz="0" w:space="0" w:color="auto"/>
        <w:left w:val="none" w:sz="0" w:space="0" w:color="auto"/>
        <w:bottom w:val="none" w:sz="0" w:space="0" w:color="auto"/>
        <w:right w:val="none" w:sz="0" w:space="0" w:color="auto"/>
      </w:divBdr>
    </w:div>
    <w:div w:id="1322586071">
      <w:bodyDiv w:val="1"/>
      <w:marLeft w:val="0"/>
      <w:marRight w:val="0"/>
      <w:marTop w:val="0"/>
      <w:marBottom w:val="0"/>
      <w:divBdr>
        <w:top w:val="none" w:sz="0" w:space="0" w:color="auto"/>
        <w:left w:val="none" w:sz="0" w:space="0" w:color="auto"/>
        <w:bottom w:val="none" w:sz="0" w:space="0" w:color="auto"/>
        <w:right w:val="none" w:sz="0" w:space="0" w:color="auto"/>
      </w:divBdr>
    </w:div>
    <w:div w:id="1322738857">
      <w:bodyDiv w:val="1"/>
      <w:marLeft w:val="0"/>
      <w:marRight w:val="0"/>
      <w:marTop w:val="0"/>
      <w:marBottom w:val="0"/>
      <w:divBdr>
        <w:top w:val="none" w:sz="0" w:space="0" w:color="auto"/>
        <w:left w:val="none" w:sz="0" w:space="0" w:color="auto"/>
        <w:bottom w:val="none" w:sz="0" w:space="0" w:color="auto"/>
        <w:right w:val="none" w:sz="0" w:space="0" w:color="auto"/>
      </w:divBdr>
    </w:div>
    <w:div w:id="1325746329">
      <w:bodyDiv w:val="1"/>
      <w:marLeft w:val="0"/>
      <w:marRight w:val="0"/>
      <w:marTop w:val="0"/>
      <w:marBottom w:val="0"/>
      <w:divBdr>
        <w:top w:val="none" w:sz="0" w:space="0" w:color="auto"/>
        <w:left w:val="none" w:sz="0" w:space="0" w:color="auto"/>
        <w:bottom w:val="none" w:sz="0" w:space="0" w:color="auto"/>
        <w:right w:val="none" w:sz="0" w:space="0" w:color="auto"/>
      </w:divBdr>
    </w:div>
    <w:div w:id="1327829832">
      <w:bodyDiv w:val="1"/>
      <w:marLeft w:val="0"/>
      <w:marRight w:val="0"/>
      <w:marTop w:val="0"/>
      <w:marBottom w:val="0"/>
      <w:divBdr>
        <w:top w:val="none" w:sz="0" w:space="0" w:color="auto"/>
        <w:left w:val="none" w:sz="0" w:space="0" w:color="auto"/>
        <w:bottom w:val="none" w:sz="0" w:space="0" w:color="auto"/>
        <w:right w:val="none" w:sz="0" w:space="0" w:color="auto"/>
      </w:divBdr>
    </w:div>
    <w:div w:id="1328439348">
      <w:bodyDiv w:val="1"/>
      <w:marLeft w:val="0"/>
      <w:marRight w:val="0"/>
      <w:marTop w:val="0"/>
      <w:marBottom w:val="0"/>
      <w:divBdr>
        <w:top w:val="none" w:sz="0" w:space="0" w:color="auto"/>
        <w:left w:val="none" w:sz="0" w:space="0" w:color="auto"/>
        <w:bottom w:val="none" w:sz="0" w:space="0" w:color="auto"/>
        <w:right w:val="none" w:sz="0" w:space="0" w:color="auto"/>
      </w:divBdr>
    </w:div>
    <w:div w:id="1329407241">
      <w:bodyDiv w:val="1"/>
      <w:marLeft w:val="0"/>
      <w:marRight w:val="0"/>
      <w:marTop w:val="0"/>
      <w:marBottom w:val="0"/>
      <w:divBdr>
        <w:top w:val="none" w:sz="0" w:space="0" w:color="auto"/>
        <w:left w:val="none" w:sz="0" w:space="0" w:color="auto"/>
        <w:bottom w:val="none" w:sz="0" w:space="0" w:color="auto"/>
        <w:right w:val="none" w:sz="0" w:space="0" w:color="auto"/>
      </w:divBdr>
    </w:div>
    <w:div w:id="1331252878">
      <w:bodyDiv w:val="1"/>
      <w:marLeft w:val="0"/>
      <w:marRight w:val="0"/>
      <w:marTop w:val="0"/>
      <w:marBottom w:val="0"/>
      <w:divBdr>
        <w:top w:val="none" w:sz="0" w:space="0" w:color="auto"/>
        <w:left w:val="none" w:sz="0" w:space="0" w:color="auto"/>
        <w:bottom w:val="none" w:sz="0" w:space="0" w:color="auto"/>
        <w:right w:val="none" w:sz="0" w:space="0" w:color="auto"/>
      </w:divBdr>
    </w:div>
    <w:div w:id="1333606242">
      <w:bodyDiv w:val="1"/>
      <w:marLeft w:val="0"/>
      <w:marRight w:val="0"/>
      <w:marTop w:val="0"/>
      <w:marBottom w:val="0"/>
      <w:divBdr>
        <w:top w:val="none" w:sz="0" w:space="0" w:color="auto"/>
        <w:left w:val="none" w:sz="0" w:space="0" w:color="auto"/>
        <w:bottom w:val="none" w:sz="0" w:space="0" w:color="auto"/>
        <w:right w:val="none" w:sz="0" w:space="0" w:color="auto"/>
      </w:divBdr>
    </w:div>
    <w:div w:id="1335298582">
      <w:bodyDiv w:val="1"/>
      <w:marLeft w:val="0"/>
      <w:marRight w:val="0"/>
      <w:marTop w:val="0"/>
      <w:marBottom w:val="0"/>
      <w:divBdr>
        <w:top w:val="none" w:sz="0" w:space="0" w:color="auto"/>
        <w:left w:val="none" w:sz="0" w:space="0" w:color="auto"/>
        <w:bottom w:val="none" w:sz="0" w:space="0" w:color="auto"/>
        <w:right w:val="none" w:sz="0" w:space="0" w:color="auto"/>
      </w:divBdr>
    </w:div>
    <w:div w:id="1337423452">
      <w:bodyDiv w:val="1"/>
      <w:marLeft w:val="0"/>
      <w:marRight w:val="0"/>
      <w:marTop w:val="0"/>
      <w:marBottom w:val="0"/>
      <w:divBdr>
        <w:top w:val="none" w:sz="0" w:space="0" w:color="auto"/>
        <w:left w:val="none" w:sz="0" w:space="0" w:color="auto"/>
        <w:bottom w:val="none" w:sz="0" w:space="0" w:color="auto"/>
        <w:right w:val="none" w:sz="0" w:space="0" w:color="auto"/>
      </w:divBdr>
    </w:div>
    <w:div w:id="1337459894">
      <w:bodyDiv w:val="1"/>
      <w:marLeft w:val="0"/>
      <w:marRight w:val="0"/>
      <w:marTop w:val="0"/>
      <w:marBottom w:val="0"/>
      <w:divBdr>
        <w:top w:val="none" w:sz="0" w:space="0" w:color="auto"/>
        <w:left w:val="none" w:sz="0" w:space="0" w:color="auto"/>
        <w:bottom w:val="none" w:sz="0" w:space="0" w:color="auto"/>
        <w:right w:val="none" w:sz="0" w:space="0" w:color="auto"/>
      </w:divBdr>
    </w:div>
    <w:div w:id="1339884842">
      <w:bodyDiv w:val="1"/>
      <w:marLeft w:val="0"/>
      <w:marRight w:val="0"/>
      <w:marTop w:val="0"/>
      <w:marBottom w:val="0"/>
      <w:divBdr>
        <w:top w:val="none" w:sz="0" w:space="0" w:color="auto"/>
        <w:left w:val="none" w:sz="0" w:space="0" w:color="auto"/>
        <w:bottom w:val="none" w:sz="0" w:space="0" w:color="auto"/>
        <w:right w:val="none" w:sz="0" w:space="0" w:color="auto"/>
      </w:divBdr>
    </w:div>
    <w:div w:id="1341158676">
      <w:bodyDiv w:val="1"/>
      <w:marLeft w:val="0"/>
      <w:marRight w:val="0"/>
      <w:marTop w:val="0"/>
      <w:marBottom w:val="0"/>
      <w:divBdr>
        <w:top w:val="none" w:sz="0" w:space="0" w:color="auto"/>
        <w:left w:val="none" w:sz="0" w:space="0" w:color="auto"/>
        <w:bottom w:val="none" w:sz="0" w:space="0" w:color="auto"/>
        <w:right w:val="none" w:sz="0" w:space="0" w:color="auto"/>
      </w:divBdr>
    </w:div>
    <w:div w:id="1343513251">
      <w:bodyDiv w:val="1"/>
      <w:marLeft w:val="0"/>
      <w:marRight w:val="0"/>
      <w:marTop w:val="0"/>
      <w:marBottom w:val="0"/>
      <w:divBdr>
        <w:top w:val="none" w:sz="0" w:space="0" w:color="auto"/>
        <w:left w:val="none" w:sz="0" w:space="0" w:color="auto"/>
        <w:bottom w:val="none" w:sz="0" w:space="0" w:color="auto"/>
        <w:right w:val="none" w:sz="0" w:space="0" w:color="auto"/>
      </w:divBdr>
    </w:div>
    <w:div w:id="1348361573">
      <w:bodyDiv w:val="1"/>
      <w:marLeft w:val="0"/>
      <w:marRight w:val="0"/>
      <w:marTop w:val="0"/>
      <w:marBottom w:val="0"/>
      <w:divBdr>
        <w:top w:val="none" w:sz="0" w:space="0" w:color="auto"/>
        <w:left w:val="none" w:sz="0" w:space="0" w:color="auto"/>
        <w:bottom w:val="none" w:sz="0" w:space="0" w:color="auto"/>
        <w:right w:val="none" w:sz="0" w:space="0" w:color="auto"/>
      </w:divBdr>
    </w:div>
    <w:div w:id="1353801593">
      <w:bodyDiv w:val="1"/>
      <w:marLeft w:val="0"/>
      <w:marRight w:val="0"/>
      <w:marTop w:val="0"/>
      <w:marBottom w:val="0"/>
      <w:divBdr>
        <w:top w:val="none" w:sz="0" w:space="0" w:color="auto"/>
        <w:left w:val="none" w:sz="0" w:space="0" w:color="auto"/>
        <w:bottom w:val="none" w:sz="0" w:space="0" w:color="auto"/>
        <w:right w:val="none" w:sz="0" w:space="0" w:color="auto"/>
      </w:divBdr>
    </w:div>
    <w:div w:id="1354040028">
      <w:bodyDiv w:val="1"/>
      <w:marLeft w:val="0"/>
      <w:marRight w:val="0"/>
      <w:marTop w:val="0"/>
      <w:marBottom w:val="0"/>
      <w:divBdr>
        <w:top w:val="none" w:sz="0" w:space="0" w:color="auto"/>
        <w:left w:val="none" w:sz="0" w:space="0" w:color="auto"/>
        <w:bottom w:val="none" w:sz="0" w:space="0" w:color="auto"/>
        <w:right w:val="none" w:sz="0" w:space="0" w:color="auto"/>
      </w:divBdr>
    </w:div>
    <w:div w:id="1363551085">
      <w:bodyDiv w:val="1"/>
      <w:marLeft w:val="0"/>
      <w:marRight w:val="0"/>
      <w:marTop w:val="0"/>
      <w:marBottom w:val="0"/>
      <w:divBdr>
        <w:top w:val="none" w:sz="0" w:space="0" w:color="auto"/>
        <w:left w:val="none" w:sz="0" w:space="0" w:color="auto"/>
        <w:bottom w:val="none" w:sz="0" w:space="0" w:color="auto"/>
        <w:right w:val="none" w:sz="0" w:space="0" w:color="auto"/>
      </w:divBdr>
    </w:div>
    <w:div w:id="1364139218">
      <w:bodyDiv w:val="1"/>
      <w:marLeft w:val="0"/>
      <w:marRight w:val="0"/>
      <w:marTop w:val="0"/>
      <w:marBottom w:val="0"/>
      <w:divBdr>
        <w:top w:val="none" w:sz="0" w:space="0" w:color="auto"/>
        <w:left w:val="none" w:sz="0" w:space="0" w:color="auto"/>
        <w:bottom w:val="none" w:sz="0" w:space="0" w:color="auto"/>
        <w:right w:val="none" w:sz="0" w:space="0" w:color="auto"/>
      </w:divBdr>
    </w:div>
    <w:div w:id="1370566792">
      <w:bodyDiv w:val="1"/>
      <w:marLeft w:val="0"/>
      <w:marRight w:val="0"/>
      <w:marTop w:val="0"/>
      <w:marBottom w:val="0"/>
      <w:divBdr>
        <w:top w:val="none" w:sz="0" w:space="0" w:color="auto"/>
        <w:left w:val="none" w:sz="0" w:space="0" w:color="auto"/>
        <w:bottom w:val="none" w:sz="0" w:space="0" w:color="auto"/>
        <w:right w:val="none" w:sz="0" w:space="0" w:color="auto"/>
      </w:divBdr>
    </w:div>
    <w:div w:id="1370913447">
      <w:bodyDiv w:val="1"/>
      <w:marLeft w:val="0"/>
      <w:marRight w:val="0"/>
      <w:marTop w:val="0"/>
      <w:marBottom w:val="0"/>
      <w:divBdr>
        <w:top w:val="none" w:sz="0" w:space="0" w:color="auto"/>
        <w:left w:val="none" w:sz="0" w:space="0" w:color="auto"/>
        <w:bottom w:val="none" w:sz="0" w:space="0" w:color="auto"/>
        <w:right w:val="none" w:sz="0" w:space="0" w:color="auto"/>
      </w:divBdr>
    </w:div>
    <w:div w:id="1372152718">
      <w:bodyDiv w:val="1"/>
      <w:marLeft w:val="0"/>
      <w:marRight w:val="0"/>
      <w:marTop w:val="0"/>
      <w:marBottom w:val="0"/>
      <w:divBdr>
        <w:top w:val="none" w:sz="0" w:space="0" w:color="auto"/>
        <w:left w:val="none" w:sz="0" w:space="0" w:color="auto"/>
        <w:bottom w:val="none" w:sz="0" w:space="0" w:color="auto"/>
        <w:right w:val="none" w:sz="0" w:space="0" w:color="auto"/>
      </w:divBdr>
    </w:div>
    <w:div w:id="1378356520">
      <w:bodyDiv w:val="1"/>
      <w:marLeft w:val="0"/>
      <w:marRight w:val="0"/>
      <w:marTop w:val="0"/>
      <w:marBottom w:val="0"/>
      <w:divBdr>
        <w:top w:val="none" w:sz="0" w:space="0" w:color="auto"/>
        <w:left w:val="none" w:sz="0" w:space="0" w:color="auto"/>
        <w:bottom w:val="none" w:sz="0" w:space="0" w:color="auto"/>
        <w:right w:val="none" w:sz="0" w:space="0" w:color="auto"/>
      </w:divBdr>
    </w:div>
    <w:div w:id="1384283148">
      <w:bodyDiv w:val="1"/>
      <w:marLeft w:val="0"/>
      <w:marRight w:val="0"/>
      <w:marTop w:val="0"/>
      <w:marBottom w:val="0"/>
      <w:divBdr>
        <w:top w:val="none" w:sz="0" w:space="0" w:color="auto"/>
        <w:left w:val="none" w:sz="0" w:space="0" w:color="auto"/>
        <w:bottom w:val="none" w:sz="0" w:space="0" w:color="auto"/>
        <w:right w:val="none" w:sz="0" w:space="0" w:color="auto"/>
      </w:divBdr>
    </w:div>
    <w:div w:id="1385444990">
      <w:bodyDiv w:val="1"/>
      <w:marLeft w:val="0"/>
      <w:marRight w:val="0"/>
      <w:marTop w:val="0"/>
      <w:marBottom w:val="0"/>
      <w:divBdr>
        <w:top w:val="none" w:sz="0" w:space="0" w:color="auto"/>
        <w:left w:val="none" w:sz="0" w:space="0" w:color="auto"/>
        <w:bottom w:val="none" w:sz="0" w:space="0" w:color="auto"/>
        <w:right w:val="none" w:sz="0" w:space="0" w:color="auto"/>
      </w:divBdr>
    </w:div>
    <w:div w:id="1386755673">
      <w:bodyDiv w:val="1"/>
      <w:marLeft w:val="0"/>
      <w:marRight w:val="0"/>
      <w:marTop w:val="0"/>
      <w:marBottom w:val="0"/>
      <w:divBdr>
        <w:top w:val="none" w:sz="0" w:space="0" w:color="auto"/>
        <w:left w:val="none" w:sz="0" w:space="0" w:color="auto"/>
        <w:bottom w:val="none" w:sz="0" w:space="0" w:color="auto"/>
        <w:right w:val="none" w:sz="0" w:space="0" w:color="auto"/>
      </w:divBdr>
    </w:div>
    <w:div w:id="1388068079">
      <w:bodyDiv w:val="1"/>
      <w:marLeft w:val="0"/>
      <w:marRight w:val="0"/>
      <w:marTop w:val="0"/>
      <w:marBottom w:val="0"/>
      <w:divBdr>
        <w:top w:val="none" w:sz="0" w:space="0" w:color="auto"/>
        <w:left w:val="none" w:sz="0" w:space="0" w:color="auto"/>
        <w:bottom w:val="none" w:sz="0" w:space="0" w:color="auto"/>
        <w:right w:val="none" w:sz="0" w:space="0" w:color="auto"/>
      </w:divBdr>
    </w:div>
    <w:div w:id="1388338449">
      <w:bodyDiv w:val="1"/>
      <w:marLeft w:val="0"/>
      <w:marRight w:val="0"/>
      <w:marTop w:val="0"/>
      <w:marBottom w:val="0"/>
      <w:divBdr>
        <w:top w:val="none" w:sz="0" w:space="0" w:color="auto"/>
        <w:left w:val="none" w:sz="0" w:space="0" w:color="auto"/>
        <w:bottom w:val="none" w:sz="0" w:space="0" w:color="auto"/>
        <w:right w:val="none" w:sz="0" w:space="0" w:color="auto"/>
      </w:divBdr>
    </w:div>
    <w:div w:id="1392579353">
      <w:bodyDiv w:val="1"/>
      <w:marLeft w:val="0"/>
      <w:marRight w:val="0"/>
      <w:marTop w:val="0"/>
      <w:marBottom w:val="0"/>
      <w:divBdr>
        <w:top w:val="none" w:sz="0" w:space="0" w:color="auto"/>
        <w:left w:val="none" w:sz="0" w:space="0" w:color="auto"/>
        <w:bottom w:val="none" w:sz="0" w:space="0" w:color="auto"/>
        <w:right w:val="none" w:sz="0" w:space="0" w:color="auto"/>
      </w:divBdr>
    </w:div>
    <w:div w:id="1397970673">
      <w:bodyDiv w:val="1"/>
      <w:marLeft w:val="0"/>
      <w:marRight w:val="0"/>
      <w:marTop w:val="0"/>
      <w:marBottom w:val="0"/>
      <w:divBdr>
        <w:top w:val="none" w:sz="0" w:space="0" w:color="auto"/>
        <w:left w:val="none" w:sz="0" w:space="0" w:color="auto"/>
        <w:bottom w:val="none" w:sz="0" w:space="0" w:color="auto"/>
        <w:right w:val="none" w:sz="0" w:space="0" w:color="auto"/>
      </w:divBdr>
    </w:div>
    <w:div w:id="1399089429">
      <w:bodyDiv w:val="1"/>
      <w:marLeft w:val="0"/>
      <w:marRight w:val="0"/>
      <w:marTop w:val="0"/>
      <w:marBottom w:val="0"/>
      <w:divBdr>
        <w:top w:val="none" w:sz="0" w:space="0" w:color="auto"/>
        <w:left w:val="none" w:sz="0" w:space="0" w:color="auto"/>
        <w:bottom w:val="none" w:sz="0" w:space="0" w:color="auto"/>
        <w:right w:val="none" w:sz="0" w:space="0" w:color="auto"/>
      </w:divBdr>
    </w:div>
    <w:div w:id="1399471864">
      <w:bodyDiv w:val="1"/>
      <w:marLeft w:val="0"/>
      <w:marRight w:val="0"/>
      <w:marTop w:val="0"/>
      <w:marBottom w:val="0"/>
      <w:divBdr>
        <w:top w:val="none" w:sz="0" w:space="0" w:color="auto"/>
        <w:left w:val="none" w:sz="0" w:space="0" w:color="auto"/>
        <w:bottom w:val="none" w:sz="0" w:space="0" w:color="auto"/>
        <w:right w:val="none" w:sz="0" w:space="0" w:color="auto"/>
      </w:divBdr>
    </w:div>
    <w:div w:id="1410926182">
      <w:bodyDiv w:val="1"/>
      <w:marLeft w:val="0"/>
      <w:marRight w:val="0"/>
      <w:marTop w:val="0"/>
      <w:marBottom w:val="0"/>
      <w:divBdr>
        <w:top w:val="none" w:sz="0" w:space="0" w:color="auto"/>
        <w:left w:val="none" w:sz="0" w:space="0" w:color="auto"/>
        <w:bottom w:val="none" w:sz="0" w:space="0" w:color="auto"/>
        <w:right w:val="none" w:sz="0" w:space="0" w:color="auto"/>
      </w:divBdr>
    </w:div>
    <w:div w:id="1410999131">
      <w:bodyDiv w:val="1"/>
      <w:marLeft w:val="0"/>
      <w:marRight w:val="0"/>
      <w:marTop w:val="0"/>
      <w:marBottom w:val="0"/>
      <w:divBdr>
        <w:top w:val="none" w:sz="0" w:space="0" w:color="auto"/>
        <w:left w:val="none" w:sz="0" w:space="0" w:color="auto"/>
        <w:bottom w:val="none" w:sz="0" w:space="0" w:color="auto"/>
        <w:right w:val="none" w:sz="0" w:space="0" w:color="auto"/>
      </w:divBdr>
    </w:div>
    <w:div w:id="1411153557">
      <w:bodyDiv w:val="1"/>
      <w:marLeft w:val="0"/>
      <w:marRight w:val="0"/>
      <w:marTop w:val="0"/>
      <w:marBottom w:val="0"/>
      <w:divBdr>
        <w:top w:val="none" w:sz="0" w:space="0" w:color="auto"/>
        <w:left w:val="none" w:sz="0" w:space="0" w:color="auto"/>
        <w:bottom w:val="none" w:sz="0" w:space="0" w:color="auto"/>
        <w:right w:val="none" w:sz="0" w:space="0" w:color="auto"/>
      </w:divBdr>
    </w:div>
    <w:div w:id="1418015989">
      <w:bodyDiv w:val="1"/>
      <w:marLeft w:val="0"/>
      <w:marRight w:val="0"/>
      <w:marTop w:val="0"/>
      <w:marBottom w:val="0"/>
      <w:divBdr>
        <w:top w:val="none" w:sz="0" w:space="0" w:color="auto"/>
        <w:left w:val="none" w:sz="0" w:space="0" w:color="auto"/>
        <w:bottom w:val="none" w:sz="0" w:space="0" w:color="auto"/>
        <w:right w:val="none" w:sz="0" w:space="0" w:color="auto"/>
      </w:divBdr>
    </w:div>
    <w:div w:id="1422795661">
      <w:bodyDiv w:val="1"/>
      <w:marLeft w:val="0"/>
      <w:marRight w:val="0"/>
      <w:marTop w:val="0"/>
      <w:marBottom w:val="0"/>
      <w:divBdr>
        <w:top w:val="none" w:sz="0" w:space="0" w:color="auto"/>
        <w:left w:val="none" w:sz="0" w:space="0" w:color="auto"/>
        <w:bottom w:val="none" w:sz="0" w:space="0" w:color="auto"/>
        <w:right w:val="none" w:sz="0" w:space="0" w:color="auto"/>
      </w:divBdr>
    </w:div>
    <w:div w:id="1427143787">
      <w:bodyDiv w:val="1"/>
      <w:marLeft w:val="0"/>
      <w:marRight w:val="0"/>
      <w:marTop w:val="0"/>
      <w:marBottom w:val="0"/>
      <w:divBdr>
        <w:top w:val="none" w:sz="0" w:space="0" w:color="auto"/>
        <w:left w:val="none" w:sz="0" w:space="0" w:color="auto"/>
        <w:bottom w:val="none" w:sz="0" w:space="0" w:color="auto"/>
        <w:right w:val="none" w:sz="0" w:space="0" w:color="auto"/>
      </w:divBdr>
    </w:div>
    <w:div w:id="1432045724">
      <w:bodyDiv w:val="1"/>
      <w:marLeft w:val="0"/>
      <w:marRight w:val="0"/>
      <w:marTop w:val="0"/>
      <w:marBottom w:val="0"/>
      <w:divBdr>
        <w:top w:val="none" w:sz="0" w:space="0" w:color="auto"/>
        <w:left w:val="none" w:sz="0" w:space="0" w:color="auto"/>
        <w:bottom w:val="none" w:sz="0" w:space="0" w:color="auto"/>
        <w:right w:val="none" w:sz="0" w:space="0" w:color="auto"/>
      </w:divBdr>
      <w:divsChild>
        <w:div w:id="1045643354">
          <w:marLeft w:val="0"/>
          <w:marRight w:val="0"/>
          <w:marTop w:val="0"/>
          <w:marBottom w:val="0"/>
          <w:divBdr>
            <w:top w:val="none" w:sz="0" w:space="0" w:color="auto"/>
            <w:left w:val="none" w:sz="0" w:space="0" w:color="auto"/>
            <w:bottom w:val="none" w:sz="0" w:space="0" w:color="auto"/>
            <w:right w:val="none" w:sz="0" w:space="0" w:color="auto"/>
          </w:divBdr>
          <w:divsChild>
            <w:div w:id="151719541">
              <w:marLeft w:val="0"/>
              <w:marRight w:val="0"/>
              <w:marTop w:val="0"/>
              <w:marBottom w:val="0"/>
              <w:divBdr>
                <w:top w:val="none" w:sz="0" w:space="0" w:color="auto"/>
                <w:left w:val="none" w:sz="0" w:space="0" w:color="auto"/>
                <w:bottom w:val="none" w:sz="0" w:space="0" w:color="auto"/>
                <w:right w:val="none" w:sz="0" w:space="0" w:color="auto"/>
              </w:divBdr>
            </w:div>
            <w:div w:id="176161323">
              <w:marLeft w:val="0"/>
              <w:marRight w:val="0"/>
              <w:marTop w:val="0"/>
              <w:marBottom w:val="0"/>
              <w:divBdr>
                <w:top w:val="none" w:sz="0" w:space="0" w:color="auto"/>
                <w:left w:val="none" w:sz="0" w:space="0" w:color="auto"/>
                <w:bottom w:val="none" w:sz="0" w:space="0" w:color="auto"/>
                <w:right w:val="none" w:sz="0" w:space="0" w:color="auto"/>
              </w:divBdr>
            </w:div>
            <w:div w:id="293684003">
              <w:marLeft w:val="0"/>
              <w:marRight w:val="0"/>
              <w:marTop w:val="0"/>
              <w:marBottom w:val="0"/>
              <w:divBdr>
                <w:top w:val="none" w:sz="0" w:space="0" w:color="auto"/>
                <w:left w:val="none" w:sz="0" w:space="0" w:color="auto"/>
                <w:bottom w:val="none" w:sz="0" w:space="0" w:color="auto"/>
                <w:right w:val="none" w:sz="0" w:space="0" w:color="auto"/>
              </w:divBdr>
            </w:div>
            <w:div w:id="516694400">
              <w:marLeft w:val="0"/>
              <w:marRight w:val="0"/>
              <w:marTop w:val="0"/>
              <w:marBottom w:val="0"/>
              <w:divBdr>
                <w:top w:val="none" w:sz="0" w:space="0" w:color="auto"/>
                <w:left w:val="none" w:sz="0" w:space="0" w:color="auto"/>
                <w:bottom w:val="none" w:sz="0" w:space="0" w:color="auto"/>
                <w:right w:val="none" w:sz="0" w:space="0" w:color="auto"/>
              </w:divBdr>
            </w:div>
            <w:div w:id="713231831">
              <w:marLeft w:val="0"/>
              <w:marRight w:val="0"/>
              <w:marTop w:val="0"/>
              <w:marBottom w:val="0"/>
              <w:divBdr>
                <w:top w:val="none" w:sz="0" w:space="0" w:color="auto"/>
                <w:left w:val="none" w:sz="0" w:space="0" w:color="auto"/>
                <w:bottom w:val="none" w:sz="0" w:space="0" w:color="auto"/>
                <w:right w:val="none" w:sz="0" w:space="0" w:color="auto"/>
              </w:divBdr>
            </w:div>
            <w:div w:id="1052000053">
              <w:marLeft w:val="0"/>
              <w:marRight w:val="0"/>
              <w:marTop w:val="0"/>
              <w:marBottom w:val="0"/>
              <w:divBdr>
                <w:top w:val="none" w:sz="0" w:space="0" w:color="auto"/>
                <w:left w:val="none" w:sz="0" w:space="0" w:color="auto"/>
                <w:bottom w:val="none" w:sz="0" w:space="0" w:color="auto"/>
                <w:right w:val="none" w:sz="0" w:space="0" w:color="auto"/>
              </w:divBdr>
            </w:div>
            <w:div w:id="1106192776">
              <w:marLeft w:val="0"/>
              <w:marRight w:val="0"/>
              <w:marTop w:val="0"/>
              <w:marBottom w:val="0"/>
              <w:divBdr>
                <w:top w:val="none" w:sz="0" w:space="0" w:color="auto"/>
                <w:left w:val="none" w:sz="0" w:space="0" w:color="auto"/>
                <w:bottom w:val="none" w:sz="0" w:space="0" w:color="auto"/>
                <w:right w:val="none" w:sz="0" w:space="0" w:color="auto"/>
              </w:divBdr>
            </w:div>
            <w:div w:id="1245185617">
              <w:marLeft w:val="0"/>
              <w:marRight w:val="0"/>
              <w:marTop w:val="0"/>
              <w:marBottom w:val="0"/>
              <w:divBdr>
                <w:top w:val="none" w:sz="0" w:space="0" w:color="auto"/>
                <w:left w:val="none" w:sz="0" w:space="0" w:color="auto"/>
                <w:bottom w:val="none" w:sz="0" w:space="0" w:color="auto"/>
                <w:right w:val="none" w:sz="0" w:space="0" w:color="auto"/>
              </w:divBdr>
            </w:div>
            <w:div w:id="1248659437">
              <w:marLeft w:val="0"/>
              <w:marRight w:val="0"/>
              <w:marTop w:val="0"/>
              <w:marBottom w:val="0"/>
              <w:divBdr>
                <w:top w:val="none" w:sz="0" w:space="0" w:color="auto"/>
                <w:left w:val="none" w:sz="0" w:space="0" w:color="auto"/>
                <w:bottom w:val="none" w:sz="0" w:space="0" w:color="auto"/>
                <w:right w:val="none" w:sz="0" w:space="0" w:color="auto"/>
              </w:divBdr>
            </w:div>
            <w:div w:id="1593277915">
              <w:marLeft w:val="0"/>
              <w:marRight w:val="0"/>
              <w:marTop w:val="0"/>
              <w:marBottom w:val="0"/>
              <w:divBdr>
                <w:top w:val="none" w:sz="0" w:space="0" w:color="auto"/>
                <w:left w:val="none" w:sz="0" w:space="0" w:color="auto"/>
                <w:bottom w:val="none" w:sz="0" w:space="0" w:color="auto"/>
                <w:right w:val="none" w:sz="0" w:space="0" w:color="auto"/>
              </w:divBdr>
            </w:div>
            <w:div w:id="1927179359">
              <w:marLeft w:val="0"/>
              <w:marRight w:val="0"/>
              <w:marTop w:val="0"/>
              <w:marBottom w:val="0"/>
              <w:divBdr>
                <w:top w:val="none" w:sz="0" w:space="0" w:color="auto"/>
                <w:left w:val="none" w:sz="0" w:space="0" w:color="auto"/>
                <w:bottom w:val="none" w:sz="0" w:space="0" w:color="auto"/>
                <w:right w:val="none" w:sz="0" w:space="0" w:color="auto"/>
              </w:divBdr>
            </w:div>
            <w:div w:id="1940796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222146">
      <w:bodyDiv w:val="1"/>
      <w:marLeft w:val="0"/>
      <w:marRight w:val="0"/>
      <w:marTop w:val="0"/>
      <w:marBottom w:val="0"/>
      <w:divBdr>
        <w:top w:val="none" w:sz="0" w:space="0" w:color="auto"/>
        <w:left w:val="none" w:sz="0" w:space="0" w:color="auto"/>
        <w:bottom w:val="none" w:sz="0" w:space="0" w:color="auto"/>
        <w:right w:val="none" w:sz="0" w:space="0" w:color="auto"/>
      </w:divBdr>
    </w:div>
    <w:div w:id="1442997672">
      <w:bodyDiv w:val="1"/>
      <w:marLeft w:val="0"/>
      <w:marRight w:val="0"/>
      <w:marTop w:val="0"/>
      <w:marBottom w:val="0"/>
      <w:divBdr>
        <w:top w:val="none" w:sz="0" w:space="0" w:color="auto"/>
        <w:left w:val="none" w:sz="0" w:space="0" w:color="auto"/>
        <w:bottom w:val="none" w:sz="0" w:space="0" w:color="auto"/>
        <w:right w:val="none" w:sz="0" w:space="0" w:color="auto"/>
      </w:divBdr>
    </w:div>
    <w:div w:id="1443647890">
      <w:bodyDiv w:val="1"/>
      <w:marLeft w:val="0"/>
      <w:marRight w:val="0"/>
      <w:marTop w:val="0"/>
      <w:marBottom w:val="0"/>
      <w:divBdr>
        <w:top w:val="none" w:sz="0" w:space="0" w:color="auto"/>
        <w:left w:val="none" w:sz="0" w:space="0" w:color="auto"/>
        <w:bottom w:val="none" w:sz="0" w:space="0" w:color="auto"/>
        <w:right w:val="none" w:sz="0" w:space="0" w:color="auto"/>
      </w:divBdr>
    </w:div>
    <w:div w:id="1450313951">
      <w:bodyDiv w:val="1"/>
      <w:marLeft w:val="0"/>
      <w:marRight w:val="0"/>
      <w:marTop w:val="0"/>
      <w:marBottom w:val="0"/>
      <w:divBdr>
        <w:top w:val="none" w:sz="0" w:space="0" w:color="auto"/>
        <w:left w:val="none" w:sz="0" w:space="0" w:color="auto"/>
        <w:bottom w:val="none" w:sz="0" w:space="0" w:color="auto"/>
        <w:right w:val="none" w:sz="0" w:space="0" w:color="auto"/>
      </w:divBdr>
    </w:div>
    <w:div w:id="1453593261">
      <w:bodyDiv w:val="1"/>
      <w:marLeft w:val="0"/>
      <w:marRight w:val="0"/>
      <w:marTop w:val="0"/>
      <w:marBottom w:val="0"/>
      <w:divBdr>
        <w:top w:val="none" w:sz="0" w:space="0" w:color="auto"/>
        <w:left w:val="none" w:sz="0" w:space="0" w:color="auto"/>
        <w:bottom w:val="none" w:sz="0" w:space="0" w:color="auto"/>
        <w:right w:val="none" w:sz="0" w:space="0" w:color="auto"/>
      </w:divBdr>
    </w:div>
    <w:div w:id="1456291988">
      <w:bodyDiv w:val="1"/>
      <w:marLeft w:val="0"/>
      <w:marRight w:val="0"/>
      <w:marTop w:val="0"/>
      <w:marBottom w:val="0"/>
      <w:divBdr>
        <w:top w:val="none" w:sz="0" w:space="0" w:color="auto"/>
        <w:left w:val="none" w:sz="0" w:space="0" w:color="auto"/>
        <w:bottom w:val="none" w:sz="0" w:space="0" w:color="auto"/>
        <w:right w:val="none" w:sz="0" w:space="0" w:color="auto"/>
      </w:divBdr>
    </w:div>
    <w:div w:id="1458718848">
      <w:bodyDiv w:val="1"/>
      <w:marLeft w:val="0"/>
      <w:marRight w:val="0"/>
      <w:marTop w:val="0"/>
      <w:marBottom w:val="0"/>
      <w:divBdr>
        <w:top w:val="none" w:sz="0" w:space="0" w:color="auto"/>
        <w:left w:val="none" w:sz="0" w:space="0" w:color="auto"/>
        <w:bottom w:val="none" w:sz="0" w:space="0" w:color="auto"/>
        <w:right w:val="none" w:sz="0" w:space="0" w:color="auto"/>
      </w:divBdr>
    </w:div>
    <w:div w:id="1462115341">
      <w:bodyDiv w:val="1"/>
      <w:marLeft w:val="0"/>
      <w:marRight w:val="0"/>
      <w:marTop w:val="0"/>
      <w:marBottom w:val="0"/>
      <w:divBdr>
        <w:top w:val="none" w:sz="0" w:space="0" w:color="auto"/>
        <w:left w:val="none" w:sz="0" w:space="0" w:color="auto"/>
        <w:bottom w:val="none" w:sz="0" w:space="0" w:color="auto"/>
        <w:right w:val="none" w:sz="0" w:space="0" w:color="auto"/>
      </w:divBdr>
    </w:div>
    <w:div w:id="1463695308">
      <w:bodyDiv w:val="1"/>
      <w:marLeft w:val="0"/>
      <w:marRight w:val="0"/>
      <w:marTop w:val="0"/>
      <w:marBottom w:val="0"/>
      <w:divBdr>
        <w:top w:val="none" w:sz="0" w:space="0" w:color="auto"/>
        <w:left w:val="none" w:sz="0" w:space="0" w:color="auto"/>
        <w:bottom w:val="none" w:sz="0" w:space="0" w:color="auto"/>
        <w:right w:val="none" w:sz="0" w:space="0" w:color="auto"/>
      </w:divBdr>
    </w:div>
    <w:div w:id="1465925806">
      <w:bodyDiv w:val="1"/>
      <w:marLeft w:val="0"/>
      <w:marRight w:val="0"/>
      <w:marTop w:val="0"/>
      <w:marBottom w:val="0"/>
      <w:divBdr>
        <w:top w:val="none" w:sz="0" w:space="0" w:color="auto"/>
        <w:left w:val="none" w:sz="0" w:space="0" w:color="auto"/>
        <w:bottom w:val="none" w:sz="0" w:space="0" w:color="auto"/>
        <w:right w:val="none" w:sz="0" w:space="0" w:color="auto"/>
      </w:divBdr>
    </w:div>
    <w:div w:id="1466242771">
      <w:bodyDiv w:val="1"/>
      <w:marLeft w:val="0"/>
      <w:marRight w:val="0"/>
      <w:marTop w:val="0"/>
      <w:marBottom w:val="0"/>
      <w:divBdr>
        <w:top w:val="none" w:sz="0" w:space="0" w:color="auto"/>
        <w:left w:val="none" w:sz="0" w:space="0" w:color="auto"/>
        <w:bottom w:val="none" w:sz="0" w:space="0" w:color="auto"/>
        <w:right w:val="none" w:sz="0" w:space="0" w:color="auto"/>
      </w:divBdr>
    </w:div>
    <w:div w:id="1475758320">
      <w:bodyDiv w:val="1"/>
      <w:marLeft w:val="0"/>
      <w:marRight w:val="0"/>
      <w:marTop w:val="0"/>
      <w:marBottom w:val="0"/>
      <w:divBdr>
        <w:top w:val="none" w:sz="0" w:space="0" w:color="auto"/>
        <w:left w:val="none" w:sz="0" w:space="0" w:color="auto"/>
        <w:bottom w:val="none" w:sz="0" w:space="0" w:color="auto"/>
        <w:right w:val="none" w:sz="0" w:space="0" w:color="auto"/>
      </w:divBdr>
    </w:div>
    <w:div w:id="1476415360">
      <w:bodyDiv w:val="1"/>
      <w:marLeft w:val="0"/>
      <w:marRight w:val="0"/>
      <w:marTop w:val="0"/>
      <w:marBottom w:val="0"/>
      <w:divBdr>
        <w:top w:val="none" w:sz="0" w:space="0" w:color="auto"/>
        <w:left w:val="none" w:sz="0" w:space="0" w:color="auto"/>
        <w:bottom w:val="none" w:sz="0" w:space="0" w:color="auto"/>
        <w:right w:val="none" w:sz="0" w:space="0" w:color="auto"/>
      </w:divBdr>
    </w:div>
    <w:div w:id="1476877481">
      <w:bodyDiv w:val="1"/>
      <w:marLeft w:val="0"/>
      <w:marRight w:val="0"/>
      <w:marTop w:val="0"/>
      <w:marBottom w:val="0"/>
      <w:divBdr>
        <w:top w:val="none" w:sz="0" w:space="0" w:color="auto"/>
        <w:left w:val="none" w:sz="0" w:space="0" w:color="auto"/>
        <w:bottom w:val="none" w:sz="0" w:space="0" w:color="auto"/>
        <w:right w:val="none" w:sz="0" w:space="0" w:color="auto"/>
      </w:divBdr>
    </w:div>
    <w:div w:id="1478454033">
      <w:bodyDiv w:val="1"/>
      <w:marLeft w:val="0"/>
      <w:marRight w:val="0"/>
      <w:marTop w:val="0"/>
      <w:marBottom w:val="0"/>
      <w:divBdr>
        <w:top w:val="none" w:sz="0" w:space="0" w:color="auto"/>
        <w:left w:val="none" w:sz="0" w:space="0" w:color="auto"/>
        <w:bottom w:val="none" w:sz="0" w:space="0" w:color="auto"/>
        <w:right w:val="none" w:sz="0" w:space="0" w:color="auto"/>
      </w:divBdr>
    </w:div>
    <w:div w:id="1478961143">
      <w:bodyDiv w:val="1"/>
      <w:marLeft w:val="0"/>
      <w:marRight w:val="0"/>
      <w:marTop w:val="0"/>
      <w:marBottom w:val="0"/>
      <w:divBdr>
        <w:top w:val="none" w:sz="0" w:space="0" w:color="auto"/>
        <w:left w:val="none" w:sz="0" w:space="0" w:color="auto"/>
        <w:bottom w:val="none" w:sz="0" w:space="0" w:color="auto"/>
        <w:right w:val="none" w:sz="0" w:space="0" w:color="auto"/>
      </w:divBdr>
      <w:divsChild>
        <w:div w:id="1963609402">
          <w:marLeft w:val="0"/>
          <w:marRight w:val="0"/>
          <w:marTop w:val="0"/>
          <w:marBottom w:val="0"/>
          <w:divBdr>
            <w:top w:val="none" w:sz="0" w:space="0" w:color="auto"/>
            <w:left w:val="none" w:sz="0" w:space="0" w:color="auto"/>
            <w:bottom w:val="none" w:sz="0" w:space="0" w:color="auto"/>
            <w:right w:val="none" w:sz="0" w:space="0" w:color="auto"/>
          </w:divBdr>
          <w:divsChild>
            <w:div w:id="27950931">
              <w:marLeft w:val="0"/>
              <w:marRight w:val="0"/>
              <w:marTop w:val="0"/>
              <w:marBottom w:val="0"/>
              <w:divBdr>
                <w:top w:val="none" w:sz="0" w:space="0" w:color="auto"/>
                <w:left w:val="none" w:sz="0" w:space="0" w:color="auto"/>
                <w:bottom w:val="none" w:sz="0" w:space="0" w:color="auto"/>
                <w:right w:val="none" w:sz="0" w:space="0" w:color="auto"/>
              </w:divBdr>
            </w:div>
            <w:div w:id="61872170">
              <w:marLeft w:val="0"/>
              <w:marRight w:val="0"/>
              <w:marTop w:val="0"/>
              <w:marBottom w:val="0"/>
              <w:divBdr>
                <w:top w:val="none" w:sz="0" w:space="0" w:color="auto"/>
                <w:left w:val="none" w:sz="0" w:space="0" w:color="auto"/>
                <w:bottom w:val="none" w:sz="0" w:space="0" w:color="auto"/>
                <w:right w:val="none" w:sz="0" w:space="0" w:color="auto"/>
              </w:divBdr>
            </w:div>
            <w:div w:id="157041483">
              <w:marLeft w:val="0"/>
              <w:marRight w:val="0"/>
              <w:marTop w:val="0"/>
              <w:marBottom w:val="0"/>
              <w:divBdr>
                <w:top w:val="none" w:sz="0" w:space="0" w:color="auto"/>
                <w:left w:val="none" w:sz="0" w:space="0" w:color="auto"/>
                <w:bottom w:val="none" w:sz="0" w:space="0" w:color="auto"/>
                <w:right w:val="none" w:sz="0" w:space="0" w:color="auto"/>
              </w:divBdr>
            </w:div>
            <w:div w:id="452671357">
              <w:marLeft w:val="0"/>
              <w:marRight w:val="0"/>
              <w:marTop w:val="0"/>
              <w:marBottom w:val="0"/>
              <w:divBdr>
                <w:top w:val="none" w:sz="0" w:space="0" w:color="auto"/>
                <w:left w:val="none" w:sz="0" w:space="0" w:color="auto"/>
                <w:bottom w:val="none" w:sz="0" w:space="0" w:color="auto"/>
                <w:right w:val="none" w:sz="0" w:space="0" w:color="auto"/>
              </w:divBdr>
            </w:div>
            <w:div w:id="491917981">
              <w:marLeft w:val="0"/>
              <w:marRight w:val="0"/>
              <w:marTop w:val="0"/>
              <w:marBottom w:val="0"/>
              <w:divBdr>
                <w:top w:val="none" w:sz="0" w:space="0" w:color="auto"/>
                <w:left w:val="none" w:sz="0" w:space="0" w:color="auto"/>
                <w:bottom w:val="none" w:sz="0" w:space="0" w:color="auto"/>
                <w:right w:val="none" w:sz="0" w:space="0" w:color="auto"/>
              </w:divBdr>
            </w:div>
            <w:div w:id="534081765">
              <w:marLeft w:val="0"/>
              <w:marRight w:val="0"/>
              <w:marTop w:val="0"/>
              <w:marBottom w:val="0"/>
              <w:divBdr>
                <w:top w:val="none" w:sz="0" w:space="0" w:color="auto"/>
                <w:left w:val="none" w:sz="0" w:space="0" w:color="auto"/>
                <w:bottom w:val="none" w:sz="0" w:space="0" w:color="auto"/>
                <w:right w:val="none" w:sz="0" w:space="0" w:color="auto"/>
              </w:divBdr>
            </w:div>
            <w:div w:id="550189105">
              <w:marLeft w:val="0"/>
              <w:marRight w:val="0"/>
              <w:marTop w:val="0"/>
              <w:marBottom w:val="0"/>
              <w:divBdr>
                <w:top w:val="none" w:sz="0" w:space="0" w:color="auto"/>
                <w:left w:val="none" w:sz="0" w:space="0" w:color="auto"/>
                <w:bottom w:val="none" w:sz="0" w:space="0" w:color="auto"/>
                <w:right w:val="none" w:sz="0" w:space="0" w:color="auto"/>
              </w:divBdr>
            </w:div>
            <w:div w:id="556940902">
              <w:marLeft w:val="0"/>
              <w:marRight w:val="0"/>
              <w:marTop w:val="0"/>
              <w:marBottom w:val="0"/>
              <w:divBdr>
                <w:top w:val="none" w:sz="0" w:space="0" w:color="auto"/>
                <w:left w:val="none" w:sz="0" w:space="0" w:color="auto"/>
                <w:bottom w:val="none" w:sz="0" w:space="0" w:color="auto"/>
                <w:right w:val="none" w:sz="0" w:space="0" w:color="auto"/>
              </w:divBdr>
            </w:div>
            <w:div w:id="563374335">
              <w:marLeft w:val="0"/>
              <w:marRight w:val="0"/>
              <w:marTop w:val="0"/>
              <w:marBottom w:val="0"/>
              <w:divBdr>
                <w:top w:val="none" w:sz="0" w:space="0" w:color="auto"/>
                <w:left w:val="none" w:sz="0" w:space="0" w:color="auto"/>
                <w:bottom w:val="none" w:sz="0" w:space="0" w:color="auto"/>
                <w:right w:val="none" w:sz="0" w:space="0" w:color="auto"/>
              </w:divBdr>
            </w:div>
            <w:div w:id="589895790">
              <w:marLeft w:val="0"/>
              <w:marRight w:val="0"/>
              <w:marTop w:val="0"/>
              <w:marBottom w:val="0"/>
              <w:divBdr>
                <w:top w:val="none" w:sz="0" w:space="0" w:color="auto"/>
                <w:left w:val="none" w:sz="0" w:space="0" w:color="auto"/>
                <w:bottom w:val="none" w:sz="0" w:space="0" w:color="auto"/>
                <w:right w:val="none" w:sz="0" w:space="0" w:color="auto"/>
              </w:divBdr>
            </w:div>
            <w:div w:id="632759260">
              <w:marLeft w:val="0"/>
              <w:marRight w:val="0"/>
              <w:marTop w:val="0"/>
              <w:marBottom w:val="0"/>
              <w:divBdr>
                <w:top w:val="none" w:sz="0" w:space="0" w:color="auto"/>
                <w:left w:val="none" w:sz="0" w:space="0" w:color="auto"/>
                <w:bottom w:val="none" w:sz="0" w:space="0" w:color="auto"/>
                <w:right w:val="none" w:sz="0" w:space="0" w:color="auto"/>
              </w:divBdr>
            </w:div>
            <w:div w:id="747003213">
              <w:marLeft w:val="0"/>
              <w:marRight w:val="0"/>
              <w:marTop w:val="0"/>
              <w:marBottom w:val="0"/>
              <w:divBdr>
                <w:top w:val="none" w:sz="0" w:space="0" w:color="auto"/>
                <w:left w:val="none" w:sz="0" w:space="0" w:color="auto"/>
                <w:bottom w:val="none" w:sz="0" w:space="0" w:color="auto"/>
                <w:right w:val="none" w:sz="0" w:space="0" w:color="auto"/>
              </w:divBdr>
            </w:div>
            <w:div w:id="806120324">
              <w:marLeft w:val="0"/>
              <w:marRight w:val="0"/>
              <w:marTop w:val="0"/>
              <w:marBottom w:val="0"/>
              <w:divBdr>
                <w:top w:val="none" w:sz="0" w:space="0" w:color="auto"/>
                <w:left w:val="none" w:sz="0" w:space="0" w:color="auto"/>
                <w:bottom w:val="none" w:sz="0" w:space="0" w:color="auto"/>
                <w:right w:val="none" w:sz="0" w:space="0" w:color="auto"/>
              </w:divBdr>
            </w:div>
            <w:div w:id="939681157">
              <w:marLeft w:val="0"/>
              <w:marRight w:val="0"/>
              <w:marTop w:val="0"/>
              <w:marBottom w:val="0"/>
              <w:divBdr>
                <w:top w:val="none" w:sz="0" w:space="0" w:color="auto"/>
                <w:left w:val="none" w:sz="0" w:space="0" w:color="auto"/>
                <w:bottom w:val="none" w:sz="0" w:space="0" w:color="auto"/>
                <w:right w:val="none" w:sz="0" w:space="0" w:color="auto"/>
              </w:divBdr>
            </w:div>
            <w:div w:id="954948805">
              <w:marLeft w:val="0"/>
              <w:marRight w:val="0"/>
              <w:marTop w:val="0"/>
              <w:marBottom w:val="0"/>
              <w:divBdr>
                <w:top w:val="none" w:sz="0" w:space="0" w:color="auto"/>
                <w:left w:val="none" w:sz="0" w:space="0" w:color="auto"/>
                <w:bottom w:val="none" w:sz="0" w:space="0" w:color="auto"/>
                <w:right w:val="none" w:sz="0" w:space="0" w:color="auto"/>
              </w:divBdr>
            </w:div>
            <w:div w:id="980229093">
              <w:marLeft w:val="0"/>
              <w:marRight w:val="0"/>
              <w:marTop w:val="0"/>
              <w:marBottom w:val="0"/>
              <w:divBdr>
                <w:top w:val="none" w:sz="0" w:space="0" w:color="auto"/>
                <w:left w:val="none" w:sz="0" w:space="0" w:color="auto"/>
                <w:bottom w:val="none" w:sz="0" w:space="0" w:color="auto"/>
                <w:right w:val="none" w:sz="0" w:space="0" w:color="auto"/>
              </w:divBdr>
            </w:div>
            <w:div w:id="1138305530">
              <w:marLeft w:val="0"/>
              <w:marRight w:val="0"/>
              <w:marTop w:val="0"/>
              <w:marBottom w:val="0"/>
              <w:divBdr>
                <w:top w:val="none" w:sz="0" w:space="0" w:color="auto"/>
                <w:left w:val="none" w:sz="0" w:space="0" w:color="auto"/>
                <w:bottom w:val="none" w:sz="0" w:space="0" w:color="auto"/>
                <w:right w:val="none" w:sz="0" w:space="0" w:color="auto"/>
              </w:divBdr>
            </w:div>
            <w:div w:id="1233541320">
              <w:marLeft w:val="0"/>
              <w:marRight w:val="0"/>
              <w:marTop w:val="0"/>
              <w:marBottom w:val="0"/>
              <w:divBdr>
                <w:top w:val="none" w:sz="0" w:space="0" w:color="auto"/>
                <w:left w:val="none" w:sz="0" w:space="0" w:color="auto"/>
                <w:bottom w:val="none" w:sz="0" w:space="0" w:color="auto"/>
                <w:right w:val="none" w:sz="0" w:space="0" w:color="auto"/>
              </w:divBdr>
            </w:div>
            <w:div w:id="1250121754">
              <w:marLeft w:val="0"/>
              <w:marRight w:val="0"/>
              <w:marTop w:val="0"/>
              <w:marBottom w:val="0"/>
              <w:divBdr>
                <w:top w:val="none" w:sz="0" w:space="0" w:color="auto"/>
                <w:left w:val="none" w:sz="0" w:space="0" w:color="auto"/>
                <w:bottom w:val="none" w:sz="0" w:space="0" w:color="auto"/>
                <w:right w:val="none" w:sz="0" w:space="0" w:color="auto"/>
              </w:divBdr>
            </w:div>
            <w:div w:id="1280992049">
              <w:marLeft w:val="0"/>
              <w:marRight w:val="0"/>
              <w:marTop w:val="0"/>
              <w:marBottom w:val="0"/>
              <w:divBdr>
                <w:top w:val="none" w:sz="0" w:space="0" w:color="auto"/>
                <w:left w:val="none" w:sz="0" w:space="0" w:color="auto"/>
                <w:bottom w:val="none" w:sz="0" w:space="0" w:color="auto"/>
                <w:right w:val="none" w:sz="0" w:space="0" w:color="auto"/>
              </w:divBdr>
            </w:div>
            <w:div w:id="1306544698">
              <w:marLeft w:val="0"/>
              <w:marRight w:val="0"/>
              <w:marTop w:val="0"/>
              <w:marBottom w:val="0"/>
              <w:divBdr>
                <w:top w:val="none" w:sz="0" w:space="0" w:color="auto"/>
                <w:left w:val="none" w:sz="0" w:space="0" w:color="auto"/>
                <w:bottom w:val="none" w:sz="0" w:space="0" w:color="auto"/>
                <w:right w:val="none" w:sz="0" w:space="0" w:color="auto"/>
              </w:divBdr>
            </w:div>
            <w:div w:id="1329094144">
              <w:marLeft w:val="0"/>
              <w:marRight w:val="0"/>
              <w:marTop w:val="0"/>
              <w:marBottom w:val="0"/>
              <w:divBdr>
                <w:top w:val="none" w:sz="0" w:space="0" w:color="auto"/>
                <w:left w:val="none" w:sz="0" w:space="0" w:color="auto"/>
                <w:bottom w:val="none" w:sz="0" w:space="0" w:color="auto"/>
                <w:right w:val="none" w:sz="0" w:space="0" w:color="auto"/>
              </w:divBdr>
            </w:div>
            <w:div w:id="1569807789">
              <w:marLeft w:val="0"/>
              <w:marRight w:val="0"/>
              <w:marTop w:val="0"/>
              <w:marBottom w:val="0"/>
              <w:divBdr>
                <w:top w:val="none" w:sz="0" w:space="0" w:color="auto"/>
                <w:left w:val="none" w:sz="0" w:space="0" w:color="auto"/>
                <w:bottom w:val="none" w:sz="0" w:space="0" w:color="auto"/>
                <w:right w:val="none" w:sz="0" w:space="0" w:color="auto"/>
              </w:divBdr>
            </w:div>
            <w:div w:id="1765760884">
              <w:marLeft w:val="0"/>
              <w:marRight w:val="0"/>
              <w:marTop w:val="0"/>
              <w:marBottom w:val="0"/>
              <w:divBdr>
                <w:top w:val="none" w:sz="0" w:space="0" w:color="auto"/>
                <w:left w:val="none" w:sz="0" w:space="0" w:color="auto"/>
                <w:bottom w:val="none" w:sz="0" w:space="0" w:color="auto"/>
                <w:right w:val="none" w:sz="0" w:space="0" w:color="auto"/>
              </w:divBdr>
            </w:div>
            <w:div w:id="1846238482">
              <w:marLeft w:val="0"/>
              <w:marRight w:val="0"/>
              <w:marTop w:val="0"/>
              <w:marBottom w:val="0"/>
              <w:divBdr>
                <w:top w:val="none" w:sz="0" w:space="0" w:color="auto"/>
                <w:left w:val="none" w:sz="0" w:space="0" w:color="auto"/>
                <w:bottom w:val="none" w:sz="0" w:space="0" w:color="auto"/>
                <w:right w:val="none" w:sz="0" w:space="0" w:color="auto"/>
              </w:divBdr>
            </w:div>
            <w:div w:id="2061393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464203">
      <w:bodyDiv w:val="1"/>
      <w:marLeft w:val="0"/>
      <w:marRight w:val="0"/>
      <w:marTop w:val="0"/>
      <w:marBottom w:val="0"/>
      <w:divBdr>
        <w:top w:val="none" w:sz="0" w:space="0" w:color="auto"/>
        <w:left w:val="none" w:sz="0" w:space="0" w:color="auto"/>
        <w:bottom w:val="none" w:sz="0" w:space="0" w:color="auto"/>
        <w:right w:val="none" w:sz="0" w:space="0" w:color="auto"/>
      </w:divBdr>
    </w:div>
    <w:div w:id="1483426732">
      <w:bodyDiv w:val="1"/>
      <w:marLeft w:val="0"/>
      <w:marRight w:val="0"/>
      <w:marTop w:val="0"/>
      <w:marBottom w:val="0"/>
      <w:divBdr>
        <w:top w:val="none" w:sz="0" w:space="0" w:color="auto"/>
        <w:left w:val="none" w:sz="0" w:space="0" w:color="auto"/>
        <w:bottom w:val="none" w:sz="0" w:space="0" w:color="auto"/>
        <w:right w:val="none" w:sz="0" w:space="0" w:color="auto"/>
      </w:divBdr>
    </w:div>
    <w:div w:id="1489513039">
      <w:bodyDiv w:val="1"/>
      <w:marLeft w:val="0"/>
      <w:marRight w:val="0"/>
      <w:marTop w:val="0"/>
      <w:marBottom w:val="0"/>
      <w:divBdr>
        <w:top w:val="none" w:sz="0" w:space="0" w:color="auto"/>
        <w:left w:val="none" w:sz="0" w:space="0" w:color="auto"/>
        <w:bottom w:val="none" w:sz="0" w:space="0" w:color="auto"/>
        <w:right w:val="none" w:sz="0" w:space="0" w:color="auto"/>
      </w:divBdr>
    </w:div>
    <w:div w:id="1491486141">
      <w:bodyDiv w:val="1"/>
      <w:marLeft w:val="0"/>
      <w:marRight w:val="0"/>
      <w:marTop w:val="0"/>
      <w:marBottom w:val="0"/>
      <w:divBdr>
        <w:top w:val="none" w:sz="0" w:space="0" w:color="auto"/>
        <w:left w:val="none" w:sz="0" w:space="0" w:color="auto"/>
        <w:bottom w:val="none" w:sz="0" w:space="0" w:color="auto"/>
        <w:right w:val="none" w:sz="0" w:space="0" w:color="auto"/>
      </w:divBdr>
    </w:div>
    <w:div w:id="1491628977">
      <w:bodyDiv w:val="1"/>
      <w:marLeft w:val="0"/>
      <w:marRight w:val="0"/>
      <w:marTop w:val="0"/>
      <w:marBottom w:val="0"/>
      <w:divBdr>
        <w:top w:val="none" w:sz="0" w:space="0" w:color="auto"/>
        <w:left w:val="none" w:sz="0" w:space="0" w:color="auto"/>
        <w:bottom w:val="none" w:sz="0" w:space="0" w:color="auto"/>
        <w:right w:val="none" w:sz="0" w:space="0" w:color="auto"/>
      </w:divBdr>
    </w:div>
    <w:div w:id="1493717109">
      <w:bodyDiv w:val="1"/>
      <w:marLeft w:val="0"/>
      <w:marRight w:val="0"/>
      <w:marTop w:val="0"/>
      <w:marBottom w:val="0"/>
      <w:divBdr>
        <w:top w:val="none" w:sz="0" w:space="0" w:color="auto"/>
        <w:left w:val="none" w:sz="0" w:space="0" w:color="auto"/>
        <w:bottom w:val="none" w:sz="0" w:space="0" w:color="auto"/>
        <w:right w:val="none" w:sz="0" w:space="0" w:color="auto"/>
      </w:divBdr>
    </w:div>
    <w:div w:id="1493985447">
      <w:bodyDiv w:val="1"/>
      <w:marLeft w:val="0"/>
      <w:marRight w:val="0"/>
      <w:marTop w:val="0"/>
      <w:marBottom w:val="0"/>
      <w:divBdr>
        <w:top w:val="none" w:sz="0" w:space="0" w:color="auto"/>
        <w:left w:val="none" w:sz="0" w:space="0" w:color="auto"/>
        <w:bottom w:val="none" w:sz="0" w:space="0" w:color="auto"/>
        <w:right w:val="none" w:sz="0" w:space="0" w:color="auto"/>
      </w:divBdr>
    </w:div>
    <w:div w:id="1496921136">
      <w:bodyDiv w:val="1"/>
      <w:marLeft w:val="0"/>
      <w:marRight w:val="0"/>
      <w:marTop w:val="0"/>
      <w:marBottom w:val="0"/>
      <w:divBdr>
        <w:top w:val="none" w:sz="0" w:space="0" w:color="auto"/>
        <w:left w:val="none" w:sz="0" w:space="0" w:color="auto"/>
        <w:bottom w:val="none" w:sz="0" w:space="0" w:color="auto"/>
        <w:right w:val="none" w:sz="0" w:space="0" w:color="auto"/>
      </w:divBdr>
    </w:div>
    <w:div w:id="1498692274">
      <w:bodyDiv w:val="1"/>
      <w:marLeft w:val="0"/>
      <w:marRight w:val="0"/>
      <w:marTop w:val="0"/>
      <w:marBottom w:val="0"/>
      <w:divBdr>
        <w:top w:val="none" w:sz="0" w:space="0" w:color="auto"/>
        <w:left w:val="none" w:sz="0" w:space="0" w:color="auto"/>
        <w:bottom w:val="none" w:sz="0" w:space="0" w:color="auto"/>
        <w:right w:val="none" w:sz="0" w:space="0" w:color="auto"/>
      </w:divBdr>
    </w:div>
    <w:div w:id="1500004457">
      <w:bodyDiv w:val="1"/>
      <w:marLeft w:val="0"/>
      <w:marRight w:val="0"/>
      <w:marTop w:val="0"/>
      <w:marBottom w:val="0"/>
      <w:divBdr>
        <w:top w:val="none" w:sz="0" w:space="0" w:color="auto"/>
        <w:left w:val="none" w:sz="0" w:space="0" w:color="auto"/>
        <w:bottom w:val="none" w:sz="0" w:space="0" w:color="auto"/>
        <w:right w:val="none" w:sz="0" w:space="0" w:color="auto"/>
      </w:divBdr>
    </w:div>
    <w:div w:id="1501044335">
      <w:bodyDiv w:val="1"/>
      <w:marLeft w:val="0"/>
      <w:marRight w:val="0"/>
      <w:marTop w:val="0"/>
      <w:marBottom w:val="0"/>
      <w:divBdr>
        <w:top w:val="none" w:sz="0" w:space="0" w:color="auto"/>
        <w:left w:val="none" w:sz="0" w:space="0" w:color="auto"/>
        <w:bottom w:val="none" w:sz="0" w:space="0" w:color="auto"/>
        <w:right w:val="none" w:sz="0" w:space="0" w:color="auto"/>
      </w:divBdr>
    </w:div>
    <w:div w:id="1503473729">
      <w:bodyDiv w:val="1"/>
      <w:marLeft w:val="0"/>
      <w:marRight w:val="0"/>
      <w:marTop w:val="0"/>
      <w:marBottom w:val="0"/>
      <w:divBdr>
        <w:top w:val="none" w:sz="0" w:space="0" w:color="auto"/>
        <w:left w:val="none" w:sz="0" w:space="0" w:color="auto"/>
        <w:bottom w:val="none" w:sz="0" w:space="0" w:color="auto"/>
        <w:right w:val="none" w:sz="0" w:space="0" w:color="auto"/>
      </w:divBdr>
    </w:div>
    <w:div w:id="1504398199">
      <w:bodyDiv w:val="1"/>
      <w:marLeft w:val="0"/>
      <w:marRight w:val="0"/>
      <w:marTop w:val="0"/>
      <w:marBottom w:val="0"/>
      <w:divBdr>
        <w:top w:val="none" w:sz="0" w:space="0" w:color="auto"/>
        <w:left w:val="none" w:sz="0" w:space="0" w:color="auto"/>
        <w:bottom w:val="none" w:sz="0" w:space="0" w:color="auto"/>
        <w:right w:val="none" w:sz="0" w:space="0" w:color="auto"/>
      </w:divBdr>
    </w:div>
    <w:div w:id="1505393368">
      <w:bodyDiv w:val="1"/>
      <w:marLeft w:val="0"/>
      <w:marRight w:val="0"/>
      <w:marTop w:val="0"/>
      <w:marBottom w:val="0"/>
      <w:divBdr>
        <w:top w:val="none" w:sz="0" w:space="0" w:color="auto"/>
        <w:left w:val="none" w:sz="0" w:space="0" w:color="auto"/>
        <w:bottom w:val="none" w:sz="0" w:space="0" w:color="auto"/>
        <w:right w:val="none" w:sz="0" w:space="0" w:color="auto"/>
      </w:divBdr>
    </w:div>
    <w:div w:id="1507474315">
      <w:bodyDiv w:val="1"/>
      <w:marLeft w:val="0"/>
      <w:marRight w:val="0"/>
      <w:marTop w:val="0"/>
      <w:marBottom w:val="0"/>
      <w:divBdr>
        <w:top w:val="none" w:sz="0" w:space="0" w:color="auto"/>
        <w:left w:val="none" w:sz="0" w:space="0" w:color="auto"/>
        <w:bottom w:val="none" w:sz="0" w:space="0" w:color="auto"/>
        <w:right w:val="none" w:sz="0" w:space="0" w:color="auto"/>
      </w:divBdr>
    </w:div>
    <w:div w:id="1512138396">
      <w:bodyDiv w:val="1"/>
      <w:marLeft w:val="0"/>
      <w:marRight w:val="0"/>
      <w:marTop w:val="0"/>
      <w:marBottom w:val="0"/>
      <w:divBdr>
        <w:top w:val="none" w:sz="0" w:space="0" w:color="auto"/>
        <w:left w:val="none" w:sz="0" w:space="0" w:color="auto"/>
        <w:bottom w:val="none" w:sz="0" w:space="0" w:color="auto"/>
        <w:right w:val="none" w:sz="0" w:space="0" w:color="auto"/>
      </w:divBdr>
    </w:div>
    <w:div w:id="1513450162">
      <w:bodyDiv w:val="1"/>
      <w:marLeft w:val="0"/>
      <w:marRight w:val="0"/>
      <w:marTop w:val="0"/>
      <w:marBottom w:val="0"/>
      <w:divBdr>
        <w:top w:val="none" w:sz="0" w:space="0" w:color="auto"/>
        <w:left w:val="none" w:sz="0" w:space="0" w:color="auto"/>
        <w:bottom w:val="none" w:sz="0" w:space="0" w:color="auto"/>
        <w:right w:val="none" w:sz="0" w:space="0" w:color="auto"/>
      </w:divBdr>
    </w:div>
    <w:div w:id="1513910744">
      <w:bodyDiv w:val="1"/>
      <w:marLeft w:val="0"/>
      <w:marRight w:val="0"/>
      <w:marTop w:val="0"/>
      <w:marBottom w:val="0"/>
      <w:divBdr>
        <w:top w:val="none" w:sz="0" w:space="0" w:color="auto"/>
        <w:left w:val="none" w:sz="0" w:space="0" w:color="auto"/>
        <w:bottom w:val="none" w:sz="0" w:space="0" w:color="auto"/>
        <w:right w:val="none" w:sz="0" w:space="0" w:color="auto"/>
      </w:divBdr>
    </w:div>
    <w:div w:id="1514030858">
      <w:bodyDiv w:val="1"/>
      <w:marLeft w:val="0"/>
      <w:marRight w:val="0"/>
      <w:marTop w:val="0"/>
      <w:marBottom w:val="0"/>
      <w:divBdr>
        <w:top w:val="none" w:sz="0" w:space="0" w:color="auto"/>
        <w:left w:val="none" w:sz="0" w:space="0" w:color="auto"/>
        <w:bottom w:val="none" w:sz="0" w:space="0" w:color="auto"/>
        <w:right w:val="none" w:sz="0" w:space="0" w:color="auto"/>
      </w:divBdr>
    </w:div>
    <w:div w:id="1522746394">
      <w:bodyDiv w:val="1"/>
      <w:marLeft w:val="0"/>
      <w:marRight w:val="0"/>
      <w:marTop w:val="0"/>
      <w:marBottom w:val="0"/>
      <w:divBdr>
        <w:top w:val="none" w:sz="0" w:space="0" w:color="auto"/>
        <w:left w:val="none" w:sz="0" w:space="0" w:color="auto"/>
        <w:bottom w:val="none" w:sz="0" w:space="0" w:color="auto"/>
        <w:right w:val="none" w:sz="0" w:space="0" w:color="auto"/>
      </w:divBdr>
    </w:div>
    <w:div w:id="1524399157">
      <w:bodyDiv w:val="1"/>
      <w:marLeft w:val="0"/>
      <w:marRight w:val="0"/>
      <w:marTop w:val="0"/>
      <w:marBottom w:val="0"/>
      <w:divBdr>
        <w:top w:val="none" w:sz="0" w:space="0" w:color="auto"/>
        <w:left w:val="none" w:sz="0" w:space="0" w:color="auto"/>
        <w:bottom w:val="none" w:sz="0" w:space="0" w:color="auto"/>
        <w:right w:val="none" w:sz="0" w:space="0" w:color="auto"/>
      </w:divBdr>
    </w:div>
    <w:div w:id="1526554904">
      <w:bodyDiv w:val="1"/>
      <w:marLeft w:val="0"/>
      <w:marRight w:val="0"/>
      <w:marTop w:val="0"/>
      <w:marBottom w:val="0"/>
      <w:divBdr>
        <w:top w:val="none" w:sz="0" w:space="0" w:color="auto"/>
        <w:left w:val="none" w:sz="0" w:space="0" w:color="auto"/>
        <w:bottom w:val="none" w:sz="0" w:space="0" w:color="auto"/>
        <w:right w:val="none" w:sz="0" w:space="0" w:color="auto"/>
      </w:divBdr>
    </w:div>
    <w:div w:id="1528835544">
      <w:bodyDiv w:val="1"/>
      <w:marLeft w:val="0"/>
      <w:marRight w:val="0"/>
      <w:marTop w:val="0"/>
      <w:marBottom w:val="0"/>
      <w:divBdr>
        <w:top w:val="none" w:sz="0" w:space="0" w:color="auto"/>
        <w:left w:val="none" w:sz="0" w:space="0" w:color="auto"/>
        <w:bottom w:val="none" w:sz="0" w:space="0" w:color="auto"/>
        <w:right w:val="none" w:sz="0" w:space="0" w:color="auto"/>
      </w:divBdr>
    </w:div>
    <w:div w:id="1529611033">
      <w:bodyDiv w:val="1"/>
      <w:marLeft w:val="0"/>
      <w:marRight w:val="0"/>
      <w:marTop w:val="0"/>
      <w:marBottom w:val="0"/>
      <w:divBdr>
        <w:top w:val="none" w:sz="0" w:space="0" w:color="auto"/>
        <w:left w:val="none" w:sz="0" w:space="0" w:color="auto"/>
        <w:bottom w:val="none" w:sz="0" w:space="0" w:color="auto"/>
        <w:right w:val="none" w:sz="0" w:space="0" w:color="auto"/>
      </w:divBdr>
    </w:div>
    <w:div w:id="1530412588">
      <w:bodyDiv w:val="1"/>
      <w:marLeft w:val="0"/>
      <w:marRight w:val="0"/>
      <w:marTop w:val="0"/>
      <w:marBottom w:val="0"/>
      <w:divBdr>
        <w:top w:val="none" w:sz="0" w:space="0" w:color="auto"/>
        <w:left w:val="none" w:sz="0" w:space="0" w:color="auto"/>
        <w:bottom w:val="none" w:sz="0" w:space="0" w:color="auto"/>
        <w:right w:val="none" w:sz="0" w:space="0" w:color="auto"/>
      </w:divBdr>
    </w:div>
    <w:div w:id="1532569431">
      <w:bodyDiv w:val="1"/>
      <w:marLeft w:val="0"/>
      <w:marRight w:val="0"/>
      <w:marTop w:val="0"/>
      <w:marBottom w:val="0"/>
      <w:divBdr>
        <w:top w:val="none" w:sz="0" w:space="0" w:color="auto"/>
        <w:left w:val="none" w:sz="0" w:space="0" w:color="auto"/>
        <w:bottom w:val="none" w:sz="0" w:space="0" w:color="auto"/>
        <w:right w:val="none" w:sz="0" w:space="0" w:color="auto"/>
      </w:divBdr>
    </w:div>
    <w:div w:id="1532643985">
      <w:bodyDiv w:val="1"/>
      <w:marLeft w:val="0"/>
      <w:marRight w:val="0"/>
      <w:marTop w:val="0"/>
      <w:marBottom w:val="0"/>
      <w:divBdr>
        <w:top w:val="none" w:sz="0" w:space="0" w:color="auto"/>
        <w:left w:val="none" w:sz="0" w:space="0" w:color="auto"/>
        <w:bottom w:val="none" w:sz="0" w:space="0" w:color="auto"/>
        <w:right w:val="none" w:sz="0" w:space="0" w:color="auto"/>
      </w:divBdr>
    </w:div>
    <w:div w:id="1539852969">
      <w:bodyDiv w:val="1"/>
      <w:marLeft w:val="0"/>
      <w:marRight w:val="0"/>
      <w:marTop w:val="0"/>
      <w:marBottom w:val="0"/>
      <w:divBdr>
        <w:top w:val="none" w:sz="0" w:space="0" w:color="auto"/>
        <w:left w:val="none" w:sz="0" w:space="0" w:color="auto"/>
        <w:bottom w:val="none" w:sz="0" w:space="0" w:color="auto"/>
        <w:right w:val="none" w:sz="0" w:space="0" w:color="auto"/>
      </w:divBdr>
    </w:div>
    <w:div w:id="1542329779">
      <w:bodyDiv w:val="1"/>
      <w:marLeft w:val="0"/>
      <w:marRight w:val="0"/>
      <w:marTop w:val="0"/>
      <w:marBottom w:val="0"/>
      <w:divBdr>
        <w:top w:val="none" w:sz="0" w:space="0" w:color="auto"/>
        <w:left w:val="none" w:sz="0" w:space="0" w:color="auto"/>
        <w:bottom w:val="none" w:sz="0" w:space="0" w:color="auto"/>
        <w:right w:val="none" w:sz="0" w:space="0" w:color="auto"/>
      </w:divBdr>
    </w:div>
    <w:div w:id="1546139855">
      <w:bodyDiv w:val="1"/>
      <w:marLeft w:val="0"/>
      <w:marRight w:val="0"/>
      <w:marTop w:val="0"/>
      <w:marBottom w:val="0"/>
      <w:divBdr>
        <w:top w:val="none" w:sz="0" w:space="0" w:color="auto"/>
        <w:left w:val="none" w:sz="0" w:space="0" w:color="auto"/>
        <w:bottom w:val="none" w:sz="0" w:space="0" w:color="auto"/>
        <w:right w:val="none" w:sz="0" w:space="0" w:color="auto"/>
      </w:divBdr>
    </w:div>
    <w:div w:id="1549298896">
      <w:bodyDiv w:val="1"/>
      <w:marLeft w:val="0"/>
      <w:marRight w:val="0"/>
      <w:marTop w:val="0"/>
      <w:marBottom w:val="0"/>
      <w:divBdr>
        <w:top w:val="none" w:sz="0" w:space="0" w:color="auto"/>
        <w:left w:val="none" w:sz="0" w:space="0" w:color="auto"/>
        <w:bottom w:val="none" w:sz="0" w:space="0" w:color="auto"/>
        <w:right w:val="none" w:sz="0" w:space="0" w:color="auto"/>
      </w:divBdr>
    </w:div>
    <w:div w:id="1549611709">
      <w:bodyDiv w:val="1"/>
      <w:marLeft w:val="0"/>
      <w:marRight w:val="0"/>
      <w:marTop w:val="0"/>
      <w:marBottom w:val="0"/>
      <w:divBdr>
        <w:top w:val="none" w:sz="0" w:space="0" w:color="auto"/>
        <w:left w:val="none" w:sz="0" w:space="0" w:color="auto"/>
        <w:bottom w:val="none" w:sz="0" w:space="0" w:color="auto"/>
        <w:right w:val="none" w:sz="0" w:space="0" w:color="auto"/>
      </w:divBdr>
    </w:div>
    <w:div w:id="1551377832">
      <w:bodyDiv w:val="1"/>
      <w:marLeft w:val="0"/>
      <w:marRight w:val="0"/>
      <w:marTop w:val="0"/>
      <w:marBottom w:val="0"/>
      <w:divBdr>
        <w:top w:val="none" w:sz="0" w:space="0" w:color="auto"/>
        <w:left w:val="none" w:sz="0" w:space="0" w:color="auto"/>
        <w:bottom w:val="none" w:sz="0" w:space="0" w:color="auto"/>
        <w:right w:val="none" w:sz="0" w:space="0" w:color="auto"/>
      </w:divBdr>
    </w:div>
    <w:div w:id="1554391952">
      <w:bodyDiv w:val="1"/>
      <w:marLeft w:val="0"/>
      <w:marRight w:val="0"/>
      <w:marTop w:val="0"/>
      <w:marBottom w:val="0"/>
      <w:divBdr>
        <w:top w:val="none" w:sz="0" w:space="0" w:color="auto"/>
        <w:left w:val="none" w:sz="0" w:space="0" w:color="auto"/>
        <w:bottom w:val="none" w:sz="0" w:space="0" w:color="auto"/>
        <w:right w:val="none" w:sz="0" w:space="0" w:color="auto"/>
      </w:divBdr>
    </w:div>
    <w:div w:id="1556309920">
      <w:bodyDiv w:val="1"/>
      <w:marLeft w:val="0"/>
      <w:marRight w:val="0"/>
      <w:marTop w:val="0"/>
      <w:marBottom w:val="0"/>
      <w:divBdr>
        <w:top w:val="none" w:sz="0" w:space="0" w:color="auto"/>
        <w:left w:val="none" w:sz="0" w:space="0" w:color="auto"/>
        <w:bottom w:val="none" w:sz="0" w:space="0" w:color="auto"/>
        <w:right w:val="none" w:sz="0" w:space="0" w:color="auto"/>
      </w:divBdr>
    </w:div>
    <w:div w:id="1559702289">
      <w:bodyDiv w:val="1"/>
      <w:marLeft w:val="0"/>
      <w:marRight w:val="0"/>
      <w:marTop w:val="0"/>
      <w:marBottom w:val="0"/>
      <w:divBdr>
        <w:top w:val="none" w:sz="0" w:space="0" w:color="auto"/>
        <w:left w:val="none" w:sz="0" w:space="0" w:color="auto"/>
        <w:bottom w:val="none" w:sz="0" w:space="0" w:color="auto"/>
        <w:right w:val="none" w:sz="0" w:space="0" w:color="auto"/>
      </w:divBdr>
    </w:div>
    <w:div w:id="1563835102">
      <w:bodyDiv w:val="1"/>
      <w:marLeft w:val="0"/>
      <w:marRight w:val="0"/>
      <w:marTop w:val="0"/>
      <w:marBottom w:val="0"/>
      <w:divBdr>
        <w:top w:val="none" w:sz="0" w:space="0" w:color="auto"/>
        <w:left w:val="none" w:sz="0" w:space="0" w:color="auto"/>
        <w:bottom w:val="none" w:sz="0" w:space="0" w:color="auto"/>
        <w:right w:val="none" w:sz="0" w:space="0" w:color="auto"/>
      </w:divBdr>
    </w:div>
    <w:div w:id="1564560000">
      <w:bodyDiv w:val="1"/>
      <w:marLeft w:val="0"/>
      <w:marRight w:val="0"/>
      <w:marTop w:val="0"/>
      <w:marBottom w:val="0"/>
      <w:divBdr>
        <w:top w:val="none" w:sz="0" w:space="0" w:color="auto"/>
        <w:left w:val="none" w:sz="0" w:space="0" w:color="auto"/>
        <w:bottom w:val="none" w:sz="0" w:space="0" w:color="auto"/>
        <w:right w:val="none" w:sz="0" w:space="0" w:color="auto"/>
      </w:divBdr>
    </w:div>
    <w:div w:id="1567304092">
      <w:bodyDiv w:val="1"/>
      <w:marLeft w:val="0"/>
      <w:marRight w:val="0"/>
      <w:marTop w:val="0"/>
      <w:marBottom w:val="0"/>
      <w:divBdr>
        <w:top w:val="none" w:sz="0" w:space="0" w:color="auto"/>
        <w:left w:val="none" w:sz="0" w:space="0" w:color="auto"/>
        <w:bottom w:val="none" w:sz="0" w:space="0" w:color="auto"/>
        <w:right w:val="none" w:sz="0" w:space="0" w:color="auto"/>
      </w:divBdr>
    </w:div>
    <w:div w:id="1568491709">
      <w:bodyDiv w:val="1"/>
      <w:marLeft w:val="0"/>
      <w:marRight w:val="0"/>
      <w:marTop w:val="0"/>
      <w:marBottom w:val="0"/>
      <w:divBdr>
        <w:top w:val="none" w:sz="0" w:space="0" w:color="auto"/>
        <w:left w:val="none" w:sz="0" w:space="0" w:color="auto"/>
        <w:bottom w:val="none" w:sz="0" w:space="0" w:color="auto"/>
        <w:right w:val="none" w:sz="0" w:space="0" w:color="auto"/>
      </w:divBdr>
    </w:div>
    <w:div w:id="1576235715">
      <w:bodyDiv w:val="1"/>
      <w:marLeft w:val="0"/>
      <w:marRight w:val="0"/>
      <w:marTop w:val="0"/>
      <w:marBottom w:val="0"/>
      <w:divBdr>
        <w:top w:val="none" w:sz="0" w:space="0" w:color="auto"/>
        <w:left w:val="none" w:sz="0" w:space="0" w:color="auto"/>
        <w:bottom w:val="none" w:sz="0" w:space="0" w:color="auto"/>
        <w:right w:val="none" w:sz="0" w:space="0" w:color="auto"/>
      </w:divBdr>
    </w:div>
    <w:div w:id="1578978544">
      <w:bodyDiv w:val="1"/>
      <w:marLeft w:val="0"/>
      <w:marRight w:val="0"/>
      <w:marTop w:val="0"/>
      <w:marBottom w:val="0"/>
      <w:divBdr>
        <w:top w:val="none" w:sz="0" w:space="0" w:color="auto"/>
        <w:left w:val="none" w:sz="0" w:space="0" w:color="auto"/>
        <w:bottom w:val="none" w:sz="0" w:space="0" w:color="auto"/>
        <w:right w:val="none" w:sz="0" w:space="0" w:color="auto"/>
      </w:divBdr>
    </w:div>
    <w:div w:id="1582636740">
      <w:bodyDiv w:val="1"/>
      <w:marLeft w:val="0"/>
      <w:marRight w:val="0"/>
      <w:marTop w:val="0"/>
      <w:marBottom w:val="0"/>
      <w:divBdr>
        <w:top w:val="none" w:sz="0" w:space="0" w:color="auto"/>
        <w:left w:val="none" w:sz="0" w:space="0" w:color="auto"/>
        <w:bottom w:val="none" w:sz="0" w:space="0" w:color="auto"/>
        <w:right w:val="none" w:sz="0" w:space="0" w:color="auto"/>
      </w:divBdr>
      <w:divsChild>
        <w:div w:id="817498979">
          <w:marLeft w:val="0"/>
          <w:marRight w:val="0"/>
          <w:marTop w:val="0"/>
          <w:marBottom w:val="0"/>
          <w:divBdr>
            <w:top w:val="none" w:sz="0" w:space="0" w:color="auto"/>
            <w:left w:val="none" w:sz="0" w:space="0" w:color="auto"/>
            <w:bottom w:val="none" w:sz="0" w:space="0" w:color="auto"/>
            <w:right w:val="none" w:sz="0" w:space="0" w:color="auto"/>
          </w:divBdr>
          <w:divsChild>
            <w:div w:id="327100737">
              <w:marLeft w:val="0"/>
              <w:marRight w:val="0"/>
              <w:marTop w:val="0"/>
              <w:marBottom w:val="0"/>
              <w:divBdr>
                <w:top w:val="none" w:sz="0" w:space="0" w:color="auto"/>
                <w:left w:val="none" w:sz="0" w:space="0" w:color="auto"/>
                <w:bottom w:val="none" w:sz="0" w:space="0" w:color="auto"/>
                <w:right w:val="none" w:sz="0" w:space="0" w:color="auto"/>
              </w:divBdr>
              <w:divsChild>
                <w:div w:id="1199970503">
                  <w:marLeft w:val="0"/>
                  <w:marRight w:val="0"/>
                  <w:marTop w:val="0"/>
                  <w:marBottom w:val="0"/>
                  <w:divBdr>
                    <w:top w:val="none" w:sz="0" w:space="0" w:color="auto"/>
                    <w:left w:val="none" w:sz="0" w:space="0" w:color="auto"/>
                    <w:bottom w:val="none" w:sz="0" w:space="0" w:color="auto"/>
                    <w:right w:val="none" w:sz="0" w:space="0" w:color="auto"/>
                  </w:divBdr>
                  <w:divsChild>
                    <w:div w:id="573512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2251092">
          <w:marLeft w:val="0"/>
          <w:marRight w:val="0"/>
          <w:marTop w:val="0"/>
          <w:marBottom w:val="0"/>
          <w:divBdr>
            <w:top w:val="none" w:sz="0" w:space="0" w:color="auto"/>
            <w:left w:val="none" w:sz="0" w:space="0" w:color="auto"/>
            <w:bottom w:val="none" w:sz="0" w:space="0" w:color="auto"/>
            <w:right w:val="none" w:sz="0" w:space="0" w:color="auto"/>
          </w:divBdr>
          <w:divsChild>
            <w:div w:id="1177843883">
              <w:marLeft w:val="0"/>
              <w:marRight w:val="0"/>
              <w:marTop w:val="0"/>
              <w:marBottom w:val="0"/>
              <w:divBdr>
                <w:top w:val="none" w:sz="0" w:space="0" w:color="auto"/>
                <w:left w:val="none" w:sz="0" w:space="0" w:color="auto"/>
                <w:bottom w:val="none" w:sz="0" w:space="0" w:color="auto"/>
                <w:right w:val="none" w:sz="0" w:space="0" w:color="auto"/>
              </w:divBdr>
              <w:divsChild>
                <w:div w:id="317878312">
                  <w:marLeft w:val="0"/>
                  <w:marRight w:val="0"/>
                  <w:marTop w:val="0"/>
                  <w:marBottom w:val="0"/>
                  <w:divBdr>
                    <w:top w:val="none" w:sz="0" w:space="0" w:color="auto"/>
                    <w:left w:val="none" w:sz="0" w:space="0" w:color="auto"/>
                    <w:bottom w:val="none" w:sz="0" w:space="0" w:color="auto"/>
                    <w:right w:val="none" w:sz="0" w:space="0" w:color="auto"/>
                  </w:divBdr>
                  <w:divsChild>
                    <w:div w:id="1724912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6380671">
      <w:bodyDiv w:val="1"/>
      <w:marLeft w:val="0"/>
      <w:marRight w:val="0"/>
      <w:marTop w:val="0"/>
      <w:marBottom w:val="0"/>
      <w:divBdr>
        <w:top w:val="none" w:sz="0" w:space="0" w:color="auto"/>
        <w:left w:val="none" w:sz="0" w:space="0" w:color="auto"/>
        <w:bottom w:val="none" w:sz="0" w:space="0" w:color="auto"/>
        <w:right w:val="none" w:sz="0" w:space="0" w:color="auto"/>
      </w:divBdr>
    </w:div>
    <w:div w:id="1587224735">
      <w:bodyDiv w:val="1"/>
      <w:marLeft w:val="0"/>
      <w:marRight w:val="0"/>
      <w:marTop w:val="0"/>
      <w:marBottom w:val="0"/>
      <w:divBdr>
        <w:top w:val="none" w:sz="0" w:space="0" w:color="auto"/>
        <w:left w:val="none" w:sz="0" w:space="0" w:color="auto"/>
        <w:bottom w:val="none" w:sz="0" w:space="0" w:color="auto"/>
        <w:right w:val="none" w:sz="0" w:space="0" w:color="auto"/>
      </w:divBdr>
    </w:div>
    <w:div w:id="1587231180">
      <w:bodyDiv w:val="1"/>
      <w:marLeft w:val="0"/>
      <w:marRight w:val="0"/>
      <w:marTop w:val="0"/>
      <w:marBottom w:val="0"/>
      <w:divBdr>
        <w:top w:val="none" w:sz="0" w:space="0" w:color="auto"/>
        <w:left w:val="none" w:sz="0" w:space="0" w:color="auto"/>
        <w:bottom w:val="none" w:sz="0" w:space="0" w:color="auto"/>
        <w:right w:val="none" w:sz="0" w:space="0" w:color="auto"/>
      </w:divBdr>
    </w:div>
    <w:div w:id="1588616916">
      <w:bodyDiv w:val="1"/>
      <w:marLeft w:val="0"/>
      <w:marRight w:val="0"/>
      <w:marTop w:val="0"/>
      <w:marBottom w:val="0"/>
      <w:divBdr>
        <w:top w:val="none" w:sz="0" w:space="0" w:color="auto"/>
        <w:left w:val="none" w:sz="0" w:space="0" w:color="auto"/>
        <w:bottom w:val="none" w:sz="0" w:space="0" w:color="auto"/>
        <w:right w:val="none" w:sz="0" w:space="0" w:color="auto"/>
      </w:divBdr>
    </w:div>
    <w:div w:id="1588684878">
      <w:bodyDiv w:val="1"/>
      <w:marLeft w:val="0"/>
      <w:marRight w:val="0"/>
      <w:marTop w:val="0"/>
      <w:marBottom w:val="0"/>
      <w:divBdr>
        <w:top w:val="none" w:sz="0" w:space="0" w:color="auto"/>
        <w:left w:val="none" w:sz="0" w:space="0" w:color="auto"/>
        <w:bottom w:val="none" w:sz="0" w:space="0" w:color="auto"/>
        <w:right w:val="none" w:sz="0" w:space="0" w:color="auto"/>
      </w:divBdr>
    </w:div>
    <w:div w:id="1588689644">
      <w:bodyDiv w:val="1"/>
      <w:marLeft w:val="0"/>
      <w:marRight w:val="0"/>
      <w:marTop w:val="0"/>
      <w:marBottom w:val="0"/>
      <w:divBdr>
        <w:top w:val="none" w:sz="0" w:space="0" w:color="auto"/>
        <w:left w:val="none" w:sz="0" w:space="0" w:color="auto"/>
        <w:bottom w:val="none" w:sz="0" w:space="0" w:color="auto"/>
        <w:right w:val="none" w:sz="0" w:space="0" w:color="auto"/>
      </w:divBdr>
    </w:div>
    <w:div w:id="1589071149">
      <w:bodyDiv w:val="1"/>
      <w:marLeft w:val="0"/>
      <w:marRight w:val="0"/>
      <w:marTop w:val="0"/>
      <w:marBottom w:val="0"/>
      <w:divBdr>
        <w:top w:val="none" w:sz="0" w:space="0" w:color="auto"/>
        <w:left w:val="none" w:sz="0" w:space="0" w:color="auto"/>
        <w:bottom w:val="none" w:sz="0" w:space="0" w:color="auto"/>
        <w:right w:val="none" w:sz="0" w:space="0" w:color="auto"/>
      </w:divBdr>
    </w:div>
    <w:div w:id="1594708854">
      <w:bodyDiv w:val="1"/>
      <w:marLeft w:val="0"/>
      <w:marRight w:val="0"/>
      <w:marTop w:val="0"/>
      <w:marBottom w:val="0"/>
      <w:divBdr>
        <w:top w:val="none" w:sz="0" w:space="0" w:color="auto"/>
        <w:left w:val="none" w:sz="0" w:space="0" w:color="auto"/>
        <w:bottom w:val="none" w:sz="0" w:space="0" w:color="auto"/>
        <w:right w:val="none" w:sz="0" w:space="0" w:color="auto"/>
      </w:divBdr>
    </w:div>
    <w:div w:id="1596280110">
      <w:bodyDiv w:val="1"/>
      <w:marLeft w:val="0"/>
      <w:marRight w:val="0"/>
      <w:marTop w:val="0"/>
      <w:marBottom w:val="0"/>
      <w:divBdr>
        <w:top w:val="none" w:sz="0" w:space="0" w:color="auto"/>
        <w:left w:val="none" w:sz="0" w:space="0" w:color="auto"/>
        <w:bottom w:val="none" w:sz="0" w:space="0" w:color="auto"/>
        <w:right w:val="none" w:sz="0" w:space="0" w:color="auto"/>
      </w:divBdr>
    </w:div>
    <w:div w:id="1604873226">
      <w:bodyDiv w:val="1"/>
      <w:marLeft w:val="0"/>
      <w:marRight w:val="0"/>
      <w:marTop w:val="0"/>
      <w:marBottom w:val="0"/>
      <w:divBdr>
        <w:top w:val="none" w:sz="0" w:space="0" w:color="auto"/>
        <w:left w:val="none" w:sz="0" w:space="0" w:color="auto"/>
        <w:bottom w:val="none" w:sz="0" w:space="0" w:color="auto"/>
        <w:right w:val="none" w:sz="0" w:space="0" w:color="auto"/>
      </w:divBdr>
    </w:div>
    <w:div w:id="1605191309">
      <w:bodyDiv w:val="1"/>
      <w:marLeft w:val="0"/>
      <w:marRight w:val="0"/>
      <w:marTop w:val="0"/>
      <w:marBottom w:val="0"/>
      <w:divBdr>
        <w:top w:val="none" w:sz="0" w:space="0" w:color="auto"/>
        <w:left w:val="none" w:sz="0" w:space="0" w:color="auto"/>
        <w:bottom w:val="none" w:sz="0" w:space="0" w:color="auto"/>
        <w:right w:val="none" w:sz="0" w:space="0" w:color="auto"/>
      </w:divBdr>
    </w:div>
    <w:div w:id="1606958607">
      <w:bodyDiv w:val="1"/>
      <w:marLeft w:val="0"/>
      <w:marRight w:val="0"/>
      <w:marTop w:val="0"/>
      <w:marBottom w:val="0"/>
      <w:divBdr>
        <w:top w:val="none" w:sz="0" w:space="0" w:color="auto"/>
        <w:left w:val="none" w:sz="0" w:space="0" w:color="auto"/>
        <w:bottom w:val="none" w:sz="0" w:space="0" w:color="auto"/>
        <w:right w:val="none" w:sz="0" w:space="0" w:color="auto"/>
      </w:divBdr>
    </w:div>
    <w:div w:id="1607885086">
      <w:bodyDiv w:val="1"/>
      <w:marLeft w:val="0"/>
      <w:marRight w:val="0"/>
      <w:marTop w:val="0"/>
      <w:marBottom w:val="0"/>
      <w:divBdr>
        <w:top w:val="none" w:sz="0" w:space="0" w:color="auto"/>
        <w:left w:val="none" w:sz="0" w:space="0" w:color="auto"/>
        <w:bottom w:val="none" w:sz="0" w:space="0" w:color="auto"/>
        <w:right w:val="none" w:sz="0" w:space="0" w:color="auto"/>
      </w:divBdr>
    </w:div>
    <w:div w:id="1608535142">
      <w:bodyDiv w:val="1"/>
      <w:marLeft w:val="0"/>
      <w:marRight w:val="0"/>
      <w:marTop w:val="0"/>
      <w:marBottom w:val="0"/>
      <w:divBdr>
        <w:top w:val="none" w:sz="0" w:space="0" w:color="auto"/>
        <w:left w:val="none" w:sz="0" w:space="0" w:color="auto"/>
        <w:bottom w:val="none" w:sz="0" w:space="0" w:color="auto"/>
        <w:right w:val="none" w:sz="0" w:space="0" w:color="auto"/>
      </w:divBdr>
    </w:div>
    <w:div w:id="1609122180">
      <w:bodyDiv w:val="1"/>
      <w:marLeft w:val="0"/>
      <w:marRight w:val="0"/>
      <w:marTop w:val="0"/>
      <w:marBottom w:val="0"/>
      <w:divBdr>
        <w:top w:val="none" w:sz="0" w:space="0" w:color="auto"/>
        <w:left w:val="none" w:sz="0" w:space="0" w:color="auto"/>
        <w:bottom w:val="none" w:sz="0" w:space="0" w:color="auto"/>
        <w:right w:val="none" w:sz="0" w:space="0" w:color="auto"/>
      </w:divBdr>
    </w:div>
    <w:div w:id="1613516548">
      <w:bodyDiv w:val="1"/>
      <w:marLeft w:val="0"/>
      <w:marRight w:val="0"/>
      <w:marTop w:val="0"/>
      <w:marBottom w:val="0"/>
      <w:divBdr>
        <w:top w:val="none" w:sz="0" w:space="0" w:color="auto"/>
        <w:left w:val="none" w:sz="0" w:space="0" w:color="auto"/>
        <w:bottom w:val="none" w:sz="0" w:space="0" w:color="auto"/>
        <w:right w:val="none" w:sz="0" w:space="0" w:color="auto"/>
      </w:divBdr>
    </w:div>
    <w:div w:id="1614168264">
      <w:bodyDiv w:val="1"/>
      <w:marLeft w:val="0"/>
      <w:marRight w:val="0"/>
      <w:marTop w:val="0"/>
      <w:marBottom w:val="0"/>
      <w:divBdr>
        <w:top w:val="none" w:sz="0" w:space="0" w:color="auto"/>
        <w:left w:val="none" w:sz="0" w:space="0" w:color="auto"/>
        <w:bottom w:val="none" w:sz="0" w:space="0" w:color="auto"/>
        <w:right w:val="none" w:sz="0" w:space="0" w:color="auto"/>
      </w:divBdr>
    </w:div>
    <w:div w:id="1616209511">
      <w:bodyDiv w:val="1"/>
      <w:marLeft w:val="0"/>
      <w:marRight w:val="0"/>
      <w:marTop w:val="0"/>
      <w:marBottom w:val="0"/>
      <w:divBdr>
        <w:top w:val="none" w:sz="0" w:space="0" w:color="auto"/>
        <w:left w:val="none" w:sz="0" w:space="0" w:color="auto"/>
        <w:bottom w:val="none" w:sz="0" w:space="0" w:color="auto"/>
        <w:right w:val="none" w:sz="0" w:space="0" w:color="auto"/>
      </w:divBdr>
    </w:div>
    <w:div w:id="1620069008">
      <w:bodyDiv w:val="1"/>
      <w:marLeft w:val="0"/>
      <w:marRight w:val="0"/>
      <w:marTop w:val="0"/>
      <w:marBottom w:val="0"/>
      <w:divBdr>
        <w:top w:val="none" w:sz="0" w:space="0" w:color="auto"/>
        <w:left w:val="none" w:sz="0" w:space="0" w:color="auto"/>
        <w:bottom w:val="none" w:sz="0" w:space="0" w:color="auto"/>
        <w:right w:val="none" w:sz="0" w:space="0" w:color="auto"/>
      </w:divBdr>
    </w:div>
    <w:div w:id="1620722754">
      <w:bodyDiv w:val="1"/>
      <w:marLeft w:val="0"/>
      <w:marRight w:val="0"/>
      <w:marTop w:val="0"/>
      <w:marBottom w:val="0"/>
      <w:divBdr>
        <w:top w:val="none" w:sz="0" w:space="0" w:color="auto"/>
        <w:left w:val="none" w:sz="0" w:space="0" w:color="auto"/>
        <w:bottom w:val="none" w:sz="0" w:space="0" w:color="auto"/>
        <w:right w:val="none" w:sz="0" w:space="0" w:color="auto"/>
      </w:divBdr>
    </w:div>
    <w:div w:id="1620726319">
      <w:bodyDiv w:val="1"/>
      <w:marLeft w:val="0"/>
      <w:marRight w:val="0"/>
      <w:marTop w:val="0"/>
      <w:marBottom w:val="0"/>
      <w:divBdr>
        <w:top w:val="none" w:sz="0" w:space="0" w:color="auto"/>
        <w:left w:val="none" w:sz="0" w:space="0" w:color="auto"/>
        <w:bottom w:val="none" w:sz="0" w:space="0" w:color="auto"/>
        <w:right w:val="none" w:sz="0" w:space="0" w:color="auto"/>
      </w:divBdr>
    </w:div>
    <w:div w:id="1621297463">
      <w:bodyDiv w:val="1"/>
      <w:marLeft w:val="0"/>
      <w:marRight w:val="0"/>
      <w:marTop w:val="0"/>
      <w:marBottom w:val="0"/>
      <w:divBdr>
        <w:top w:val="none" w:sz="0" w:space="0" w:color="auto"/>
        <w:left w:val="none" w:sz="0" w:space="0" w:color="auto"/>
        <w:bottom w:val="none" w:sz="0" w:space="0" w:color="auto"/>
        <w:right w:val="none" w:sz="0" w:space="0" w:color="auto"/>
      </w:divBdr>
    </w:div>
    <w:div w:id="1622221903">
      <w:bodyDiv w:val="1"/>
      <w:marLeft w:val="0"/>
      <w:marRight w:val="0"/>
      <w:marTop w:val="0"/>
      <w:marBottom w:val="0"/>
      <w:divBdr>
        <w:top w:val="none" w:sz="0" w:space="0" w:color="auto"/>
        <w:left w:val="none" w:sz="0" w:space="0" w:color="auto"/>
        <w:bottom w:val="none" w:sz="0" w:space="0" w:color="auto"/>
        <w:right w:val="none" w:sz="0" w:space="0" w:color="auto"/>
      </w:divBdr>
    </w:div>
    <w:div w:id="1623150956">
      <w:bodyDiv w:val="1"/>
      <w:marLeft w:val="0"/>
      <w:marRight w:val="0"/>
      <w:marTop w:val="0"/>
      <w:marBottom w:val="0"/>
      <w:divBdr>
        <w:top w:val="none" w:sz="0" w:space="0" w:color="auto"/>
        <w:left w:val="none" w:sz="0" w:space="0" w:color="auto"/>
        <w:bottom w:val="none" w:sz="0" w:space="0" w:color="auto"/>
        <w:right w:val="none" w:sz="0" w:space="0" w:color="auto"/>
      </w:divBdr>
    </w:div>
    <w:div w:id="1628194422">
      <w:bodyDiv w:val="1"/>
      <w:marLeft w:val="0"/>
      <w:marRight w:val="0"/>
      <w:marTop w:val="0"/>
      <w:marBottom w:val="0"/>
      <w:divBdr>
        <w:top w:val="none" w:sz="0" w:space="0" w:color="auto"/>
        <w:left w:val="none" w:sz="0" w:space="0" w:color="auto"/>
        <w:bottom w:val="none" w:sz="0" w:space="0" w:color="auto"/>
        <w:right w:val="none" w:sz="0" w:space="0" w:color="auto"/>
      </w:divBdr>
    </w:div>
    <w:div w:id="1628319793">
      <w:bodyDiv w:val="1"/>
      <w:marLeft w:val="0"/>
      <w:marRight w:val="0"/>
      <w:marTop w:val="0"/>
      <w:marBottom w:val="0"/>
      <w:divBdr>
        <w:top w:val="none" w:sz="0" w:space="0" w:color="auto"/>
        <w:left w:val="none" w:sz="0" w:space="0" w:color="auto"/>
        <w:bottom w:val="none" w:sz="0" w:space="0" w:color="auto"/>
        <w:right w:val="none" w:sz="0" w:space="0" w:color="auto"/>
      </w:divBdr>
    </w:div>
    <w:div w:id="1629624798">
      <w:bodyDiv w:val="1"/>
      <w:marLeft w:val="0"/>
      <w:marRight w:val="0"/>
      <w:marTop w:val="0"/>
      <w:marBottom w:val="0"/>
      <w:divBdr>
        <w:top w:val="none" w:sz="0" w:space="0" w:color="auto"/>
        <w:left w:val="none" w:sz="0" w:space="0" w:color="auto"/>
        <w:bottom w:val="none" w:sz="0" w:space="0" w:color="auto"/>
        <w:right w:val="none" w:sz="0" w:space="0" w:color="auto"/>
      </w:divBdr>
    </w:div>
    <w:div w:id="1629701410">
      <w:bodyDiv w:val="1"/>
      <w:marLeft w:val="0"/>
      <w:marRight w:val="0"/>
      <w:marTop w:val="0"/>
      <w:marBottom w:val="0"/>
      <w:divBdr>
        <w:top w:val="none" w:sz="0" w:space="0" w:color="auto"/>
        <w:left w:val="none" w:sz="0" w:space="0" w:color="auto"/>
        <w:bottom w:val="none" w:sz="0" w:space="0" w:color="auto"/>
        <w:right w:val="none" w:sz="0" w:space="0" w:color="auto"/>
      </w:divBdr>
    </w:div>
    <w:div w:id="1629701423">
      <w:bodyDiv w:val="1"/>
      <w:marLeft w:val="0"/>
      <w:marRight w:val="0"/>
      <w:marTop w:val="0"/>
      <w:marBottom w:val="0"/>
      <w:divBdr>
        <w:top w:val="none" w:sz="0" w:space="0" w:color="auto"/>
        <w:left w:val="none" w:sz="0" w:space="0" w:color="auto"/>
        <w:bottom w:val="none" w:sz="0" w:space="0" w:color="auto"/>
        <w:right w:val="none" w:sz="0" w:space="0" w:color="auto"/>
      </w:divBdr>
      <w:divsChild>
        <w:div w:id="788932930">
          <w:marLeft w:val="0"/>
          <w:marRight w:val="0"/>
          <w:marTop w:val="0"/>
          <w:marBottom w:val="0"/>
          <w:divBdr>
            <w:top w:val="none" w:sz="0" w:space="0" w:color="auto"/>
            <w:left w:val="none" w:sz="0" w:space="0" w:color="auto"/>
            <w:bottom w:val="none" w:sz="0" w:space="0" w:color="auto"/>
            <w:right w:val="none" w:sz="0" w:space="0" w:color="auto"/>
          </w:divBdr>
          <w:divsChild>
            <w:div w:id="74400847">
              <w:marLeft w:val="0"/>
              <w:marRight w:val="0"/>
              <w:marTop w:val="0"/>
              <w:marBottom w:val="0"/>
              <w:divBdr>
                <w:top w:val="none" w:sz="0" w:space="0" w:color="auto"/>
                <w:left w:val="none" w:sz="0" w:space="0" w:color="auto"/>
                <w:bottom w:val="none" w:sz="0" w:space="0" w:color="auto"/>
                <w:right w:val="none" w:sz="0" w:space="0" w:color="auto"/>
              </w:divBdr>
            </w:div>
            <w:div w:id="124323355">
              <w:marLeft w:val="0"/>
              <w:marRight w:val="0"/>
              <w:marTop w:val="0"/>
              <w:marBottom w:val="0"/>
              <w:divBdr>
                <w:top w:val="none" w:sz="0" w:space="0" w:color="auto"/>
                <w:left w:val="none" w:sz="0" w:space="0" w:color="auto"/>
                <w:bottom w:val="none" w:sz="0" w:space="0" w:color="auto"/>
                <w:right w:val="none" w:sz="0" w:space="0" w:color="auto"/>
              </w:divBdr>
            </w:div>
            <w:div w:id="301615033">
              <w:marLeft w:val="0"/>
              <w:marRight w:val="0"/>
              <w:marTop w:val="0"/>
              <w:marBottom w:val="0"/>
              <w:divBdr>
                <w:top w:val="none" w:sz="0" w:space="0" w:color="auto"/>
                <w:left w:val="none" w:sz="0" w:space="0" w:color="auto"/>
                <w:bottom w:val="none" w:sz="0" w:space="0" w:color="auto"/>
                <w:right w:val="none" w:sz="0" w:space="0" w:color="auto"/>
              </w:divBdr>
            </w:div>
            <w:div w:id="334311962">
              <w:marLeft w:val="0"/>
              <w:marRight w:val="0"/>
              <w:marTop w:val="0"/>
              <w:marBottom w:val="0"/>
              <w:divBdr>
                <w:top w:val="none" w:sz="0" w:space="0" w:color="auto"/>
                <w:left w:val="none" w:sz="0" w:space="0" w:color="auto"/>
                <w:bottom w:val="none" w:sz="0" w:space="0" w:color="auto"/>
                <w:right w:val="none" w:sz="0" w:space="0" w:color="auto"/>
              </w:divBdr>
            </w:div>
            <w:div w:id="381565174">
              <w:marLeft w:val="0"/>
              <w:marRight w:val="0"/>
              <w:marTop w:val="0"/>
              <w:marBottom w:val="0"/>
              <w:divBdr>
                <w:top w:val="none" w:sz="0" w:space="0" w:color="auto"/>
                <w:left w:val="none" w:sz="0" w:space="0" w:color="auto"/>
                <w:bottom w:val="none" w:sz="0" w:space="0" w:color="auto"/>
                <w:right w:val="none" w:sz="0" w:space="0" w:color="auto"/>
              </w:divBdr>
            </w:div>
            <w:div w:id="448010511">
              <w:marLeft w:val="0"/>
              <w:marRight w:val="0"/>
              <w:marTop w:val="0"/>
              <w:marBottom w:val="0"/>
              <w:divBdr>
                <w:top w:val="none" w:sz="0" w:space="0" w:color="auto"/>
                <w:left w:val="none" w:sz="0" w:space="0" w:color="auto"/>
                <w:bottom w:val="none" w:sz="0" w:space="0" w:color="auto"/>
                <w:right w:val="none" w:sz="0" w:space="0" w:color="auto"/>
              </w:divBdr>
            </w:div>
            <w:div w:id="482235585">
              <w:marLeft w:val="0"/>
              <w:marRight w:val="0"/>
              <w:marTop w:val="0"/>
              <w:marBottom w:val="0"/>
              <w:divBdr>
                <w:top w:val="none" w:sz="0" w:space="0" w:color="auto"/>
                <w:left w:val="none" w:sz="0" w:space="0" w:color="auto"/>
                <w:bottom w:val="none" w:sz="0" w:space="0" w:color="auto"/>
                <w:right w:val="none" w:sz="0" w:space="0" w:color="auto"/>
              </w:divBdr>
            </w:div>
            <w:div w:id="522397467">
              <w:marLeft w:val="0"/>
              <w:marRight w:val="0"/>
              <w:marTop w:val="0"/>
              <w:marBottom w:val="0"/>
              <w:divBdr>
                <w:top w:val="none" w:sz="0" w:space="0" w:color="auto"/>
                <w:left w:val="none" w:sz="0" w:space="0" w:color="auto"/>
                <w:bottom w:val="none" w:sz="0" w:space="0" w:color="auto"/>
                <w:right w:val="none" w:sz="0" w:space="0" w:color="auto"/>
              </w:divBdr>
            </w:div>
            <w:div w:id="597372342">
              <w:marLeft w:val="0"/>
              <w:marRight w:val="0"/>
              <w:marTop w:val="0"/>
              <w:marBottom w:val="0"/>
              <w:divBdr>
                <w:top w:val="none" w:sz="0" w:space="0" w:color="auto"/>
                <w:left w:val="none" w:sz="0" w:space="0" w:color="auto"/>
                <w:bottom w:val="none" w:sz="0" w:space="0" w:color="auto"/>
                <w:right w:val="none" w:sz="0" w:space="0" w:color="auto"/>
              </w:divBdr>
            </w:div>
            <w:div w:id="598148089">
              <w:marLeft w:val="0"/>
              <w:marRight w:val="0"/>
              <w:marTop w:val="0"/>
              <w:marBottom w:val="0"/>
              <w:divBdr>
                <w:top w:val="none" w:sz="0" w:space="0" w:color="auto"/>
                <w:left w:val="none" w:sz="0" w:space="0" w:color="auto"/>
                <w:bottom w:val="none" w:sz="0" w:space="0" w:color="auto"/>
                <w:right w:val="none" w:sz="0" w:space="0" w:color="auto"/>
              </w:divBdr>
            </w:div>
            <w:div w:id="608200080">
              <w:marLeft w:val="0"/>
              <w:marRight w:val="0"/>
              <w:marTop w:val="0"/>
              <w:marBottom w:val="0"/>
              <w:divBdr>
                <w:top w:val="none" w:sz="0" w:space="0" w:color="auto"/>
                <w:left w:val="none" w:sz="0" w:space="0" w:color="auto"/>
                <w:bottom w:val="none" w:sz="0" w:space="0" w:color="auto"/>
                <w:right w:val="none" w:sz="0" w:space="0" w:color="auto"/>
              </w:divBdr>
            </w:div>
            <w:div w:id="627930305">
              <w:marLeft w:val="0"/>
              <w:marRight w:val="0"/>
              <w:marTop w:val="0"/>
              <w:marBottom w:val="0"/>
              <w:divBdr>
                <w:top w:val="none" w:sz="0" w:space="0" w:color="auto"/>
                <w:left w:val="none" w:sz="0" w:space="0" w:color="auto"/>
                <w:bottom w:val="none" w:sz="0" w:space="0" w:color="auto"/>
                <w:right w:val="none" w:sz="0" w:space="0" w:color="auto"/>
              </w:divBdr>
            </w:div>
            <w:div w:id="668412674">
              <w:marLeft w:val="0"/>
              <w:marRight w:val="0"/>
              <w:marTop w:val="0"/>
              <w:marBottom w:val="0"/>
              <w:divBdr>
                <w:top w:val="none" w:sz="0" w:space="0" w:color="auto"/>
                <w:left w:val="none" w:sz="0" w:space="0" w:color="auto"/>
                <w:bottom w:val="none" w:sz="0" w:space="0" w:color="auto"/>
                <w:right w:val="none" w:sz="0" w:space="0" w:color="auto"/>
              </w:divBdr>
            </w:div>
            <w:div w:id="674502056">
              <w:marLeft w:val="0"/>
              <w:marRight w:val="0"/>
              <w:marTop w:val="0"/>
              <w:marBottom w:val="0"/>
              <w:divBdr>
                <w:top w:val="none" w:sz="0" w:space="0" w:color="auto"/>
                <w:left w:val="none" w:sz="0" w:space="0" w:color="auto"/>
                <w:bottom w:val="none" w:sz="0" w:space="0" w:color="auto"/>
                <w:right w:val="none" w:sz="0" w:space="0" w:color="auto"/>
              </w:divBdr>
            </w:div>
            <w:div w:id="765003273">
              <w:marLeft w:val="0"/>
              <w:marRight w:val="0"/>
              <w:marTop w:val="0"/>
              <w:marBottom w:val="0"/>
              <w:divBdr>
                <w:top w:val="none" w:sz="0" w:space="0" w:color="auto"/>
                <w:left w:val="none" w:sz="0" w:space="0" w:color="auto"/>
                <w:bottom w:val="none" w:sz="0" w:space="0" w:color="auto"/>
                <w:right w:val="none" w:sz="0" w:space="0" w:color="auto"/>
              </w:divBdr>
            </w:div>
            <w:div w:id="775445739">
              <w:marLeft w:val="0"/>
              <w:marRight w:val="0"/>
              <w:marTop w:val="0"/>
              <w:marBottom w:val="0"/>
              <w:divBdr>
                <w:top w:val="none" w:sz="0" w:space="0" w:color="auto"/>
                <w:left w:val="none" w:sz="0" w:space="0" w:color="auto"/>
                <w:bottom w:val="none" w:sz="0" w:space="0" w:color="auto"/>
                <w:right w:val="none" w:sz="0" w:space="0" w:color="auto"/>
              </w:divBdr>
            </w:div>
            <w:div w:id="780414051">
              <w:marLeft w:val="0"/>
              <w:marRight w:val="0"/>
              <w:marTop w:val="0"/>
              <w:marBottom w:val="0"/>
              <w:divBdr>
                <w:top w:val="none" w:sz="0" w:space="0" w:color="auto"/>
                <w:left w:val="none" w:sz="0" w:space="0" w:color="auto"/>
                <w:bottom w:val="none" w:sz="0" w:space="0" w:color="auto"/>
                <w:right w:val="none" w:sz="0" w:space="0" w:color="auto"/>
              </w:divBdr>
            </w:div>
            <w:div w:id="816604691">
              <w:marLeft w:val="0"/>
              <w:marRight w:val="0"/>
              <w:marTop w:val="0"/>
              <w:marBottom w:val="0"/>
              <w:divBdr>
                <w:top w:val="none" w:sz="0" w:space="0" w:color="auto"/>
                <w:left w:val="none" w:sz="0" w:space="0" w:color="auto"/>
                <w:bottom w:val="none" w:sz="0" w:space="0" w:color="auto"/>
                <w:right w:val="none" w:sz="0" w:space="0" w:color="auto"/>
              </w:divBdr>
            </w:div>
            <w:div w:id="1040132403">
              <w:marLeft w:val="0"/>
              <w:marRight w:val="0"/>
              <w:marTop w:val="0"/>
              <w:marBottom w:val="0"/>
              <w:divBdr>
                <w:top w:val="none" w:sz="0" w:space="0" w:color="auto"/>
                <w:left w:val="none" w:sz="0" w:space="0" w:color="auto"/>
                <w:bottom w:val="none" w:sz="0" w:space="0" w:color="auto"/>
                <w:right w:val="none" w:sz="0" w:space="0" w:color="auto"/>
              </w:divBdr>
            </w:div>
            <w:div w:id="1106580915">
              <w:marLeft w:val="0"/>
              <w:marRight w:val="0"/>
              <w:marTop w:val="0"/>
              <w:marBottom w:val="0"/>
              <w:divBdr>
                <w:top w:val="none" w:sz="0" w:space="0" w:color="auto"/>
                <w:left w:val="none" w:sz="0" w:space="0" w:color="auto"/>
                <w:bottom w:val="none" w:sz="0" w:space="0" w:color="auto"/>
                <w:right w:val="none" w:sz="0" w:space="0" w:color="auto"/>
              </w:divBdr>
            </w:div>
            <w:div w:id="1221936978">
              <w:marLeft w:val="0"/>
              <w:marRight w:val="0"/>
              <w:marTop w:val="0"/>
              <w:marBottom w:val="0"/>
              <w:divBdr>
                <w:top w:val="none" w:sz="0" w:space="0" w:color="auto"/>
                <w:left w:val="none" w:sz="0" w:space="0" w:color="auto"/>
                <w:bottom w:val="none" w:sz="0" w:space="0" w:color="auto"/>
                <w:right w:val="none" w:sz="0" w:space="0" w:color="auto"/>
              </w:divBdr>
            </w:div>
            <w:div w:id="1222249382">
              <w:marLeft w:val="0"/>
              <w:marRight w:val="0"/>
              <w:marTop w:val="0"/>
              <w:marBottom w:val="0"/>
              <w:divBdr>
                <w:top w:val="none" w:sz="0" w:space="0" w:color="auto"/>
                <w:left w:val="none" w:sz="0" w:space="0" w:color="auto"/>
                <w:bottom w:val="none" w:sz="0" w:space="0" w:color="auto"/>
                <w:right w:val="none" w:sz="0" w:space="0" w:color="auto"/>
              </w:divBdr>
            </w:div>
            <w:div w:id="1271667645">
              <w:marLeft w:val="0"/>
              <w:marRight w:val="0"/>
              <w:marTop w:val="0"/>
              <w:marBottom w:val="0"/>
              <w:divBdr>
                <w:top w:val="none" w:sz="0" w:space="0" w:color="auto"/>
                <w:left w:val="none" w:sz="0" w:space="0" w:color="auto"/>
                <w:bottom w:val="none" w:sz="0" w:space="0" w:color="auto"/>
                <w:right w:val="none" w:sz="0" w:space="0" w:color="auto"/>
              </w:divBdr>
            </w:div>
            <w:div w:id="1276670529">
              <w:marLeft w:val="0"/>
              <w:marRight w:val="0"/>
              <w:marTop w:val="0"/>
              <w:marBottom w:val="0"/>
              <w:divBdr>
                <w:top w:val="none" w:sz="0" w:space="0" w:color="auto"/>
                <w:left w:val="none" w:sz="0" w:space="0" w:color="auto"/>
                <w:bottom w:val="none" w:sz="0" w:space="0" w:color="auto"/>
                <w:right w:val="none" w:sz="0" w:space="0" w:color="auto"/>
              </w:divBdr>
            </w:div>
            <w:div w:id="1410151567">
              <w:marLeft w:val="0"/>
              <w:marRight w:val="0"/>
              <w:marTop w:val="0"/>
              <w:marBottom w:val="0"/>
              <w:divBdr>
                <w:top w:val="none" w:sz="0" w:space="0" w:color="auto"/>
                <w:left w:val="none" w:sz="0" w:space="0" w:color="auto"/>
                <w:bottom w:val="none" w:sz="0" w:space="0" w:color="auto"/>
                <w:right w:val="none" w:sz="0" w:space="0" w:color="auto"/>
              </w:divBdr>
            </w:div>
            <w:div w:id="1424304940">
              <w:marLeft w:val="0"/>
              <w:marRight w:val="0"/>
              <w:marTop w:val="0"/>
              <w:marBottom w:val="0"/>
              <w:divBdr>
                <w:top w:val="none" w:sz="0" w:space="0" w:color="auto"/>
                <w:left w:val="none" w:sz="0" w:space="0" w:color="auto"/>
                <w:bottom w:val="none" w:sz="0" w:space="0" w:color="auto"/>
                <w:right w:val="none" w:sz="0" w:space="0" w:color="auto"/>
              </w:divBdr>
            </w:div>
            <w:div w:id="1485857996">
              <w:marLeft w:val="0"/>
              <w:marRight w:val="0"/>
              <w:marTop w:val="0"/>
              <w:marBottom w:val="0"/>
              <w:divBdr>
                <w:top w:val="none" w:sz="0" w:space="0" w:color="auto"/>
                <w:left w:val="none" w:sz="0" w:space="0" w:color="auto"/>
                <w:bottom w:val="none" w:sz="0" w:space="0" w:color="auto"/>
                <w:right w:val="none" w:sz="0" w:space="0" w:color="auto"/>
              </w:divBdr>
            </w:div>
            <w:div w:id="1546872367">
              <w:marLeft w:val="0"/>
              <w:marRight w:val="0"/>
              <w:marTop w:val="0"/>
              <w:marBottom w:val="0"/>
              <w:divBdr>
                <w:top w:val="none" w:sz="0" w:space="0" w:color="auto"/>
                <w:left w:val="none" w:sz="0" w:space="0" w:color="auto"/>
                <w:bottom w:val="none" w:sz="0" w:space="0" w:color="auto"/>
                <w:right w:val="none" w:sz="0" w:space="0" w:color="auto"/>
              </w:divBdr>
            </w:div>
            <w:div w:id="1705907976">
              <w:marLeft w:val="0"/>
              <w:marRight w:val="0"/>
              <w:marTop w:val="0"/>
              <w:marBottom w:val="0"/>
              <w:divBdr>
                <w:top w:val="none" w:sz="0" w:space="0" w:color="auto"/>
                <w:left w:val="none" w:sz="0" w:space="0" w:color="auto"/>
                <w:bottom w:val="none" w:sz="0" w:space="0" w:color="auto"/>
                <w:right w:val="none" w:sz="0" w:space="0" w:color="auto"/>
              </w:divBdr>
            </w:div>
            <w:div w:id="1734500337">
              <w:marLeft w:val="0"/>
              <w:marRight w:val="0"/>
              <w:marTop w:val="0"/>
              <w:marBottom w:val="0"/>
              <w:divBdr>
                <w:top w:val="none" w:sz="0" w:space="0" w:color="auto"/>
                <w:left w:val="none" w:sz="0" w:space="0" w:color="auto"/>
                <w:bottom w:val="none" w:sz="0" w:space="0" w:color="auto"/>
                <w:right w:val="none" w:sz="0" w:space="0" w:color="auto"/>
              </w:divBdr>
            </w:div>
            <w:div w:id="1770737756">
              <w:marLeft w:val="0"/>
              <w:marRight w:val="0"/>
              <w:marTop w:val="0"/>
              <w:marBottom w:val="0"/>
              <w:divBdr>
                <w:top w:val="none" w:sz="0" w:space="0" w:color="auto"/>
                <w:left w:val="none" w:sz="0" w:space="0" w:color="auto"/>
                <w:bottom w:val="none" w:sz="0" w:space="0" w:color="auto"/>
                <w:right w:val="none" w:sz="0" w:space="0" w:color="auto"/>
              </w:divBdr>
            </w:div>
            <w:div w:id="1772779894">
              <w:marLeft w:val="0"/>
              <w:marRight w:val="0"/>
              <w:marTop w:val="0"/>
              <w:marBottom w:val="0"/>
              <w:divBdr>
                <w:top w:val="none" w:sz="0" w:space="0" w:color="auto"/>
                <w:left w:val="none" w:sz="0" w:space="0" w:color="auto"/>
                <w:bottom w:val="none" w:sz="0" w:space="0" w:color="auto"/>
                <w:right w:val="none" w:sz="0" w:space="0" w:color="auto"/>
              </w:divBdr>
            </w:div>
            <w:div w:id="1784957258">
              <w:marLeft w:val="0"/>
              <w:marRight w:val="0"/>
              <w:marTop w:val="0"/>
              <w:marBottom w:val="0"/>
              <w:divBdr>
                <w:top w:val="none" w:sz="0" w:space="0" w:color="auto"/>
                <w:left w:val="none" w:sz="0" w:space="0" w:color="auto"/>
                <w:bottom w:val="none" w:sz="0" w:space="0" w:color="auto"/>
                <w:right w:val="none" w:sz="0" w:space="0" w:color="auto"/>
              </w:divBdr>
            </w:div>
            <w:div w:id="1791898654">
              <w:marLeft w:val="0"/>
              <w:marRight w:val="0"/>
              <w:marTop w:val="0"/>
              <w:marBottom w:val="0"/>
              <w:divBdr>
                <w:top w:val="none" w:sz="0" w:space="0" w:color="auto"/>
                <w:left w:val="none" w:sz="0" w:space="0" w:color="auto"/>
                <w:bottom w:val="none" w:sz="0" w:space="0" w:color="auto"/>
                <w:right w:val="none" w:sz="0" w:space="0" w:color="auto"/>
              </w:divBdr>
            </w:div>
            <w:div w:id="1926916508">
              <w:marLeft w:val="0"/>
              <w:marRight w:val="0"/>
              <w:marTop w:val="0"/>
              <w:marBottom w:val="0"/>
              <w:divBdr>
                <w:top w:val="none" w:sz="0" w:space="0" w:color="auto"/>
                <w:left w:val="none" w:sz="0" w:space="0" w:color="auto"/>
                <w:bottom w:val="none" w:sz="0" w:space="0" w:color="auto"/>
                <w:right w:val="none" w:sz="0" w:space="0" w:color="auto"/>
              </w:divBdr>
            </w:div>
            <w:div w:id="2070227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555146">
      <w:bodyDiv w:val="1"/>
      <w:marLeft w:val="0"/>
      <w:marRight w:val="0"/>
      <w:marTop w:val="0"/>
      <w:marBottom w:val="0"/>
      <w:divBdr>
        <w:top w:val="none" w:sz="0" w:space="0" w:color="auto"/>
        <w:left w:val="none" w:sz="0" w:space="0" w:color="auto"/>
        <w:bottom w:val="none" w:sz="0" w:space="0" w:color="auto"/>
        <w:right w:val="none" w:sz="0" w:space="0" w:color="auto"/>
      </w:divBdr>
    </w:div>
    <w:div w:id="1634629184">
      <w:bodyDiv w:val="1"/>
      <w:marLeft w:val="0"/>
      <w:marRight w:val="0"/>
      <w:marTop w:val="0"/>
      <w:marBottom w:val="0"/>
      <w:divBdr>
        <w:top w:val="none" w:sz="0" w:space="0" w:color="auto"/>
        <w:left w:val="none" w:sz="0" w:space="0" w:color="auto"/>
        <w:bottom w:val="none" w:sz="0" w:space="0" w:color="auto"/>
        <w:right w:val="none" w:sz="0" w:space="0" w:color="auto"/>
      </w:divBdr>
    </w:div>
    <w:div w:id="1638224168">
      <w:bodyDiv w:val="1"/>
      <w:marLeft w:val="0"/>
      <w:marRight w:val="0"/>
      <w:marTop w:val="0"/>
      <w:marBottom w:val="0"/>
      <w:divBdr>
        <w:top w:val="none" w:sz="0" w:space="0" w:color="auto"/>
        <w:left w:val="none" w:sz="0" w:space="0" w:color="auto"/>
        <w:bottom w:val="none" w:sz="0" w:space="0" w:color="auto"/>
        <w:right w:val="none" w:sz="0" w:space="0" w:color="auto"/>
      </w:divBdr>
    </w:div>
    <w:div w:id="1639728858">
      <w:bodyDiv w:val="1"/>
      <w:marLeft w:val="0"/>
      <w:marRight w:val="0"/>
      <w:marTop w:val="0"/>
      <w:marBottom w:val="0"/>
      <w:divBdr>
        <w:top w:val="none" w:sz="0" w:space="0" w:color="auto"/>
        <w:left w:val="none" w:sz="0" w:space="0" w:color="auto"/>
        <w:bottom w:val="none" w:sz="0" w:space="0" w:color="auto"/>
        <w:right w:val="none" w:sz="0" w:space="0" w:color="auto"/>
      </w:divBdr>
    </w:div>
    <w:div w:id="1643266357">
      <w:bodyDiv w:val="1"/>
      <w:marLeft w:val="0"/>
      <w:marRight w:val="0"/>
      <w:marTop w:val="0"/>
      <w:marBottom w:val="0"/>
      <w:divBdr>
        <w:top w:val="none" w:sz="0" w:space="0" w:color="auto"/>
        <w:left w:val="none" w:sz="0" w:space="0" w:color="auto"/>
        <w:bottom w:val="none" w:sz="0" w:space="0" w:color="auto"/>
        <w:right w:val="none" w:sz="0" w:space="0" w:color="auto"/>
      </w:divBdr>
    </w:div>
    <w:div w:id="1647196318">
      <w:bodyDiv w:val="1"/>
      <w:marLeft w:val="0"/>
      <w:marRight w:val="0"/>
      <w:marTop w:val="0"/>
      <w:marBottom w:val="0"/>
      <w:divBdr>
        <w:top w:val="none" w:sz="0" w:space="0" w:color="auto"/>
        <w:left w:val="none" w:sz="0" w:space="0" w:color="auto"/>
        <w:bottom w:val="none" w:sz="0" w:space="0" w:color="auto"/>
        <w:right w:val="none" w:sz="0" w:space="0" w:color="auto"/>
      </w:divBdr>
    </w:div>
    <w:div w:id="1649749199">
      <w:bodyDiv w:val="1"/>
      <w:marLeft w:val="0"/>
      <w:marRight w:val="0"/>
      <w:marTop w:val="0"/>
      <w:marBottom w:val="0"/>
      <w:divBdr>
        <w:top w:val="none" w:sz="0" w:space="0" w:color="auto"/>
        <w:left w:val="none" w:sz="0" w:space="0" w:color="auto"/>
        <w:bottom w:val="none" w:sz="0" w:space="0" w:color="auto"/>
        <w:right w:val="none" w:sz="0" w:space="0" w:color="auto"/>
      </w:divBdr>
    </w:div>
    <w:div w:id="1651209374">
      <w:bodyDiv w:val="1"/>
      <w:marLeft w:val="0"/>
      <w:marRight w:val="0"/>
      <w:marTop w:val="0"/>
      <w:marBottom w:val="0"/>
      <w:divBdr>
        <w:top w:val="none" w:sz="0" w:space="0" w:color="auto"/>
        <w:left w:val="none" w:sz="0" w:space="0" w:color="auto"/>
        <w:bottom w:val="none" w:sz="0" w:space="0" w:color="auto"/>
        <w:right w:val="none" w:sz="0" w:space="0" w:color="auto"/>
      </w:divBdr>
    </w:div>
    <w:div w:id="1652247644">
      <w:bodyDiv w:val="1"/>
      <w:marLeft w:val="0"/>
      <w:marRight w:val="0"/>
      <w:marTop w:val="0"/>
      <w:marBottom w:val="0"/>
      <w:divBdr>
        <w:top w:val="none" w:sz="0" w:space="0" w:color="auto"/>
        <w:left w:val="none" w:sz="0" w:space="0" w:color="auto"/>
        <w:bottom w:val="none" w:sz="0" w:space="0" w:color="auto"/>
        <w:right w:val="none" w:sz="0" w:space="0" w:color="auto"/>
      </w:divBdr>
    </w:div>
    <w:div w:id="1656494403">
      <w:bodyDiv w:val="1"/>
      <w:marLeft w:val="0"/>
      <w:marRight w:val="0"/>
      <w:marTop w:val="0"/>
      <w:marBottom w:val="0"/>
      <w:divBdr>
        <w:top w:val="none" w:sz="0" w:space="0" w:color="auto"/>
        <w:left w:val="none" w:sz="0" w:space="0" w:color="auto"/>
        <w:bottom w:val="none" w:sz="0" w:space="0" w:color="auto"/>
        <w:right w:val="none" w:sz="0" w:space="0" w:color="auto"/>
      </w:divBdr>
    </w:div>
    <w:div w:id="1657103667">
      <w:bodyDiv w:val="1"/>
      <w:marLeft w:val="0"/>
      <w:marRight w:val="0"/>
      <w:marTop w:val="0"/>
      <w:marBottom w:val="0"/>
      <w:divBdr>
        <w:top w:val="none" w:sz="0" w:space="0" w:color="auto"/>
        <w:left w:val="none" w:sz="0" w:space="0" w:color="auto"/>
        <w:bottom w:val="none" w:sz="0" w:space="0" w:color="auto"/>
        <w:right w:val="none" w:sz="0" w:space="0" w:color="auto"/>
      </w:divBdr>
    </w:div>
    <w:div w:id="1660647358">
      <w:bodyDiv w:val="1"/>
      <w:marLeft w:val="0"/>
      <w:marRight w:val="0"/>
      <w:marTop w:val="0"/>
      <w:marBottom w:val="0"/>
      <w:divBdr>
        <w:top w:val="none" w:sz="0" w:space="0" w:color="auto"/>
        <w:left w:val="none" w:sz="0" w:space="0" w:color="auto"/>
        <w:bottom w:val="none" w:sz="0" w:space="0" w:color="auto"/>
        <w:right w:val="none" w:sz="0" w:space="0" w:color="auto"/>
      </w:divBdr>
    </w:div>
    <w:div w:id="1662733951">
      <w:bodyDiv w:val="1"/>
      <w:marLeft w:val="0"/>
      <w:marRight w:val="0"/>
      <w:marTop w:val="0"/>
      <w:marBottom w:val="0"/>
      <w:divBdr>
        <w:top w:val="none" w:sz="0" w:space="0" w:color="auto"/>
        <w:left w:val="none" w:sz="0" w:space="0" w:color="auto"/>
        <w:bottom w:val="none" w:sz="0" w:space="0" w:color="auto"/>
        <w:right w:val="none" w:sz="0" w:space="0" w:color="auto"/>
      </w:divBdr>
    </w:div>
    <w:div w:id="1666323566">
      <w:bodyDiv w:val="1"/>
      <w:marLeft w:val="0"/>
      <w:marRight w:val="0"/>
      <w:marTop w:val="0"/>
      <w:marBottom w:val="0"/>
      <w:divBdr>
        <w:top w:val="none" w:sz="0" w:space="0" w:color="auto"/>
        <w:left w:val="none" w:sz="0" w:space="0" w:color="auto"/>
        <w:bottom w:val="none" w:sz="0" w:space="0" w:color="auto"/>
        <w:right w:val="none" w:sz="0" w:space="0" w:color="auto"/>
      </w:divBdr>
    </w:div>
    <w:div w:id="1672101331">
      <w:bodyDiv w:val="1"/>
      <w:marLeft w:val="0"/>
      <w:marRight w:val="0"/>
      <w:marTop w:val="0"/>
      <w:marBottom w:val="0"/>
      <w:divBdr>
        <w:top w:val="none" w:sz="0" w:space="0" w:color="auto"/>
        <w:left w:val="none" w:sz="0" w:space="0" w:color="auto"/>
        <w:bottom w:val="none" w:sz="0" w:space="0" w:color="auto"/>
        <w:right w:val="none" w:sz="0" w:space="0" w:color="auto"/>
      </w:divBdr>
    </w:div>
    <w:div w:id="1672173062">
      <w:bodyDiv w:val="1"/>
      <w:marLeft w:val="0"/>
      <w:marRight w:val="0"/>
      <w:marTop w:val="0"/>
      <w:marBottom w:val="0"/>
      <w:divBdr>
        <w:top w:val="none" w:sz="0" w:space="0" w:color="auto"/>
        <w:left w:val="none" w:sz="0" w:space="0" w:color="auto"/>
        <w:bottom w:val="none" w:sz="0" w:space="0" w:color="auto"/>
        <w:right w:val="none" w:sz="0" w:space="0" w:color="auto"/>
      </w:divBdr>
    </w:div>
    <w:div w:id="1672681905">
      <w:bodyDiv w:val="1"/>
      <w:marLeft w:val="0"/>
      <w:marRight w:val="0"/>
      <w:marTop w:val="0"/>
      <w:marBottom w:val="0"/>
      <w:divBdr>
        <w:top w:val="none" w:sz="0" w:space="0" w:color="auto"/>
        <w:left w:val="none" w:sz="0" w:space="0" w:color="auto"/>
        <w:bottom w:val="none" w:sz="0" w:space="0" w:color="auto"/>
        <w:right w:val="none" w:sz="0" w:space="0" w:color="auto"/>
      </w:divBdr>
    </w:div>
    <w:div w:id="1674065267">
      <w:bodyDiv w:val="1"/>
      <w:marLeft w:val="0"/>
      <w:marRight w:val="0"/>
      <w:marTop w:val="0"/>
      <w:marBottom w:val="0"/>
      <w:divBdr>
        <w:top w:val="none" w:sz="0" w:space="0" w:color="auto"/>
        <w:left w:val="none" w:sz="0" w:space="0" w:color="auto"/>
        <w:bottom w:val="none" w:sz="0" w:space="0" w:color="auto"/>
        <w:right w:val="none" w:sz="0" w:space="0" w:color="auto"/>
      </w:divBdr>
    </w:div>
    <w:div w:id="1674722623">
      <w:bodyDiv w:val="1"/>
      <w:marLeft w:val="0"/>
      <w:marRight w:val="0"/>
      <w:marTop w:val="0"/>
      <w:marBottom w:val="0"/>
      <w:divBdr>
        <w:top w:val="none" w:sz="0" w:space="0" w:color="auto"/>
        <w:left w:val="none" w:sz="0" w:space="0" w:color="auto"/>
        <w:bottom w:val="none" w:sz="0" w:space="0" w:color="auto"/>
        <w:right w:val="none" w:sz="0" w:space="0" w:color="auto"/>
      </w:divBdr>
    </w:div>
    <w:div w:id="1674989792">
      <w:bodyDiv w:val="1"/>
      <w:marLeft w:val="0"/>
      <w:marRight w:val="0"/>
      <w:marTop w:val="0"/>
      <w:marBottom w:val="0"/>
      <w:divBdr>
        <w:top w:val="none" w:sz="0" w:space="0" w:color="auto"/>
        <w:left w:val="none" w:sz="0" w:space="0" w:color="auto"/>
        <w:bottom w:val="none" w:sz="0" w:space="0" w:color="auto"/>
        <w:right w:val="none" w:sz="0" w:space="0" w:color="auto"/>
      </w:divBdr>
    </w:div>
    <w:div w:id="1675106974">
      <w:bodyDiv w:val="1"/>
      <w:marLeft w:val="0"/>
      <w:marRight w:val="0"/>
      <w:marTop w:val="0"/>
      <w:marBottom w:val="0"/>
      <w:divBdr>
        <w:top w:val="none" w:sz="0" w:space="0" w:color="auto"/>
        <w:left w:val="none" w:sz="0" w:space="0" w:color="auto"/>
        <w:bottom w:val="none" w:sz="0" w:space="0" w:color="auto"/>
        <w:right w:val="none" w:sz="0" w:space="0" w:color="auto"/>
      </w:divBdr>
    </w:div>
    <w:div w:id="1675647828">
      <w:bodyDiv w:val="1"/>
      <w:marLeft w:val="0"/>
      <w:marRight w:val="0"/>
      <w:marTop w:val="0"/>
      <w:marBottom w:val="0"/>
      <w:divBdr>
        <w:top w:val="none" w:sz="0" w:space="0" w:color="auto"/>
        <w:left w:val="none" w:sz="0" w:space="0" w:color="auto"/>
        <w:bottom w:val="none" w:sz="0" w:space="0" w:color="auto"/>
        <w:right w:val="none" w:sz="0" w:space="0" w:color="auto"/>
      </w:divBdr>
    </w:div>
    <w:div w:id="1682776542">
      <w:bodyDiv w:val="1"/>
      <w:marLeft w:val="0"/>
      <w:marRight w:val="0"/>
      <w:marTop w:val="0"/>
      <w:marBottom w:val="0"/>
      <w:divBdr>
        <w:top w:val="none" w:sz="0" w:space="0" w:color="auto"/>
        <w:left w:val="none" w:sz="0" w:space="0" w:color="auto"/>
        <w:bottom w:val="none" w:sz="0" w:space="0" w:color="auto"/>
        <w:right w:val="none" w:sz="0" w:space="0" w:color="auto"/>
      </w:divBdr>
    </w:div>
    <w:div w:id="1690326957">
      <w:bodyDiv w:val="1"/>
      <w:marLeft w:val="0"/>
      <w:marRight w:val="0"/>
      <w:marTop w:val="0"/>
      <w:marBottom w:val="0"/>
      <w:divBdr>
        <w:top w:val="none" w:sz="0" w:space="0" w:color="auto"/>
        <w:left w:val="none" w:sz="0" w:space="0" w:color="auto"/>
        <w:bottom w:val="none" w:sz="0" w:space="0" w:color="auto"/>
        <w:right w:val="none" w:sz="0" w:space="0" w:color="auto"/>
      </w:divBdr>
    </w:div>
    <w:div w:id="1690596148">
      <w:bodyDiv w:val="1"/>
      <w:marLeft w:val="0"/>
      <w:marRight w:val="0"/>
      <w:marTop w:val="0"/>
      <w:marBottom w:val="0"/>
      <w:divBdr>
        <w:top w:val="none" w:sz="0" w:space="0" w:color="auto"/>
        <w:left w:val="none" w:sz="0" w:space="0" w:color="auto"/>
        <w:bottom w:val="none" w:sz="0" w:space="0" w:color="auto"/>
        <w:right w:val="none" w:sz="0" w:space="0" w:color="auto"/>
      </w:divBdr>
    </w:div>
    <w:div w:id="1691956008">
      <w:bodyDiv w:val="1"/>
      <w:marLeft w:val="0"/>
      <w:marRight w:val="0"/>
      <w:marTop w:val="0"/>
      <w:marBottom w:val="0"/>
      <w:divBdr>
        <w:top w:val="none" w:sz="0" w:space="0" w:color="auto"/>
        <w:left w:val="none" w:sz="0" w:space="0" w:color="auto"/>
        <w:bottom w:val="none" w:sz="0" w:space="0" w:color="auto"/>
        <w:right w:val="none" w:sz="0" w:space="0" w:color="auto"/>
      </w:divBdr>
    </w:div>
    <w:div w:id="1692801610">
      <w:bodyDiv w:val="1"/>
      <w:marLeft w:val="0"/>
      <w:marRight w:val="0"/>
      <w:marTop w:val="0"/>
      <w:marBottom w:val="0"/>
      <w:divBdr>
        <w:top w:val="none" w:sz="0" w:space="0" w:color="auto"/>
        <w:left w:val="none" w:sz="0" w:space="0" w:color="auto"/>
        <w:bottom w:val="none" w:sz="0" w:space="0" w:color="auto"/>
        <w:right w:val="none" w:sz="0" w:space="0" w:color="auto"/>
      </w:divBdr>
    </w:div>
    <w:div w:id="1693651744">
      <w:bodyDiv w:val="1"/>
      <w:marLeft w:val="0"/>
      <w:marRight w:val="0"/>
      <w:marTop w:val="0"/>
      <w:marBottom w:val="0"/>
      <w:divBdr>
        <w:top w:val="none" w:sz="0" w:space="0" w:color="auto"/>
        <w:left w:val="none" w:sz="0" w:space="0" w:color="auto"/>
        <w:bottom w:val="none" w:sz="0" w:space="0" w:color="auto"/>
        <w:right w:val="none" w:sz="0" w:space="0" w:color="auto"/>
      </w:divBdr>
    </w:div>
    <w:div w:id="1695960529">
      <w:bodyDiv w:val="1"/>
      <w:marLeft w:val="0"/>
      <w:marRight w:val="0"/>
      <w:marTop w:val="0"/>
      <w:marBottom w:val="0"/>
      <w:divBdr>
        <w:top w:val="none" w:sz="0" w:space="0" w:color="auto"/>
        <w:left w:val="none" w:sz="0" w:space="0" w:color="auto"/>
        <w:bottom w:val="none" w:sz="0" w:space="0" w:color="auto"/>
        <w:right w:val="none" w:sz="0" w:space="0" w:color="auto"/>
      </w:divBdr>
    </w:div>
    <w:div w:id="1700159451">
      <w:bodyDiv w:val="1"/>
      <w:marLeft w:val="0"/>
      <w:marRight w:val="0"/>
      <w:marTop w:val="0"/>
      <w:marBottom w:val="0"/>
      <w:divBdr>
        <w:top w:val="none" w:sz="0" w:space="0" w:color="auto"/>
        <w:left w:val="none" w:sz="0" w:space="0" w:color="auto"/>
        <w:bottom w:val="none" w:sz="0" w:space="0" w:color="auto"/>
        <w:right w:val="none" w:sz="0" w:space="0" w:color="auto"/>
      </w:divBdr>
    </w:div>
    <w:div w:id="1702972331">
      <w:bodyDiv w:val="1"/>
      <w:marLeft w:val="0"/>
      <w:marRight w:val="0"/>
      <w:marTop w:val="0"/>
      <w:marBottom w:val="0"/>
      <w:divBdr>
        <w:top w:val="none" w:sz="0" w:space="0" w:color="auto"/>
        <w:left w:val="none" w:sz="0" w:space="0" w:color="auto"/>
        <w:bottom w:val="none" w:sz="0" w:space="0" w:color="auto"/>
        <w:right w:val="none" w:sz="0" w:space="0" w:color="auto"/>
      </w:divBdr>
    </w:div>
    <w:div w:id="1705404846">
      <w:bodyDiv w:val="1"/>
      <w:marLeft w:val="0"/>
      <w:marRight w:val="0"/>
      <w:marTop w:val="0"/>
      <w:marBottom w:val="0"/>
      <w:divBdr>
        <w:top w:val="none" w:sz="0" w:space="0" w:color="auto"/>
        <w:left w:val="none" w:sz="0" w:space="0" w:color="auto"/>
        <w:bottom w:val="none" w:sz="0" w:space="0" w:color="auto"/>
        <w:right w:val="none" w:sz="0" w:space="0" w:color="auto"/>
      </w:divBdr>
    </w:div>
    <w:div w:id="1705905228">
      <w:bodyDiv w:val="1"/>
      <w:marLeft w:val="0"/>
      <w:marRight w:val="0"/>
      <w:marTop w:val="0"/>
      <w:marBottom w:val="0"/>
      <w:divBdr>
        <w:top w:val="none" w:sz="0" w:space="0" w:color="auto"/>
        <w:left w:val="none" w:sz="0" w:space="0" w:color="auto"/>
        <w:bottom w:val="none" w:sz="0" w:space="0" w:color="auto"/>
        <w:right w:val="none" w:sz="0" w:space="0" w:color="auto"/>
      </w:divBdr>
    </w:div>
    <w:div w:id="1715352533">
      <w:bodyDiv w:val="1"/>
      <w:marLeft w:val="0"/>
      <w:marRight w:val="0"/>
      <w:marTop w:val="0"/>
      <w:marBottom w:val="0"/>
      <w:divBdr>
        <w:top w:val="none" w:sz="0" w:space="0" w:color="auto"/>
        <w:left w:val="none" w:sz="0" w:space="0" w:color="auto"/>
        <w:bottom w:val="none" w:sz="0" w:space="0" w:color="auto"/>
        <w:right w:val="none" w:sz="0" w:space="0" w:color="auto"/>
      </w:divBdr>
    </w:div>
    <w:div w:id="1717046172">
      <w:bodyDiv w:val="1"/>
      <w:marLeft w:val="0"/>
      <w:marRight w:val="0"/>
      <w:marTop w:val="0"/>
      <w:marBottom w:val="0"/>
      <w:divBdr>
        <w:top w:val="none" w:sz="0" w:space="0" w:color="auto"/>
        <w:left w:val="none" w:sz="0" w:space="0" w:color="auto"/>
        <w:bottom w:val="none" w:sz="0" w:space="0" w:color="auto"/>
        <w:right w:val="none" w:sz="0" w:space="0" w:color="auto"/>
      </w:divBdr>
    </w:div>
    <w:div w:id="1718314562">
      <w:bodyDiv w:val="1"/>
      <w:marLeft w:val="0"/>
      <w:marRight w:val="0"/>
      <w:marTop w:val="0"/>
      <w:marBottom w:val="0"/>
      <w:divBdr>
        <w:top w:val="none" w:sz="0" w:space="0" w:color="auto"/>
        <w:left w:val="none" w:sz="0" w:space="0" w:color="auto"/>
        <w:bottom w:val="none" w:sz="0" w:space="0" w:color="auto"/>
        <w:right w:val="none" w:sz="0" w:space="0" w:color="auto"/>
      </w:divBdr>
    </w:div>
    <w:div w:id="1720321507">
      <w:bodyDiv w:val="1"/>
      <w:marLeft w:val="0"/>
      <w:marRight w:val="0"/>
      <w:marTop w:val="0"/>
      <w:marBottom w:val="0"/>
      <w:divBdr>
        <w:top w:val="none" w:sz="0" w:space="0" w:color="auto"/>
        <w:left w:val="none" w:sz="0" w:space="0" w:color="auto"/>
        <w:bottom w:val="none" w:sz="0" w:space="0" w:color="auto"/>
        <w:right w:val="none" w:sz="0" w:space="0" w:color="auto"/>
      </w:divBdr>
    </w:div>
    <w:div w:id="1723745422">
      <w:bodyDiv w:val="1"/>
      <w:marLeft w:val="0"/>
      <w:marRight w:val="0"/>
      <w:marTop w:val="0"/>
      <w:marBottom w:val="0"/>
      <w:divBdr>
        <w:top w:val="none" w:sz="0" w:space="0" w:color="auto"/>
        <w:left w:val="none" w:sz="0" w:space="0" w:color="auto"/>
        <w:bottom w:val="none" w:sz="0" w:space="0" w:color="auto"/>
        <w:right w:val="none" w:sz="0" w:space="0" w:color="auto"/>
      </w:divBdr>
    </w:div>
    <w:div w:id="1727870268">
      <w:bodyDiv w:val="1"/>
      <w:marLeft w:val="0"/>
      <w:marRight w:val="0"/>
      <w:marTop w:val="0"/>
      <w:marBottom w:val="0"/>
      <w:divBdr>
        <w:top w:val="none" w:sz="0" w:space="0" w:color="auto"/>
        <w:left w:val="none" w:sz="0" w:space="0" w:color="auto"/>
        <w:bottom w:val="none" w:sz="0" w:space="0" w:color="auto"/>
        <w:right w:val="none" w:sz="0" w:space="0" w:color="auto"/>
      </w:divBdr>
    </w:div>
    <w:div w:id="1734809140">
      <w:bodyDiv w:val="1"/>
      <w:marLeft w:val="0"/>
      <w:marRight w:val="0"/>
      <w:marTop w:val="0"/>
      <w:marBottom w:val="0"/>
      <w:divBdr>
        <w:top w:val="none" w:sz="0" w:space="0" w:color="auto"/>
        <w:left w:val="none" w:sz="0" w:space="0" w:color="auto"/>
        <w:bottom w:val="none" w:sz="0" w:space="0" w:color="auto"/>
        <w:right w:val="none" w:sz="0" w:space="0" w:color="auto"/>
      </w:divBdr>
    </w:div>
    <w:div w:id="1735007707">
      <w:bodyDiv w:val="1"/>
      <w:marLeft w:val="0"/>
      <w:marRight w:val="0"/>
      <w:marTop w:val="0"/>
      <w:marBottom w:val="0"/>
      <w:divBdr>
        <w:top w:val="none" w:sz="0" w:space="0" w:color="auto"/>
        <w:left w:val="none" w:sz="0" w:space="0" w:color="auto"/>
        <w:bottom w:val="none" w:sz="0" w:space="0" w:color="auto"/>
        <w:right w:val="none" w:sz="0" w:space="0" w:color="auto"/>
      </w:divBdr>
    </w:div>
    <w:div w:id="1737391019">
      <w:bodyDiv w:val="1"/>
      <w:marLeft w:val="0"/>
      <w:marRight w:val="0"/>
      <w:marTop w:val="0"/>
      <w:marBottom w:val="0"/>
      <w:divBdr>
        <w:top w:val="none" w:sz="0" w:space="0" w:color="auto"/>
        <w:left w:val="none" w:sz="0" w:space="0" w:color="auto"/>
        <w:bottom w:val="none" w:sz="0" w:space="0" w:color="auto"/>
        <w:right w:val="none" w:sz="0" w:space="0" w:color="auto"/>
      </w:divBdr>
    </w:div>
    <w:div w:id="1737627327">
      <w:bodyDiv w:val="1"/>
      <w:marLeft w:val="0"/>
      <w:marRight w:val="0"/>
      <w:marTop w:val="0"/>
      <w:marBottom w:val="0"/>
      <w:divBdr>
        <w:top w:val="none" w:sz="0" w:space="0" w:color="auto"/>
        <w:left w:val="none" w:sz="0" w:space="0" w:color="auto"/>
        <w:bottom w:val="none" w:sz="0" w:space="0" w:color="auto"/>
        <w:right w:val="none" w:sz="0" w:space="0" w:color="auto"/>
      </w:divBdr>
    </w:div>
    <w:div w:id="1739401574">
      <w:bodyDiv w:val="1"/>
      <w:marLeft w:val="0"/>
      <w:marRight w:val="0"/>
      <w:marTop w:val="0"/>
      <w:marBottom w:val="0"/>
      <w:divBdr>
        <w:top w:val="none" w:sz="0" w:space="0" w:color="auto"/>
        <w:left w:val="none" w:sz="0" w:space="0" w:color="auto"/>
        <w:bottom w:val="none" w:sz="0" w:space="0" w:color="auto"/>
        <w:right w:val="none" w:sz="0" w:space="0" w:color="auto"/>
      </w:divBdr>
    </w:div>
    <w:div w:id="1739742849">
      <w:bodyDiv w:val="1"/>
      <w:marLeft w:val="0"/>
      <w:marRight w:val="0"/>
      <w:marTop w:val="0"/>
      <w:marBottom w:val="0"/>
      <w:divBdr>
        <w:top w:val="none" w:sz="0" w:space="0" w:color="auto"/>
        <w:left w:val="none" w:sz="0" w:space="0" w:color="auto"/>
        <w:bottom w:val="none" w:sz="0" w:space="0" w:color="auto"/>
        <w:right w:val="none" w:sz="0" w:space="0" w:color="auto"/>
      </w:divBdr>
    </w:div>
    <w:div w:id="1741560625">
      <w:bodyDiv w:val="1"/>
      <w:marLeft w:val="0"/>
      <w:marRight w:val="0"/>
      <w:marTop w:val="0"/>
      <w:marBottom w:val="0"/>
      <w:divBdr>
        <w:top w:val="none" w:sz="0" w:space="0" w:color="auto"/>
        <w:left w:val="none" w:sz="0" w:space="0" w:color="auto"/>
        <w:bottom w:val="none" w:sz="0" w:space="0" w:color="auto"/>
        <w:right w:val="none" w:sz="0" w:space="0" w:color="auto"/>
      </w:divBdr>
    </w:div>
    <w:div w:id="1744373795">
      <w:bodyDiv w:val="1"/>
      <w:marLeft w:val="0"/>
      <w:marRight w:val="0"/>
      <w:marTop w:val="0"/>
      <w:marBottom w:val="0"/>
      <w:divBdr>
        <w:top w:val="none" w:sz="0" w:space="0" w:color="auto"/>
        <w:left w:val="none" w:sz="0" w:space="0" w:color="auto"/>
        <w:bottom w:val="none" w:sz="0" w:space="0" w:color="auto"/>
        <w:right w:val="none" w:sz="0" w:space="0" w:color="auto"/>
      </w:divBdr>
    </w:div>
    <w:div w:id="1745100966">
      <w:bodyDiv w:val="1"/>
      <w:marLeft w:val="0"/>
      <w:marRight w:val="0"/>
      <w:marTop w:val="0"/>
      <w:marBottom w:val="0"/>
      <w:divBdr>
        <w:top w:val="none" w:sz="0" w:space="0" w:color="auto"/>
        <w:left w:val="none" w:sz="0" w:space="0" w:color="auto"/>
        <w:bottom w:val="none" w:sz="0" w:space="0" w:color="auto"/>
        <w:right w:val="none" w:sz="0" w:space="0" w:color="auto"/>
      </w:divBdr>
    </w:div>
    <w:div w:id="1745956139">
      <w:bodyDiv w:val="1"/>
      <w:marLeft w:val="0"/>
      <w:marRight w:val="0"/>
      <w:marTop w:val="0"/>
      <w:marBottom w:val="0"/>
      <w:divBdr>
        <w:top w:val="none" w:sz="0" w:space="0" w:color="auto"/>
        <w:left w:val="none" w:sz="0" w:space="0" w:color="auto"/>
        <w:bottom w:val="none" w:sz="0" w:space="0" w:color="auto"/>
        <w:right w:val="none" w:sz="0" w:space="0" w:color="auto"/>
      </w:divBdr>
    </w:div>
    <w:div w:id="1746881274">
      <w:bodyDiv w:val="1"/>
      <w:marLeft w:val="0"/>
      <w:marRight w:val="0"/>
      <w:marTop w:val="0"/>
      <w:marBottom w:val="0"/>
      <w:divBdr>
        <w:top w:val="none" w:sz="0" w:space="0" w:color="auto"/>
        <w:left w:val="none" w:sz="0" w:space="0" w:color="auto"/>
        <w:bottom w:val="none" w:sz="0" w:space="0" w:color="auto"/>
        <w:right w:val="none" w:sz="0" w:space="0" w:color="auto"/>
      </w:divBdr>
    </w:div>
    <w:div w:id="1752696413">
      <w:bodyDiv w:val="1"/>
      <w:marLeft w:val="0"/>
      <w:marRight w:val="0"/>
      <w:marTop w:val="0"/>
      <w:marBottom w:val="0"/>
      <w:divBdr>
        <w:top w:val="none" w:sz="0" w:space="0" w:color="auto"/>
        <w:left w:val="none" w:sz="0" w:space="0" w:color="auto"/>
        <w:bottom w:val="none" w:sz="0" w:space="0" w:color="auto"/>
        <w:right w:val="none" w:sz="0" w:space="0" w:color="auto"/>
      </w:divBdr>
      <w:divsChild>
        <w:div w:id="810488719">
          <w:marLeft w:val="0"/>
          <w:marRight w:val="0"/>
          <w:marTop w:val="0"/>
          <w:marBottom w:val="0"/>
          <w:divBdr>
            <w:top w:val="none" w:sz="0" w:space="0" w:color="auto"/>
            <w:left w:val="none" w:sz="0" w:space="0" w:color="auto"/>
            <w:bottom w:val="none" w:sz="0" w:space="0" w:color="auto"/>
            <w:right w:val="none" w:sz="0" w:space="0" w:color="auto"/>
          </w:divBdr>
          <w:divsChild>
            <w:div w:id="157811695">
              <w:marLeft w:val="0"/>
              <w:marRight w:val="0"/>
              <w:marTop w:val="0"/>
              <w:marBottom w:val="0"/>
              <w:divBdr>
                <w:top w:val="none" w:sz="0" w:space="0" w:color="auto"/>
                <w:left w:val="none" w:sz="0" w:space="0" w:color="auto"/>
                <w:bottom w:val="none" w:sz="0" w:space="0" w:color="auto"/>
                <w:right w:val="none" w:sz="0" w:space="0" w:color="auto"/>
              </w:divBdr>
            </w:div>
            <w:div w:id="172961915">
              <w:marLeft w:val="0"/>
              <w:marRight w:val="0"/>
              <w:marTop w:val="0"/>
              <w:marBottom w:val="0"/>
              <w:divBdr>
                <w:top w:val="none" w:sz="0" w:space="0" w:color="auto"/>
                <w:left w:val="none" w:sz="0" w:space="0" w:color="auto"/>
                <w:bottom w:val="none" w:sz="0" w:space="0" w:color="auto"/>
                <w:right w:val="none" w:sz="0" w:space="0" w:color="auto"/>
              </w:divBdr>
            </w:div>
            <w:div w:id="257181451">
              <w:marLeft w:val="0"/>
              <w:marRight w:val="0"/>
              <w:marTop w:val="0"/>
              <w:marBottom w:val="0"/>
              <w:divBdr>
                <w:top w:val="none" w:sz="0" w:space="0" w:color="auto"/>
                <w:left w:val="none" w:sz="0" w:space="0" w:color="auto"/>
                <w:bottom w:val="none" w:sz="0" w:space="0" w:color="auto"/>
                <w:right w:val="none" w:sz="0" w:space="0" w:color="auto"/>
              </w:divBdr>
            </w:div>
            <w:div w:id="277492114">
              <w:marLeft w:val="0"/>
              <w:marRight w:val="0"/>
              <w:marTop w:val="0"/>
              <w:marBottom w:val="0"/>
              <w:divBdr>
                <w:top w:val="none" w:sz="0" w:space="0" w:color="auto"/>
                <w:left w:val="none" w:sz="0" w:space="0" w:color="auto"/>
                <w:bottom w:val="none" w:sz="0" w:space="0" w:color="auto"/>
                <w:right w:val="none" w:sz="0" w:space="0" w:color="auto"/>
              </w:divBdr>
            </w:div>
            <w:div w:id="303972078">
              <w:marLeft w:val="0"/>
              <w:marRight w:val="0"/>
              <w:marTop w:val="0"/>
              <w:marBottom w:val="0"/>
              <w:divBdr>
                <w:top w:val="none" w:sz="0" w:space="0" w:color="auto"/>
                <w:left w:val="none" w:sz="0" w:space="0" w:color="auto"/>
                <w:bottom w:val="none" w:sz="0" w:space="0" w:color="auto"/>
                <w:right w:val="none" w:sz="0" w:space="0" w:color="auto"/>
              </w:divBdr>
            </w:div>
            <w:div w:id="335692076">
              <w:marLeft w:val="0"/>
              <w:marRight w:val="0"/>
              <w:marTop w:val="0"/>
              <w:marBottom w:val="0"/>
              <w:divBdr>
                <w:top w:val="none" w:sz="0" w:space="0" w:color="auto"/>
                <w:left w:val="none" w:sz="0" w:space="0" w:color="auto"/>
                <w:bottom w:val="none" w:sz="0" w:space="0" w:color="auto"/>
                <w:right w:val="none" w:sz="0" w:space="0" w:color="auto"/>
              </w:divBdr>
            </w:div>
            <w:div w:id="469177498">
              <w:marLeft w:val="0"/>
              <w:marRight w:val="0"/>
              <w:marTop w:val="0"/>
              <w:marBottom w:val="0"/>
              <w:divBdr>
                <w:top w:val="none" w:sz="0" w:space="0" w:color="auto"/>
                <w:left w:val="none" w:sz="0" w:space="0" w:color="auto"/>
                <w:bottom w:val="none" w:sz="0" w:space="0" w:color="auto"/>
                <w:right w:val="none" w:sz="0" w:space="0" w:color="auto"/>
              </w:divBdr>
            </w:div>
            <w:div w:id="529225336">
              <w:marLeft w:val="0"/>
              <w:marRight w:val="0"/>
              <w:marTop w:val="0"/>
              <w:marBottom w:val="0"/>
              <w:divBdr>
                <w:top w:val="none" w:sz="0" w:space="0" w:color="auto"/>
                <w:left w:val="none" w:sz="0" w:space="0" w:color="auto"/>
                <w:bottom w:val="none" w:sz="0" w:space="0" w:color="auto"/>
                <w:right w:val="none" w:sz="0" w:space="0" w:color="auto"/>
              </w:divBdr>
            </w:div>
            <w:div w:id="663163846">
              <w:marLeft w:val="0"/>
              <w:marRight w:val="0"/>
              <w:marTop w:val="0"/>
              <w:marBottom w:val="0"/>
              <w:divBdr>
                <w:top w:val="none" w:sz="0" w:space="0" w:color="auto"/>
                <w:left w:val="none" w:sz="0" w:space="0" w:color="auto"/>
                <w:bottom w:val="none" w:sz="0" w:space="0" w:color="auto"/>
                <w:right w:val="none" w:sz="0" w:space="0" w:color="auto"/>
              </w:divBdr>
            </w:div>
            <w:div w:id="673803683">
              <w:marLeft w:val="0"/>
              <w:marRight w:val="0"/>
              <w:marTop w:val="0"/>
              <w:marBottom w:val="0"/>
              <w:divBdr>
                <w:top w:val="none" w:sz="0" w:space="0" w:color="auto"/>
                <w:left w:val="none" w:sz="0" w:space="0" w:color="auto"/>
                <w:bottom w:val="none" w:sz="0" w:space="0" w:color="auto"/>
                <w:right w:val="none" w:sz="0" w:space="0" w:color="auto"/>
              </w:divBdr>
            </w:div>
            <w:div w:id="1070154206">
              <w:marLeft w:val="0"/>
              <w:marRight w:val="0"/>
              <w:marTop w:val="0"/>
              <w:marBottom w:val="0"/>
              <w:divBdr>
                <w:top w:val="none" w:sz="0" w:space="0" w:color="auto"/>
                <w:left w:val="none" w:sz="0" w:space="0" w:color="auto"/>
                <w:bottom w:val="none" w:sz="0" w:space="0" w:color="auto"/>
                <w:right w:val="none" w:sz="0" w:space="0" w:color="auto"/>
              </w:divBdr>
            </w:div>
            <w:div w:id="1105927263">
              <w:marLeft w:val="0"/>
              <w:marRight w:val="0"/>
              <w:marTop w:val="0"/>
              <w:marBottom w:val="0"/>
              <w:divBdr>
                <w:top w:val="none" w:sz="0" w:space="0" w:color="auto"/>
                <w:left w:val="none" w:sz="0" w:space="0" w:color="auto"/>
                <w:bottom w:val="none" w:sz="0" w:space="0" w:color="auto"/>
                <w:right w:val="none" w:sz="0" w:space="0" w:color="auto"/>
              </w:divBdr>
            </w:div>
            <w:div w:id="1276667956">
              <w:marLeft w:val="0"/>
              <w:marRight w:val="0"/>
              <w:marTop w:val="0"/>
              <w:marBottom w:val="0"/>
              <w:divBdr>
                <w:top w:val="none" w:sz="0" w:space="0" w:color="auto"/>
                <w:left w:val="none" w:sz="0" w:space="0" w:color="auto"/>
                <w:bottom w:val="none" w:sz="0" w:space="0" w:color="auto"/>
                <w:right w:val="none" w:sz="0" w:space="0" w:color="auto"/>
              </w:divBdr>
            </w:div>
            <w:div w:id="1293252310">
              <w:marLeft w:val="0"/>
              <w:marRight w:val="0"/>
              <w:marTop w:val="0"/>
              <w:marBottom w:val="0"/>
              <w:divBdr>
                <w:top w:val="none" w:sz="0" w:space="0" w:color="auto"/>
                <w:left w:val="none" w:sz="0" w:space="0" w:color="auto"/>
                <w:bottom w:val="none" w:sz="0" w:space="0" w:color="auto"/>
                <w:right w:val="none" w:sz="0" w:space="0" w:color="auto"/>
              </w:divBdr>
            </w:div>
            <w:div w:id="1295795235">
              <w:marLeft w:val="0"/>
              <w:marRight w:val="0"/>
              <w:marTop w:val="0"/>
              <w:marBottom w:val="0"/>
              <w:divBdr>
                <w:top w:val="none" w:sz="0" w:space="0" w:color="auto"/>
                <w:left w:val="none" w:sz="0" w:space="0" w:color="auto"/>
                <w:bottom w:val="none" w:sz="0" w:space="0" w:color="auto"/>
                <w:right w:val="none" w:sz="0" w:space="0" w:color="auto"/>
              </w:divBdr>
            </w:div>
            <w:div w:id="1375735562">
              <w:marLeft w:val="0"/>
              <w:marRight w:val="0"/>
              <w:marTop w:val="0"/>
              <w:marBottom w:val="0"/>
              <w:divBdr>
                <w:top w:val="none" w:sz="0" w:space="0" w:color="auto"/>
                <w:left w:val="none" w:sz="0" w:space="0" w:color="auto"/>
                <w:bottom w:val="none" w:sz="0" w:space="0" w:color="auto"/>
                <w:right w:val="none" w:sz="0" w:space="0" w:color="auto"/>
              </w:divBdr>
            </w:div>
            <w:div w:id="1376344866">
              <w:marLeft w:val="0"/>
              <w:marRight w:val="0"/>
              <w:marTop w:val="0"/>
              <w:marBottom w:val="0"/>
              <w:divBdr>
                <w:top w:val="none" w:sz="0" w:space="0" w:color="auto"/>
                <w:left w:val="none" w:sz="0" w:space="0" w:color="auto"/>
                <w:bottom w:val="none" w:sz="0" w:space="0" w:color="auto"/>
                <w:right w:val="none" w:sz="0" w:space="0" w:color="auto"/>
              </w:divBdr>
            </w:div>
            <w:div w:id="1388455464">
              <w:marLeft w:val="0"/>
              <w:marRight w:val="0"/>
              <w:marTop w:val="0"/>
              <w:marBottom w:val="0"/>
              <w:divBdr>
                <w:top w:val="none" w:sz="0" w:space="0" w:color="auto"/>
                <w:left w:val="none" w:sz="0" w:space="0" w:color="auto"/>
                <w:bottom w:val="none" w:sz="0" w:space="0" w:color="auto"/>
                <w:right w:val="none" w:sz="0" w:space="0" w:color="auto"/>
              </w:divBdr>
            </w:div>
            <w:div w:id="1605728025">
              <w:marLeft w:val="0"/>
              <w:marRight w:val="0"/>
              <w:marTop w:val="0"/>
              <w:marBottom w:val="0"/>
              <w:divBdr>
                <w:top w:val="none" w:sz="0" w:space="0" w:color="auto"/>
                <w:left w:val="none" w:sz="0" w:space="0" w:color="auto"/>
                <w:bottom w:val="none" w:sz="0" w:space="0" w:color="auto"/>
                <w:right w:val="none" w:sz="0" w:space="0" w:color="auto"/>
              </w:divBdr>
            </w:div>
            <w:div w:id="1736123303">
              <w:marLeft w:val="0"/>
              <w:marRight w:val="0"/>
              <w:marTop w:val="0"/>
              <w:marBottom w:val="0"/>
              <w:divBdr>
                <w:top w:val="none" w:sz="0" w:space="0" w:color="auto"/>
                <w:left w:val="none" w:sz="0" w:space="0" w:color="auto"/>
                <w:bottom w:val="none" w:sz="0" w:space="0" w:color="auto"/>
                <w:right w:val="none" w:sz="0" w:space="0" w:color="auto"/>
              </w:divBdr>
            </w:div>
            <w:div w:id="1807238755">
              <w:marLeft w:val="0"/>
              <w:marRight w:val="0"/>
              <w:marTop w:val="0"/>
              <w:marBottom w:val="0"/>
              <w:divBdr>
                <w:top w:val="none" w:sz="0" w:space="0" w:color="auto"/>
                <w:left w:val="none" w:sz="0" w:space="0" w:color="auto"/>
                <w:bottom w:val="none" w:sz="0" w:space="0" w:color="auto"/>
                <w:right w:val="none" w:sz="0" w:space="0" w:color="auto"/>
              </w:divBdr>
            </w:div>
            <w:div w:id="1845392154">
              <w:marLeft w:val="0"/>
              <w:marRight w:val="0"/>
              <w:marTop w:val="0"/>
              <w:marBottom w:val="0"/>
              <w:divBdr>
                <w:top w:val="none" w:sz="0" w:space="0" w:color="auto"/>
                <w:left w:val="none" w:sz="0" w:space="0" w:color="auto"/>
                <w:bottom w:val="none" w:sz="0" w:space="0" w:color="auto"/>
                <w:right w:val="none" w:sz="0" w:space="0" w:color="auto"/>
              </w:divBdr>
            </w:div>
            <w:div w:id="1992633847">
              <w:marLeft w:val="0"/>
              <w:marRight w:val="0"/>
              <w:marTop w:val="0"/>
              <w:marBottom w:val="0"/>
              <w:divBdr>
                <w:top w:val="none" w:sz="0" w:space="0" w:color="auto"/>
                <w:left w:val="none" w:sz="0" w:space="0" w:color="auto"/>
                <w:bottom w:val="none" w:sz="0" w:space="0" w:color="auto"/>
                <w:right w:val="none" w:sz="0" w:space="0" w:color="auto"/>
              </w:divBdr>
            </w:div>
            <w:div w:id="2007130370">
              <w:marLeft w:val="0"/>
              <w:marRight w:val="0"/>
              <w:marTop w:val="0"/>
              <w:marBottom w:val="0"/>
              <w:divBdr>
                <w:top w:val="none" w:sz="0" w:space="0" w:color="auto"/>
                <w:left w:val="none" w:sz="0" w:space="0" w:color="auto"/>
                <w:bottom w:val="none" w:sz="0" w:space="0" w:color="auto"/>
                <w:right w:val="none" w:sz="0" w:space="0" w:color="auto"/>
              </w:divBdr>
            </w:div>
            <w:div w:id="2023975310">
              <w:marLeft w:val="0"/>
              <w:marRight w:val="0"/>
              <w:marTop w:val="0"/>
              <w:marBottom w:val="0"/>
              <w:divBdr>
                <w:top w:val="none" w:sz="0" w:space="0" w:color="auto"/>
                <w:left w:val="none" w:sz="0" w:space="0" w:color="auto"/>
                <w:bottom w:val="none" w:sz="0" w:space="0" w:color="auto"/>
                <w:right w:val="none" w:sz="0" w:space="0" w:color="auto"/>
              </w:divBdr>
            </w:div>
            <w:div w:id="2137987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970867">
      <w:bodyDiv w:val="1"/>
      <w:marLeft w:val="0"/>
      <w:marRight w:val="0"/>
      <w:marTop w:val="0"/>
      <w:marBottom w:val="0"/>
      <w:divBdr>
        <w:top w:val="none" w:sz="0" w:space="0" w:color="auto"/>
        <w:left w:val="none" w:sz="0" w:space="0" w:color="auto"/>
        <w:bottom w:val="none" w:sz="0" w:space="0" w:color="auto"/>
        <w:right w:val="none" w:sz="0" w:space="0" w:color="auto"/>
      </w:divBdr>
    </w:div>
    <w:div w:id="1757479646">
      <w:bodyDiv w:val="1"/>
      <w:marLeft w:val="0"/>
      <w:marRight w:val="0"/>
      <w:marTop w:val="0"/>
      <w:marBottom w:val="0"/>
      <w:divBdr>
        <w:top w:val="none" w:sz="0" w:space="0" w:color="auto"/>
        <w:left w:val="none" w:sz="0" w:space="0" w:color="auto"/>
        <w:bottom w:val="none" w:sz="0" w:space="0" w:color="auto"/>
        <w:right w:val="none" w:sz="0" w:space="0" w:color="auto"/>
      </w:divBdr>
    </w:div>
    <w:div w:id="1760365026">
      <w:bodyDiv w:val="1"/>
      <w:marLeft w:val="0"/>
      <w:marRight w:val="0"/>
      <w:marTop w:val="0"/>
      <w:marBottom w:val="0"/>
      <w:divBdr>
        <w:top w:val="none" w:sz="0" w:space="0" w:color="auto"/>
        <w:left w:val="none" w:sz="0" w:space="0" w:color="auto"/>
        <w:bottom w:val="none" w:sz="0" w:space="0" w:color="auto"/>
        <w:right w:val="none" w:sz="0" w:space="0" w:color="auto"/>
      </w:divBdr>
    </w:div>
    <w:div w:id="1760371119">
      <w:bodyDiv w:val="1"/>
      <w:marLeft w:val="0"/>
      <w:marRight w:val="0"/>
      <w:marTop w:val="0"/>
      <w:marBottom w:val="0"/>
      <w:divBdr>
        <w:top w:val="none" w:sz="0" w:space="0" w:color="auto"/>
        <w:left w:val="none" w:sz="0" w:space="0" w:color="auto"/>
        <w:bottom w:val="none" w:sz="0" w:space="0" w:color="auto"/>
        <w:right w:val="none" w:sz="0" w:space="0" w:color="auto"/>
      </w:divBdr>
    </w:div>
    <w:div w:id="1761100737">
      <w:bodyDiv w:val="1"/>
      <w:marLeft w:val="0"/>
      <w:marRight w:val="0"/>
      <w:marTop w:val="0"/>
      <w:marBottom w:val="0"/>
      <w:divBdr>
        <w:top w:val="none" w:sz="0" w:space="0" w:color="auto"/>
        <w:left w:val="none" w:sz="0" w:space="0" w:color="auto"/>
        <w:bottom w:val="none" w:sz="0" w:space="0" w:color="auto"/>
        <w:right w:val="none" w:sz="0" w:space="0" w:color="auto"/>
      </w:divBdr>
    </w:div>
    <w:div w:id="1761487271">
      <w:bodyDiv w:val="1"/>
      <w:marLeft w:val="0"/>
      <w:marRight w:val="0"/>
      <w:marTop w:val="0"/>
      <w:marBottom w:val="0"/>
      <w:divBdr>
        <w:top w:val="none" w:sz="0" w:space="0" w:color="auto"/>
        <w:left w:val="none" w:sz="0" w:space="0" w:color="auto"/>
        <w:bottom w:val="none" w:sz="0" w:space="0" w:color="auto"/>
        <w:right w:val="none" w:sz="0" w:space="0" w:color="auto"/>
      </w:divBdr>
    </w:div>
    <w:div w:id="1761636956">
      <w:bodyDiv w:val="1"/>
      <w:marLeft w:val="0"/>
      <w:marRight w:val="0"/>
      <w:marTop w:val="0"/>
      <w:marBottom w:val="0"/>
      <w:divBdr>
        <w:top w:val="none" w:sz="0" w:space="0" w:color="auto"/>
        <w:left w:val="none" w:sz="0" w:space="0" w:color="auto"/>
        <w:bottom w:val="none" w:sz="0" w:space="0" w:color="auto"/>
        <w:right w:val="none" w:sz="0" w:space="0" w:color="auto"/>
      </w:divBdr>
    </w:div>
    <w:div w:id="1762986916">
      <w:bodyDiv w:val="1"/>
      <w:marLeft w:val="0"/>
      <w:marRight w:val="0"/>
      <w:marTop w:val="0"/>
      <w:marBottom w:val="0"/>
      <w:divBdr>
        <w:top w:val="none" w:sz="0" w:space="0" w:color="auto"/>
        <w:left w:val="none" w:sz="0" w:space="0" w:color="auto"/>
        <w:bottom w:val="none" w:sz="0" w:space="0" w:color="auto"/>
        <w:right w:val="none" w:sz="0" w:space="0" w:color="auto"/>
      </w:divBdr>
    </w:div>
    <w:div w:id="1763526808">
      <w:bodyDiv w:val="1"/>
      <w:marLeft w:val="0"/>
      <w:marRight w:val="0"/>
      <w:marTop w:val="0"/>
      <w:marBottom w:val="0"/>
      <w:divBdr>
        <w:top w:val="none" w:sz="0" w:space="0" w:color="auto"/>
        <w:left w:val="none" w:sz="0" w:space="0" w:color="auto"/>
        <w:bottom w:val="none" w:sz="0" w:space="0" w:color="auto"/>
        <w:right w:val="none" w:sz="0" w:space="0" w:color="auto"/>
      </w:divBdr>
    </w:div>
    <w:div w:id="1765226943">
      <w:bodyDiv w:val="1"/>
      <w:marLeft w:val="0"/>
      <w:marRight w:val="0"/>
      <w:marTop w:val="0"/>
      <w:marBottom w:val="0"/>
      <w:divBdr>
        <w:top w:val="none" w:sz="0" w:space="0" w:color="auto"/>
        <w:left w:val="none" w:sz="0" w:space="0" w:color="auto"/>
        <w:bottom w:val="none" w:sz="0" w:space="0" w:color="auto"/>
        <w:right w:val="none" w:sz="0" w:space="0" w:color="auto"/>
      </w:divBdr>
    </w:div>
    <w:div w:id="1774085064">
      <w:bodyDiv w:val="1"/>
      <w:marLeft w:val="0"/>
      <w:marRight w:val="0"/>
      <w:marTop w:val="0"/>
      <w:marBottom w:val="0"/>
      <w:divBdr>
        <w:top w:val="none" w:sz="0" w:space="0" w:color="auto"/>
        <w:left w:val="none" w:sz="0" w:space="0" w:color="auto"/>
        <w:bottom w:val="none" w:sz="0" w:space="0" w:color="auto"/>
        <w:right w:val="none" w:sz="0" w:space="0" w:color="auto"/>
      </w:divBdr>
    </w:div>
    <w:div w:id="1777288271">
      <w:bodyDiv w:val="1"/>
      <w:marLeft w:val="0"/>
      <w:marRight w:val="0"/>
      <w:marTop w:val="0"/>
      <w:marBottom w:val="0"/>
      <w:divBdr>
        <w:top w:val="none" w:sz="0" w:space="0" w:color="auto"/>
        <w:left w:val="none" w:sz="0" w:space="0" w:color="auto"/>
        <w:bottom w:val="none" w:sz="0" w:space="0" w:color="auto"/>
        <w:right w:val="none" w:sz="0" w:space="0" w:color="auto"/>
      </w:divBdr>
    </w:div>
    <w:div w:id="1782728174">
      <w:bodyDiv w:val="1"/>
      <w:marLeft w:val="0"/>
      <w:marRight w:val="0"/>
      <w:marTop w:val="0"/>
      <w:marBottom w:val="0"/>
      <w:divBdr>
        <w:top w:val="none" w:sz="0" w:space="0" w:color="auto"/>
        <w:left w:val="none" w:sz="0" w:space="0" w:color="auto"/>
        <w:bottom w:val="none" w:sz="0" w:space="0" w:color="auto"/>
        <w:right w:val="none" w:sz="0" w:space="0" w:color="auto"/>
      </w:divBdr>
    </w:div>
    <w:div w:id="1784155540">
      <w:bodyDiv w:val="1"/>
      <w:marLeft w:val="0"/>
      <w:marRight w:val="0"/>
      <w:marTop w:val="0"/>
      <w:marBottom w:val="0"/>
      <w:divBdr>
        <w:top w:val="none" w:sz="0" w:space="0" w:color="auto"/>
        <w:left w:val="none" w:sz="0" w:space="0" w:color="auto"/>
        <w:bottom w:val="none" w:sz="0" w:space="0" w:color="auto"/>
        <w:right w:val="none" w:sz="0" w:space="0" w:color="auto"/>
      </w:divBdr>
    </w:div>
    <w:div w:id="1785230446">
      <w:bodyDiv w:val="1"/>
      <w:marLeft w:val="0"/>
      <w:marRight w:val="0"/>
      <w:marTop w:val="0"/>
      <w:marBottom w:val="0"/>
      <w:divBdr>
        <w:top w:val="none" w:sz="0" w:space="0" w:color="auto"/>
        <w:left w:val="none" w:sz="0" w:space="0" w:color="auto"/>
        <w:bottom w:val="none" w:sz="0" w:space="0" w:color="auto"/>
        <w:right w:val="none" w:sz="0" w:space="0" w:color="auto"/>
      </w:divBdr>
    </w:div>
    <w:div w:id="1789229259">
      <w:bodyDiv w:val="1"/>
      <w:marLeft w:val="0"/>
      <w:marRight w:val="0"/>
      <w:marTop w:val="0"/>
      <w:marBottom w:val="0"/>
      <w:divBdr>
        <w:top w:val="none" w:sz="0" w:space="0" w:color="auto"/>
        <w:left w:val="none" w:sz="0" w:space="0" w:color="auto"/>
        <w:bottom w:val="none" w:sz="0" w:space="0" w:color="auto"/>
        <w:right w:val="none" w:sz="0" w:space="0" w:color="auto"/>
      </w:divBdr>
    </w:div>
    <w:div w:id="1789856364">
      <w:bodyDiv w:val="1"/>
      <w:marLeft w:val="0"/>
      <w:marRight w:val="0"/>
      <w:marTop w:val="0"/>
      <w:marBottom w:val="0"/>
      <w:divBdr>
        <w:top w:val="none" w:sz="0" w:space="0" w:color="auto"/>
        <w:left w:val="none" w:sz="0" w:space="0" w:color="auto"/>
        <w:bottom w:val="none" w:sz="0" w:space="0" w:color="auto"/>
        <w:right w:val="none" w:sz="0" w:space="0" w:color="auto"/>
      </w:divBdr>
    </w:div>
    <w:div w:id="1789928137">
      <w:bodyDiv w:val="1"/>
      <w:marLeft w:val="0"/>
      <w:marRight w:val="0"/>
      <w:marTop w:val="0"/>
      <w:marBottom w:val="0"/>
      <w:divBdr>
        <w:top w:val="none" w:sz="0" w:space="0" w:color="auto"/>
        <w:left w:val="none" w:sz="0" w:space="0" w:color="auto"/>
        <w:bottom w:val="none" w:sz="0" w:space="0" w:color="auto"/>
        <w:right w:val="none" w:sz="0" w:space="0" w:color="auto"/>
      </w:divBdr>
    </w:div>
    <w:div w:id="1790539966">
      <w:bodyDiv w:val="1"/>
      <w:marLeft w:val="0"/>
      <w:marRight w:val="0"/>
      <w:marTop w:val="0"/>
      <w:marBottom w:val="0"/>
      <w:divBdr>
        <w:top w:val="none" w:sz="0" w:space="0" w:color="auto"/>
        <w:left w:val="none" w:sz="0" w:space="0" w:color="auto"/>
        <w:bottom w:val="none" w:sz="0" w:space="0" w:color="auto"/>
        <w:right w:val="none" w:sz="0" w:space="0" w:color="auto"/>
      </w:divBdr>
    </w:div>
    <w:div w:id="1790856074">
      <w:bodyDiv w:val="1"/>
      <w:marLeft w:val="0"/>
      <w:marRight w:val="0"/>
      <w:marTop w:val="0"/>
      <w:marBottom w:val="0"/>
      <w:divBdr>
        <w:top w:val="none" w:sz="0" w:space="0" w:color="auto"/>
        <w:left w:val="none" w:sz="0" w:space="0" w:color="auto"/>
        <w:bottom w:val="none" w:sz="0" w:space="0" w:color="auto"/>
        <w:right w:val="none" w:sz="0" w:space="0" w:color="auto"/>
      </w:divBdr>
    </w:div>
    <w:div w:id="1790934706">
      <w:bodyDiv w:val="1"/>
      <w:marLeft w:val="0"/>
      <w:marRight w:val="0"/>
      <w:marTop w:val="0"/>
      <w:marBottom w:val="0"/>
      <w:divBdr>
        <w:top w:val="none" w:sz="0" w:space="0" w:color="auto"/>
        <w:left w:val="none" w:sz="0" w:space="0" w:color="auto"/>
        <w:bottom w:val="none" w:sz="0" w:space="0" w:color="auto"/>
        <w:right w:val="none" w:sz="0" w:space="0" w:color="auto"/>
      </w:divBdr>
    </w:div>
    <w:div w:id="1792942485">
      <w:bodyDiv w:val="1"/>
      <w:marLeft w:val="0"/>
      <w:marRight w:val="0"/>
      <w:marTop w:val="0"/>
      <w:marBottom w:val="0"/>
      <w:divBdr>
        <w:top w:val="none" w:sz="0" w:space="0" w:color="auto"/>
        <w:left w:val="none" w:sz="0" w:space="0" w:color="auto"/>
        <w:bottom w:val="none" w:sz="0" w:space="0" w:color="auto"/>
        <w:right w:val="none" w:sz="0" w:space="0" w:color="auto"/>
      </w:divBdr>
    </w:div>
    <w:div w:id="1799253256">
      <w:bodyDiv w:val="1"/>
      <w:marLeft w:val="0"/>
      <w:marRight w:val="0"/>
      <w:marTop w:val="0"/>
      <w:marBottom w:val="0"/>
      <w:divBdr>
        <w:top w:val="none" w:sz="0" w:space="0" w:color="auto"/>
        <w:left w:val="none" w:sz="0" w:space="0" w:color="auto"/>
        <w:bottom w:val="none" w:sz="0" w:space="0" w:color="auto"/>
        <w:right w:val="none" w:sz="0" w:space="0" w:color="auto"/>
      </w:divBdr>
    </w:div>
    <w:div w:id="1799642908">
      <w:bodyDiv w:val="1"/>
      <w:marLeft w:val="0"/>
      <w:marRight w:val="0"/>
      <w:marTop w:val="0"/>
      <w:marBottom w:val="0"/>
      <w:divBdr>
        <w:top w:val="none" w:sz="0" w:space="0" w:color="auto"/>
        <w:left w:val="none" w:sz="0" w:space="0" w:color="auto"/>
        <w:bottom w:val="none" w:sz="0" w:space="0" w:color="auto"/>
        <w:right w:val="none" w:sz="0" w:space="0" w:color="auto"/>
      </w:divBdr>
    </w:div>
    <w:div w:id="1806777952">
      <w:bodyDiv w:val="1"/>
      <w:marLeft w:val="0"/>
      <w:marRight w:val="0"/>
      <w:marTop w:val="0"/>
      <w:marBottom w:val="0"/>
      <w:divBdr>
        <w:top w:val="none" w:sz="0" w:space="0" w:color="auto"/>
        <w:left w:val="none" w:sz="0" w:space="0" w:color="auto"/>
        <w:bottom w:val="none" w:sz="0" w:space="0" w:color="auto"/>
        <w:right w:val="none" w:sz="0" w:space="0" w:color="auto"/>
      </w:divBdr>
    </w:div>
    <w:div w:id="1808204198">
      <w:bodyDiv w:val="1"/>
      <w:marLeft w:val="0"/>
      <w:marRight w:val="0"/>
      <w:marTop w:val="0"/>
      <w:marBottom w:val="0"/>
      <w:divBdr>
        <w:top w:val="none" w:sz="0" w:space="0" w:color="auto"/>
        <w:left w:val="none" w:sz="0" w:space="0" w:color="auto"/>
        <w:bottom w:val="none" w:sz="0" w:space="0" w:color="auto"/>
        <w:right w:val="none" w:sz="0" w:space="0" w:color="auto"/>
      </w:divBdr>
    </w:div>
    <w:div w:id="1813208012">
      <w:bodyDiv w:val="1"/>
      <w:marLeft w:val="0"/>
      <w:marRight w:val="0"/>
      <w:marTop w:val="0"/>
      <w:marBottom w:val="0"/>
      <w:divBdr>
        <w:top w:val="none" w:sz="0" w:space="0" w:color="auto"/>
        <w:left w:val="none" w:sz="0" w:space="0" w:color="auto"/>
        <w:bottom w:val="none" w:sz="0" w:space="0" w:color="auto"/>
        <w:right w:val="none" w:sz="0" w:space="0" w:color="auto"/>
      </w:divBdr>
    </w:div>
    <w:div w:id="1816216913">
      <w:bodyDiv w:val="1"/>
      <w:marLeft w:val="0"/>
      <w:marRight w:val="0"/>
      <w:marTop w:val="0"/>
      <w:marBottom w:val="0"/>
      <w:divBdr>
        <w:top w:val="none" w:sz="0" w:space="0" w:color="auto"/>
        <w:left w:val="none" w:sz="0" w:space="0" w:color="auto"/>
        <w:bottom w:val="none" w:sz="0" w:space="0" w:color="auto"/>
        <w:right w:val="none" w:sz="0" w:space="0" w:color="auto"/>
      </w:divBdr>
    </w:div>
    <w:div w:id="1819489282">
      <w:bodyDiv w:val="1"/>
      <w:marLeft w:val="0"/>
      <w:marRight w:val="0"/>
      <w:marTop w:val="0"/>
      <w:marBottom w:val="0"/>
      <w:divBdr>
        <w:top w:val="none" w:sz="0" w:space="0" w:color="auto"/>
        <w:left w:val="none" w:sz="0" w:space="0" w:color="auto"/>
        <w:bottom w:val="none" w:sz="0" w:space="0" w:color="auto"/>
        <w:right w:val="none" w:sz="0" w:space="0" w:color="auto"/>
      </w:divBdr>
    </w:div>
    <w:div w:id="1822118460">
      <w:bodyDiv w:val="1"/>
      <w:marLeft w:val="0"/>
      <w:marRight w:val="0"/>
      <w:marTop w:val="0"/>
      <w:marBottom w:val="0"/>
      <w:divBdr>
        <w:top w:val="none" w:sz="0" w:space="0" w:color="auto"/>
        <w:left w:val="none" w:sz="0" w:space="0" w:color="auto"/>
        <w:bottom w:val="none" w:sz="0" w:space="0" w:color="auto"/>
        <w:right w:val="none" w:sz="0" w:space="0" w:color="auto"/>
      </w:divBdr>
    </w:div>
    <w:div w:id="1827433756">
      <w:bodyDiv w:val="1"/>
      <w:marLeft w:val="0"/>
      <w:marRight w:val="0"/>
      <w:marTop w:val="0"/>
      <w:marBottom w:val="0"/>
      <w:divBdr>
        <w:top w:val="none" w:sz="0" w:space="0" w:color="auto"/>
        <w:left w:val="none" w:sz="0" w:space="0" w:color="auto"/>
        <w:bottom w:val="none" w:sz="0" w:space="0" w:color="auto"/>
        <w:right w:val="none" w:sz="0" w:space="0" w:color="auto"/>
      </w:divBdr>
    </w:div>
    <w:div w:id="1827739682">
      <w:bodyDiv w:val="1"/>
      <w:marLeft w:val="0"/>
      <w:marRight w:val="0"/>
      <w:marTop w:val="0"/>
      <w:marBottom w:val="0"/>
      <w:divBdr>
        <w:top w:val="none" w:sz="0" w:space="0" w:color="auto"/>
        <w:left w:val="none" w:sz="0" w:space="0" w:color="auto"/>
        <w:bottom w:val="none" w:sz="0" w:space="0" w:color="auto"/>
        <w:right w:val="none" w:sz="0" w:space="0" w:color="auto"/>
      </w:divBdr>
    </w:div>
    <w:div w:id="1829203602">
      <w:bodyDiv w:val="1"/>
      <w:marLeft w:val="0"/>
      <w:marRight w:val="0"/>
      <w:marTop w:val="0"/>
      <w:marBottom w:val="0"/>
      <w:divBdr>
        <w:top w:val="none" w:sz="0" w:space="0" w:color="auto"/>
        <w:left w:val="none" w:sz="0" w:space="0" w:color="auto"/>
        <w:bottom w:val="none" w:sz="0" w:space="0" w:color="auto"/>
        <w:right w:val="none" w:sz="0" w:space="0" w:color="auto"/>
      </w:divBdr>
    </w:div>
    <w:div w:id="1832062379">
      <w:bodyDiv w:val="1"/>
      <w:marLeft w:val="0"/>
      <w:marRight w:val="0"/>
      <w:marTop w:val="0"/>
      <w:marBottom w:val="0"/>
      <w:divBdr>
        <w:top w:val="none" w:sz="0" w:space="0" w:color="auto"/>
        <w:left w:val="none" w:sz="0" w:space="0" w:color="auto"/>
        <w:bottom w:val="none" w:sz="0" w:space="0" w:color="auto"/>
        <w:right w:val="none" w:sz="0" w:space="0" w:color="auto"/>
      </w:divBdr>
    </w:div>
    <w:div w:id="1832672570">
      <w:bodyDiv w:val="1"/>
      <w:marLeft w:val="0"/>
      <w:marRight w:val="0"/>
      <w:marTop w:val="0"/>
      <w:marBottom w:val="0"/>
      <w:divBdr>
        <w:top w:val="none" w:sz="0" w:space="0" w:color="auto"/>
        <w:left w:val="none" w:sz="0" w:space="0" w:color="auto"/>
        <w:bottom w:val="none" w:sz="0" w:space="0" w:color="auto"/>
        <w:right w:val="none" w:sz="0" w:space="0" w:color="auto"/>
      </w:divBdr>
    </w:div>
    <w:div w:id="1832983759">
      <w:bodyDiv w:val="1"/>
      <w:marLeft w:val="0"/>
      <w:marRight w:val="0"/>
      <w:marTop w:val="0"/>
      <w:marBottom w:val="0"/>
      <w:divBdr>
        <w:top w:val="none" w:sz="0" w:space="0" w:color="auto"/>
        <w:left w:val="none" w:sz="0" w:space="0" w:color="auto"/>
        <w:bottom w:val="none" w:sz="0" w:space="0" w:color="auto"/>
        <w:right w:val="none" w:sz="0" w:space="0" w:color="auto"/>
      </w:divBdr>
    </w:div>
    <w:div w:id="1833373850">
      <w:bodyDiv w:val="1"/>
      <w:marLeft w:val="0"/>
      <w:marRight w:val="0"/>
      <w:marTop w:val="0"/>
      <w:marBottom w:val="0"/>
      <w:divBdr>
        <w:top w:val="none" w:sz="0" w:space="0" w:color="auto"/>
        <w:left w:val="none" w:sz="0" w:space="0" w:color="auto"/>
        <w:bottom w:val="none" w:sz="0" w:space="0" w:color="auto"/>
        <w:right w:val="none" w:sz="0" w:space="0" w:color="auto"/>
      </w:divBdr>
    </w:div>
    <w:div w:id="1837912399">
      <w:bodyDiv w:val="1"/>
      <w:marLeft w:val="0"/>
      <w:marRight w:val="0"/>
      <w:marTop w:val="0"/>
      <w:marBottom w:val="0"/>
      <w:divBdr>
        <w:top w:val="none" w:sz="0" w:space="0" w:color="auto"/>
        <w:left w:val="none" w:sz="0" w:space="0" w:color="auto"/>
        <w:bottom w:val="none" w:sz="0" w:space="0" w:color="auto"/>
        <w:right w:val="none" w:sz="0" w:space="0" w:color="auto"/>
      </w:divBdr>
    </w:div>
    <w:div w:id="1839224083">
      <w:bodyDiv w:val="1"/>
      <w:marLeft w:val="0"/>
      <w:marRight w:val="0"/>
      <w:marTop w:val="0"/>
      <w:marBottom w:val="0"/>
      <w:divBdr>
        <w:top w:val="none" w:sz="0" w:space="0" w:color="auto"/>
        <w:left w:val="none" w:sz="0" w:space="0" w:color="auto"/>
        <w:bottom w:val="none" w:sz="0" w:space="0" w:color="auto"/>
        <w:right w:val="none" w:sz="0" w:space="0" w:color="auto"/>
      </w:divBdr>
    </w:div>
    <w:div w:id="1840340768">
      <w:bodyDiv w:val="1"/>
      <w:marLeft w:val="0"/>
      <w:marRight w:val="0"/>
      <w:marTop w:val="0"/>
      <w:marBottom w:val="0"/>
      <w:divBdr>
        <w:top w:val="none" w:sz="0" w:space="0" w:color="auto"/>
        <w:left w:val="none" w:sz="0" w:space="0" w:color="auto"/>
        <w:bottom w:val="none" w:sz="0" w:space="0" w:color="auto"/>
        <w:right w:val="none" w:sz="0" w:space="0" w:color="auto"/>
      </w:divBdr>
    </w:div>
    <w:div w:id="1840732107">
      <w:bodyDiv w:val="1"/>
      <w:marLeft w:val="0"/>
      <w:marRight w:val="0"/>
      <w:marTop w:val="0"/>
      <w:marBottom w:val="0"/>
      <w:divBdr>
        <w:top w:val="none" w:sz="0" w:space="0" w:color="auto"/>
        <w:left w:val="none" w:sz="0" w:space="0" w:color="auto"/>
        <w:bottom w:val="none" w:sz="0" w:space="0" w:color="auto"/>
        <w:right w:val="none" w:sz="0" w:space="0" w:color="auto"/>
      </w:divBdr>
    </w:div>
    <w:div w:id="1842885532">
      <w:bodyDiv w:val="1"/>
      <w:marLeft w:val="0"/>
      <w:marRight w:val="0"/>
      <w:marTop w:val="0"/>
      <w:marBottom w:val="0"/>
      <w:divBdr>
        <w:top w:val="none" w:sz="0" w:space="0" w:color="auto"/>
        <w:left w:val="none" w:sz="0" w:space="0" w:color="auto"/>
        <w:bottom w:val="none" w:sz="0" w:space="0" w:color="auto"/>
        <w:right w:val="none" w:sz="0" w:space="0" w:color="auto"/>
      </w:divBdr>
    </w:div>
    <w:div w:id="1844935562">
      <w:bodyDiv w:val="1"/>
      <w:marLeft w:val="0"/>
      <w:marRight w:val="0"/>
      <w:marTop w:val="0"/>
      <w:marBottom w:val="0"/>
      <w:divBdr>
        <w:top w:val="none" w:sz="0" w:space="0" w:color="auto"/>
        <w:left w:val="none" w:sz="0" w:space="0" w:color="auto"/>
        <w:bottom w:val="none" w:sz="0" w:space="0" w:color="auto"/>
        <w:right w:val="none" w:sz="0" w:space="0" w:color="auto"/>
      </w:divBdr>
    </w:div>
    <w:div w:id="1851093312">
      <w:bodyDiv w:val="1"/>
      <w:marLeft w:val="0"/>
      <w:marRight w:val="0"/>
      <w:marTop w:val="0"/>
      <w:marBottom w:val="0"/>
      <w:divBdr>
        <w:top w:val="none" w:sz="0" w:space="0" w:color="auto"/>
        <w:left w:val="none" w:sz="0" w:space="0" w:color="auto"/>
        <w:bottom w:val="none" w:sz="0" w:space="0" w:color="auto"/>
        <w:right w:val="none" w:sz="0" w:space="0" w:color="auto"/>
      </w:divBdr>
    </w:div>
    <w:div w:id="1857230633">
      <w:bodyDiv w:val="1"/>
      <w:marLeft w:val="0"/>
      <w:marRight w:val="0"/>
      <w:marTop w:val="0"/>
      <w:marBottom w:val="0"/>
      <w:divBdr>
        <w:top w:val="none" w:sz="0" w:space="0" w:color="auto"/>
        <w:left w:val="none" w:sz="0" w:space="0" w:color="auto"/>
        <w:bottom w:val="none" w:sz="0" w:space="0" w:color="auto"/>
        <w:right w:val="none" w:sz="0" w:space="0" w:color="auto"/>
      </w:divBdr>
    </w:div>
    <w:div w:id="1858040311">
      <w:bodyDiv w:val="1"/>
      <w:marLeft w:val="0"/>
      <w:marRight w:val="0"/>
      <w:marTop w:val="0"/>
      <w:marBottom w:val="0"/>
      <w:divBdr>
        <w:top w:val="none" w:sz="0" w:space="0" w:color="auto"/>
        <w:left w:val="none" w:sz="0" w:space="0" w:color="auto"/>
        <w:bottom w:val="none" w:sz="0" w:space="0" w:color="auto"/>
        <w:right w:val="none" w:sz="0" w:space="0" w:color="auto"/>
      </w:divBdr>
    </w:div>
    <w:div w:id="1860318072">
      <w:bodyDiv w:val="1"/>
      <w:marLeft w:val="0"/>
      <w:marRight w:val="0"/>
      <w:marTop w:val="0"/>
      <w:marBottom w:val="0"/>
      <w:divBdr>
        <w:top w:val="none" w:sz="0" w:space="0" w:color="auto"/>
        <w:left w:val="none" w:sz="0" w:space="0" w:color="auto"/>
        <w:bottom w:val="none" w:sz="0" w:space="0" w:color="auto"/>
        <w:right w:val="none" w:sz="0" w:space="0" w:color="auto"/>
      </w:divBdr>
    </w:div>
    <w:div w:id="1865287727">
      <w:bodyDiv w:val="1"/>
      <w:marLeft w:val="0"/>
      <w:marRight w:val="0"/>
      <w:marTop w:val="0"/>
      <w:marBottom w:val="0"/>
      <w:divBdr>
        <w:top w:val="none" w:sz="0" w:space="0" w:color="auto"/>
        <w:left w:val="none" w:sz="0" w:space="0" w:color="auto"/>
        <w:bottom w:val="none" w:sz="0" w:space="0" w:color="auto"/>
        <w:right w:val="none" w:sz="0" w:space="0" w:color="auto"/>
      </w:divBdr>
    </w:div>
    <w:div w:id="1866400132">
      <w:bodyDiv w:val="1"/>
      <w:marLeft w:val="0"/>
      <w:marRight w:val="0"/>
      <w:marTop w:val="0"/>
      <w:marBottom w:val="0"/>
      <w:divBdr>
        <w:top w:val="none" w:sz="0" w:space="0" w:color="auto"/>
        <w:left w:val="none" w:sz="0" w:space="0" w:color="auto"/>
        <w:bottom w:val="none" w:sz="0" w:space="0" w:color="auto"/>
        <w:right w:val="none" w:sz="0" w:space="0" w:color="auto"/>
      </w:divBdr>
    </w:div>
    <w:div w:id="1868371190">
      <w:bodyDiv w:val="1"/>
      <w:marLeft w:val="0"/>
      <w:marRight w:val="0"/>
      <w:marTop w:val="0"/>
      <w:marBottom w:val="0"/>
      <w:divBdr>
        <w:top w:val="none" w:sz="0" w:space="0" w:color="auto"/>
        <w:left w:val="none" w:sz="0" w:space="0" w:color="auto"/>
        <w:bottom w:val="none" w:sz="0" w:space="0" w:color="auto"/>
        <w:right w:val="none" w:sz="0" w:space="0" w:color="auto"/>
      </w:divBdr>
    </w:div>
    <w:div w:id="1868984998">
      <w:bodyDiv w:val="1"/>
      <w:marLeft w:val="0"/>
      <w:marRight w:val="0"/>
      <w:marTop w:val="0"/>
      <w:marBottom w:val="0"/>
      <w:divBdr>
        <w:top w:val="none" w:sz="0" w:space="0" w:color="auto"/>
        <w:left w:val="none" w:sz="0" w:space="0" w:color="auto"/>
        <w:bottom w:val="none" w:sz="0" w:space="0" w:color="auto"/>
        <w:right w:val="none" w:sz="0" w:space="0" w:color="auto"/>
      </w:divBdr>
    </w:div>
    <w:div w:id="1879007888">
      <w:bodyDiv w:val="1"/>
      <w:marLeft w:val="0"/>
      <w:marRight w:val="0"/>
      <w:marTop w:val="0"/>
      <w:marBottom w:val="0"/>
      <w:divBdr>
        <w:top w:val="none" w:sz="0" w:space="0" w:color="auto"/>
        <w:left w:val="none" w:sz="0" w:space="0" w:color="auto"/>
        <w:bottom w:val="none" w:sz="0" w:space="0" w:color="auto"/>
        <w:right w:val="none" w:sz="0" w:space="0" w:color="auto"/>
      </w:divBdr>
    </w:div>
    <w:div w:id="1879584317">
      <w:bodyDiv w:val="1"/>
      <w:marLeft w:val="0"/>
      <w:marRight w:val="0"/>
      <w:marTop w:val="0"/>
      <w:marBottom w:val="0"/>
      <w:divBdr>
        <w:top w:val="none" w:sz="0" w:space="0" w:color="auto"/>
        <w:left w:val="none" w:sz="0" w:space="0" w:color="auto"/>
        <w:bottom w:val="none" w:sz="0" w:space="0" w:color="auto"/>
        <w:right w:val="none" w:sz="0" w:space="0" w:color="auto"/>
      </w:divBdr>
    </w:div>
    <w:div w:id="1881697462">
      <w:bodyDiv w:val="1"/>
      <w:marLeft w:val="0"/>
      <w:marRight w:val="0"/>
      <w:marTop w:val="0"/>
      <w:marBottom w:val="0"/>
      <w:divBdr>
        <w:top w:val="none" w:sz="0" w:space="0" w:color="auto"/>
        <w:left w:val="none" w:sz="0" w:space="0" w:color="auto"/>
        <w:bottom w:val="none" w:sz="0" w:space="0" w:color="auto"/>
        <w:right w:val="none" w:sz="0" w:space="0" w:color="auto"/>
      </w:divBdr>
    </w:div>
    <w:div w:id="1882090376">
      <w:bodyDiv w:val="1"/>
      <w:marLeft w:val="0"/>
      <w:marRight w:val="0"/>
      <w:marTop w:val="0"/>
      <w:marBottom w:val="0"/>
      <w:divBdr>
        <w:top w:val="none" w:sz="0" w:space="0" w:color="auto"/>
        <w:left w:val="none" w:sz="0" w:space="0" w:color="auto"/>
        <w:bottom w:val="none" w:sz="0" w:space="0" w:color="auto"/>
        <w:right w:val="none" w:sz="0" w:space="0" w:color="auto"/>
      </w:divBdr>
    </w:div>
    <w:div w:id="1892155837">
      <w:bodyDiv w:val="1"/>
      <w:marLeft w:val="0"/>
      <w:marRight w:val="0"/>
      <w:marTop w:val="0"/>
      <w:marBottom w:val="0"/>
      <w:divBdr>
        <w:top w:val="none" w:sz="0" w:space="0" w:color="auto"/>
        <w:left w:val="none" w:sz="0" w:space="0" w:color="auto"/>
        <w:bottom w:val="none" w:sz="0" w:space="0" w:color="auto"/>
        <w:right w:val="none" w:sz="0" w:space="0" w:color="auto"/>
      </w:divBdr>
    </w:div>
    <w:div w:id="1894384010">
      <w:bodyDiv w:val="1"/>
      <w:marLeft w:val="0"/>
      <w:marRight w:val="0"/>
      <w:marTop w:val="0"/>
      <w:marBottom w:val="0"/>
      <w:divBdr>
        <w:top w:val="none" w:sz="0" w:space="0" w:color="auto"/>
        <w:left w:val="none" w:sz="0" w:space="0" w:color="auto"/>
        <w:bottom w:val="none" w:sz="0" w:space="0" w:color="auto"/>
        <w:right w:val="none" w:sz="0" w:space="0" w:color="auto"/>
      </w:divBdr>
    </w:div>
    <w:div w:id="1897282187">
      <w:bodyDiv w:val="1"/>
      <w:marLeft w:val="0"/>
      <w:marRight w:val="0"/>
      <w:marTop w:val="0"/>
      <w:marBottom w:val="0"/>
      <w:divBdr>
        <w:top w:val="none" w:sz="0" w:space="0" w:color="auto"/>
        <w:left w:val="none" w:sz="0" w:space="0" w:color="auto"/>
        <w:bottom w:val="none" w:sz="0" w:space="0" w:color="auto"/>
        <w:right w:val="none" w:sz="0" w:space="0" w:color="auto"/>
      </w:divBdr>
    </w:div>
    <w:div w:id="1898079109">
      <w:bodyDiv w:val="1"/>
      <w:marLeft w:val="0"/>
      <w:marRight w:val="0"/>
      <w:marTop w:val="0"/>
      <w:marBottom w:val="0"/>
      <w:divBdr>
        <w:top w:val="none" w:sz="0" w:space="0" w:color="auto"/>
        <w:left w:val="none" w:sz="0" w:space="0" w:color="auto"/>
        <w:bottom w:val="none" w:sz="0" w:space="0" w:color="auto"/>
        <w:right w:val="none" w:sz="0" w:space="0" w:color="auto"/>
      </w:divBdr>
    </w:div>
    <w:div w:id="1899507308">
      <w:bodyDiv w:val="1"/>
      <w:marLeft w:val="0"/>
      <w:marRight w:val="0"/>
      <w:marTop w:val="0"/>
      <w:marBottom w:val="0"/>
      <w:divBdr>
        <w:top w:val="none" w:sz="0" w:space="0" w:color="auto"/>
        <w:left w:val="none" w:sz="0" w:space="0" w:color="auto"/>
        <w:bottom w:val="none" w:sz="0" w:space="0" w:color="auto"/>
        <w:right w:val="none" w:sz="0" w:space="0" w:color="auto"/>
      </w:divBdr>
      <w:divsChild>
        <w:div w:id="1332297065">
          <w:marLeft w:val="0"/>
          <w:marRight w:val="0"/>
          <w:marTop w:val="0"/>
          <w:marBottom w:val="0"/>
          <w:divBdr>
            <w:top w:val="none" w:sz="0" w:space="0" w:color="auto"/>
            <w:left w:val="none" w:sz="0" w:space="0" w:color="auto"/>
            <w:bottom w:val="none" w:sz="0" w:space="0" w:color="auto"/>
            <w:right w:val="none" w:sz="0" w:space="0" w:color="auto"/>
          </w:divBdr>
          <w:divsChild>
            <w:div w:id="292372259">
              <w:marLeft w:val="0"/>
              <w:marRight w:val="0"/>
              <w:marTop w:val="0"/>
              <w:marBottom w:val="0"/>
              <w:divBdr>
                <w:top w:val="none" w:sz="0" w:space="0" w:color="auto"/>
                <w:left w:val="none" w:sz="0" w:space="0" w:color="auto"/>
                <w:bottom w:val="none" w:sz="0" w:space="0" w:color="auto"/>
                <w:right w:val="none" w:sz="0" w:space="0" w:color="auto"/>
              </w:divBdr>
            </w:div>
            <w:div w:id="341905249">
              <w:marLeft w:val="0"/>
              <w:marRight w:val="0"/>
              <w:marTop w:val="0"/>
              <w:marBottom w:val="0"/>
              <w:divBdr>
                <w:top w:val="none" w:sz="0" w:space="0" w:color="auto"/>
                <w:left w:val="none" w:sz="0" w:space="0" w:color="auto"/>
                <w:bottom w:val="none" w:sz="0" w:space="0" w:color="auto"/>
                <w:right w:val="none" w:sz="0" w:space="0" w:color="auto"/>
              </w:divBdr>
            </w:div>
            <w:div w:id="1227760956">
              <w:marLeft w:val="0"/>
              <w:marRight w:val="0"/>
              <w:marTop w:val="0"/>
              <w:marBottom w:val="0"/>
              <w:divBdr>
                <w:top w:val="none" w:sz="0" w:space="0" w:color="auto"/>
                <w:left w:val="none" w:sz="0" w:space="0" w:color="auto"/>
                <w:bottom w:val="none" w:sz="0" w:space="0" w:color="auto"/>
                <w:right w:val="none" w:sz="0" w:space="0" w:color="auto"/>
              </w:divBdr>
            </w:div>
            <w:div w:id="1320691253">
              <w:marLeft w:val="0"/>
              <w:marRight w:val="0"/>
              <w:marTop w:val="0"/>
              <w:marBottom w:val="0"/>
              <w:divBdr>
                <w:top w:val="none" w:sz="0" w:space="0" w:color="auto"/>
                <w:left w:val="none" w:sz="0" w:space="0" w:color="auto"/>
                <w:bottom w:val="none" w:sz="0" w:space="0" w:color="auto"/>
                <w:right w:val="none" w:sz="0" w:space="0" w:color="auto"/>
              </w:divBdr>
            </w:div>
            <w:div w:id="1717270940">
              <w:marLeft w:val="0"/>
              <w:marRight w:val="0"/>
              <w:marTop w:val="0"/>
              <w:marBottom w:val="0"/>
              <w:divBdr>
                <w:top w:val="none" w:sz="0" w:space="0" w:color="auto"/>
                <w:left w:val="none" w:sz="0" w:space="0" w:color="auto"/>
                <w:bottom w:val="none" w:sz="0" w:space="0" w:color="auto"/>
                <w:right w:val="none" w:sz="0" w:space="0" w:color="auto"/>
              </w:divBdr>
            </w:div>
            <w:div w:id="1871064282">
              <w:marLeft w:val="0"/>
              <w:marRight w:val="0"/>
              <w:marTop w:val="0"/>
              <w:marBottom w:val="0"/>
              <w:divBdr>
                <w:top w:val="none" w:sz="0" w:space="0" w:color="auto"/>
                <w:left w:val="none" w:sz="0" w:space="0" w:color="auto"/>
                <w:bottom w:val="none" w:sz="0" w:space="0" w:color="auto"/>
                <w:right w:val="none" w:sz="0" w:space="0" w:color="auto"/>
              </w:divBdr>
            </w:div>
            <w:div w:id="1984305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788103">
      <w:bodyDiv w:val="1"/>
      <w:marLeft w:val="0"/>
      <w:marRight w:val="0"/>
      <w:marTop w:val="0"/>
      <w:marBottom w:val="0"/>
      <w:divBdr>
        <w:top w:val="none" w:sz="0" w:space="0" w:color="auto"/>
        <w:left w:val="none" w:sz="0" w:space="0" w:color="auto"/>
        <w:bottom w:val="none" w:sz="0" w:space="0" w:color="auto"/>
        <w:right w:val="none" w:sz="0" w:space="0" w:color="auto"/>
      </w:divBdr>
    </w:div>
    <w:div w:id="1911035492">
      <w:bodyDiv w:val="1"/>
      <w:marLeft w:val="0"/>
      <w:marRight w:val="0"/>
      <w:marTop w:val="0"/>
      <w:marBottom w:val="0"/>
      <w:divBdr>
        <w:top w:val="none" w:sz="0" w:space="0" w:color="auto"/>
        <w:left w:val="none" w:sz="0" w:space="0" w:color="auto"/>
        <w:bottom w:val="none" w:sz="0" w:space="0" w:color="auto"/>
        <w:right w:val="none" w:sz="0" w:space="0" w:color="auto"/>
      </w:divBdr>
    </w:div>
    <w:div w:id="1914242085">
      <w:bodyDiv w:val="1"/>
      <w:marLeft w:val="0"/>
      <w:marRight w:val="0"/>
      <w:marTop w:val="0"/>
      <w:marBottom w:val="0"/>
      <w:divBdr>
        <w:top w:val="none" w:sz="0" w:space="0" w:color="auto"/>
        <w:left w:val="none" w:sz="0" w:space="0" w:color="auto"/>
        <w:bottom w:val="none" w:sz="0" w:space="0" w:color="auto"/>
        <w:right w:val="none" w:sz="0" w:space="0" w:color="auto"/>
      </w:divBdr>
    </w:div>
    <w:div w:id="1925143112">
      <w:bodyDiv w:val="1"/>
      <w:marLeft w:val="0"/>
      <w:marRight w:val="0"/>
      <w:marTop w:val="0"/>
      <w:marBottom w:val="0"/>
      <w:divBdr>
        <w:top w:val="none" w:sz="0" w:space="0" w:color="auto"/>
        <w:left w:val="none" w:sz="0" w:space="0" w:color="auto"/>
        <w:bottom w:val="none" w:sz="0" w:space="0" w:color="auto"/>
        <w:right w:val="none" w:sz="0" w:space="0" w:color="auto"/>
      </w:divBdr>
    </w:div>
    <w:div w:id="1929802790">
      <w:bodyDiv w:val="1"/>
      <w:marLeft w:val="0"/>
      <w:marRight w:val="0"/>
      <w:marTop w:val="0"/>
      <w:marBottom w:val="0"/>
      <w:divBdr>
        <w:top w:val="none" w:sz="0" w:space="0" w:color="auto"/>
        <w:left w:val="none" w:sz="0" w:space="0" w:color="auto"/>
        <w:bottom w:val="none" w:sz="0" w:space="0" w:color="auto"/>
        <w:right w:val="none" w:sz="0" w:space="0" w:color="auto"/>
      </w:divBdr>
    </w:div>
    <w:div w:id="1933854669">
      <w:bodyDiv w:val="1"/>
      <w:marLeft w:val="0"/>
      <w:marRight w:val="0"/>
      <w:marTop w:val="0"/>
      <w:marBottom w:val="0"/>
      <w:divBdr>
        <w:top w:val="none" w:sz="0" w:space="0" w:color="auto"/>
        <w:left w:val="none" w:sz="0" w:space="0" w:color="auto"/>
        <w:bottom w:val="none" w:sz="0" w:space="0" w:color="auto"/>
        <w:right w:val="none" w:sz="0" w:space="0" w:color="auto"/>
      </w:divBdr>
    </w:div>
    <w:div w:id="1935819357">
      <w:bodyDiv w:val="1"/>
      <w:marLeft w:val="0"/>
      <w:marRight w:val="0"/>
      <w:marTop w:val="0"/>
      <w:marBottom w:val="0"/>
      <w:divBdr>
        <w:top w:val="none" w:sz="0" w:space="0" w:color="auto"/>
        <w:left w:val="none" w:sz="0" w:space="0" w:color="auto"/>
        <w:bottom w:val="none" w:sz="0" w:space="0" w:color="auto"/>
        <w:right w:val="none" w:sz="0" w:space="0" w:color="auto"/>
      </w:divBdr>
    </w:div>
    <w:div w:id="1942762612">
      <w:bodyDiv w:val="1"/>
      <w:marLeft w:val="0"/>
      <w:marRight w:val="0"/>
      <w:marTop w:val="0"/>
      <w:marBottom w:val="0"/>
      <w:divBdr>
        <w:top w:val="none" w:sz="0" w:space="0" w:color="auto"/>
        <w:left w:val="none" w:sz="0" w:space="0" w:color="auto"/>
        <w:bottom w:val="none" w:sz="0" w:space="0" w:color="auto"/>
        <w:right w:val="none" w:sz="0" w:space="0" w:color="auto"/>
      </w:divBdr>
    </w:div>
    <w:div w:id="1944529989">
      <w:bodyDiv w:val="1"/>
      <w:marLeft w:val="0"/>
      <w:marRight w:val="0"/>
      <w:marTop w:val="0"/>
      <w:marBottom w:val="0"/>
      <w:divBdr>
        <w:top w:val="none" w:sz="0" w:space="0" w:color="auto"/>
        <w:left w:val="none" w:sz="0" w:space="0" w:color="auto"/>
        <w:bottom w:val="none" w:sz="0" w:space="0" w:color="auto"/>
        <w:right w:val="none" w:sz="0" w:space="0" w:color="auto"/>
      </w:divBdr>
    </w:div>
    <w:div w:id="1946110885">
      <w:bodyDiv w:val="1"/>
      <w:marLeft w:val="0"/>
      <w:marRight w:val="0"/>
      <w:marTop w:val="0"/>
      <w:marBottom w:val="0"/>
      <w:divBdr>
        <w:top w:val="none" w:sz="0" w:space="0" w:color="auto"/>
        <w:left w:val="none" w:sz="0" w:space="0" w:color="auto"/>
        <w:bottom w:val="none" w:sz="0" w:space="0" w:color="auto"/>
        <w:right w:val="none" w:sz="0" w:space="0" w:color="auto"/>
      </w:divBdr>
    </w:div>
    <w:div w:id="1949117161">
      <w:bodyDiv w:val="1"/>
      <w:marLeft w:val="0"/>
      <w:marRight w:val="0"/>
      <w:marTop w:val="0"/>
      <w:marBottom w:val="0"/>
      <w:divBdr>
        <w:top w:val="none" w:sz="0" w:space="0" w:color="auto"/>
        <w:left w:val="none" w:sz="0" w:space="0" w:color="auto"/>
        <w:bottom w:val="none" w:sz="0" w:space="0" w:color="auto"/>
        <w:right w:val="none" w:sz="0" w:space="0" w:color="auto"/>
      </w:divBdr>
    </w:div>
    <w:div w:id="1949660276">
      <w:bodyDiv w:val="1"/>
      <w:marLeft w:val="0"/>
      <w:marRight w:val="0"/>
      <w:marTop w:val="0"/>
      <w:marBottom w:val="0"/>
      <w:divBdr>
        <w:top w:val="none" w:sz="0" w:space="0" w:color="auto"/>
        <w:left w:val="none" w:sz="0" w:space="0" w:color="auto"/>
        <w:bottom w:val="none" w:sz="0" w:space="0" w:color="auto"/>
        <w:right w:val="none" w:sz="0" w:space="0" w:color="auto"/>
      </w:divBdr>
    </w:div>
    <w:div w:id="1952319164">
      <w:bodyDiv w:val="1"/>
      <w:marLeft w:val="0"/>
      <w:marRight w:val="0"/>
      <w:marTop w:val="0"/>
      <w:marBottom w:val="0"/>
      <w:divBdr>
        <w:top w:val="none" w:sz="0" w:space="0" w:color="auto"/>
        <w:left w:val="none" w:sz="0" w:space="0" w:color="auto"/>
        <w:bottom w:val="none" w:sz="0" w:space="0" w:color="auto"/>
        <w:right w:val="none" w:sz="0" w:space="0" w:color="auto"/>
      </w:divBdr>
    </w:div>
    <w:div w:id="1953826292">
      <w:bodyDiv w:val="1"/>
      <w:marLeft w:val="0"/>
      <w:marRight w:val="0"/>
      <w:marTop w:val="0"/>
      <w:marBottom w:val="0"/>
      <w:divBdr>
        <w:top w:val="none" w:sz="0" w:space="0" w:color="auto"/>
        <w:left w:val="none" w:sz="0" w:space="0" w:color="auto"/>
        <w:bottom w:val="none" w:sz="0" w:space="0" w:color="auto"/>
        <w:right w:val="none" w:sz="0" w:space="0" w:color="auto"/>
      </w:divBdr>
    </w:div>
    <w:div w:id="1956017633">
      <w:bodyDiv w:val="1"/>
      <w:marLeft w:val="0"/>
      <w:marRight w:val="0"/>
      <w:marTop w:val="0"/>
      <w:marBottom w:val="0"/>
      <w:divBdr>
        <w:top w:val="none" w:sz="0" w:space="0" w:color="auto"/>
        <w:left w:val="none" w:sz="0" w:space="0" w:color="auto"/>
        <w:bottom w:val="none" w:sz="0" w:space="0" w:color="auto"/>
        <w:right w:val="none" w:sz="0" w:space="0" w:color="auto"/>
      </w:divBdr>
      <w:divsChild>
        <w:div w:id="642320341">
          <w:marLeft w:val="0"/>
          <w:marRight w:val="0"/>
          <w:marTop w:val="0"/>
          <w:marBottom w:val="0"/>
          <w:divBdr>
            <w:top w:val="none" w:sz="0" w:space="0" w:color="auto"/>
            <w:left w:val="none" w:sz="0" w:space="0" w:color="auto"/>
            <w:bottom w:val="none" w:sz="0" w:space="0" w:color="auto"/>
            <w:right w:val="none" w:sz="0" w:space="0" w:color="auto"/>
          </w:divBdr>
          <w:divsChild>
            <w:div w:id="89591717">
              <w:marLeft w:val="0"/>
              <w:marRight w:val="0"/>
              <w:marTop w:val="0"/>
              <w:marBottom w:val="0"/>
              <w:divBdr>
                <w:top w:val="none" w:sz="0" w:space="0" w:color="auto"/>
                <w:left w:val="none" w:sz="0" w:space="0" w:color="auto"/>
                <w:bottom w:val="none" w:sz="0" w:space="0" w:color="auto"/>
                <w:right w:val="none" w:sz="0" w:space="0" w:color="auto"/>
              </w:divBdr>
            </w:div>
            <w:div w:id="659113703">
              <w:marLeft w:val="0"/>
              <w:marRight w:val="0"/>
              <w:marTop w:val="0"/>
              <w:marBottom w:val="0"/>
              <w:divBdr>
                <w:top w:val="none" w:sz="0" w:space="0" w:color="auto"/>
                <w:left w:val="none" w:sz="0" w:space="0" w:color="auto"/>
                <w:bottom w:val="none" w:sz="0" w:space="0" w:color="auto"/>
                <w:right w:val="none" w:sz="0" w:space="0" w:color="auto"/>
              </w:divBdr>
            </w:div>
            <w:div w:id="806244834">
              <w:marLeft w:val="0"/>
              <w:marRight w:val="0"/>
              <w:marTop w:val="0"/>
              <w:marBottom w:val="0"/>
              <w:divBdr>
                <w:top w:val="none" w:sz="0" w:space="0" w:color="auto"/>
                <w:left w:val="none" w:sz="0" w:space="0" w:color="auto"/>
                <w:bottom w:val="none" w:sz="0" w:space="0" w:color="auto"/>
                <w:right w:val="none" w:sz="0" w:space="0" w:color="auto"/>
              </w:divBdr>
            </w:div>
            <w:div w:id="1161383028">
              <w:marLeft w:val="0"/>
              <w:marRight w:val="0"/>
              <w:marTop w:val="0"/>
              <w:marBottom w:val="0"/>
              <w:divBdr>
                <w:top w:val="none" w:sz="0" w:space="0" w:color="auto"/>
                <w:left w:val="none" w:sz="0" w:space="0" w:color="auto"/>
                <w:bottom w:val="none" w:sz="0" w:space="0" w:color="auto"/>
                <w:right w:val="none" w:sz="0" w:space="0" w:color="auto"/>
              </w:divBdr>
            </w:div>
            <w:div w:id="1358500902">
              <w:marLeft w:val="0"/>
              <w:marRight w:val="0"/>
              <w:marTop w:val="0"/>
              <w:marBottom w:val="0"/>
              <w:divBdr>
                <w:top w:val="none" w:sz="0" w:space="0" w:color="auto"/>
                <w:left w:val="none" w:sz="0" w:space="0" w:color="auto"/>
                <w:bottom w:val="none" w:sz="0" w:space="0" w:color="auto"/>
                <w:right w:val="none" w:sz="0" w:space="0" w:color="auto"/>
              </w:divBdr>
            </w:div>
            <w:div w:id="1964529821">
              <w:marLeft w:val="0"/>
              <w:marRight w:val="0"/>
              <w:marTop w:val="0"/>
              <w:marBottom w:val="0"/>
              <w:divBdr>
                <w:top w:val="none" w:sz="0" w:space="0" w:color="auto"/>
                <w:left w:val="none" w:sz="0" w:space="0" w:color="auto"/>
                <w:bottom w:val="none" w:sz="0" w:space="0" w:color="auto"/>
                <w:right w:val="none" w:sz="0" w:space="0" w:color="auto"/>
              </w:divBdr>
            </w:div>
            <w:div w:id="2104647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412543">
      <w:bodyDiv w:val="1"/>
      <w:marLeft w:val="0"/>
      <w:marRight w:val="0"/>
      <w:marTop w:val="0"/>
      <w:marBottom w:val="0"/>
      <w:divBdr>
        <w:top w:val="none" w:sz="0" w:space="0" w:color="auto"/>
        <w:left w:val="none" w:sz="0" w:space="0" w:color="auto"/>
        <w:bottom w:val="none" w:sz="0" w:space="0" w:color="auto"/>
        <w:right w:val="none" w:sz="0" w:space="0" w:color="auto"/>
      </w:divBdr>
    </w:div>
    <w:div w:id="1963883760">
      <w:bodyDiv w:val="1"/>
      <w:marLeft w:val="0"/>
      <w:marRight w:val="0"/>
      <w:marTop w:val="0"/>
      <w:marBottom w:val="0"/>
      <w:divBdr>
        <w:top w:val="none" w:sz="0" w:space="0" w:color="auto"/>
        <w:left w:val="none" w:sz="0" w:space="0" w:color="auto"/>
        <w:bottom w:val="none" w:sz="0" w:space="0" w:color="auto"/>
        <w:right w:val="none" w:sz="0" w:space="0" w:color="auto"/>
      </w:divBdr>
    </w:div>
    <w:div w:id="1967732798">
      <w:bodyDiv w:val="1"/>
      <w:marLeft w:val="0"/>
      <w:marRight w:val="0"/>
      <w:marTop w:val="0"/>
      <w:marBottom w:val="0"/>
      <w:divBdr>
        <w:top w:val="none" w:sz="0" w:space="0" w:color="auto"/>
        <w:left w:val="none" w:sz="0" w:space="0" w:color="auto"/>
        <w:bottom w:val="none" w:sz="0" w:space="0" w:color="auto"/>
        <w:right w:val="none" w:sz="0" w:space="0" w:color="auto"/>
      </w:divBdr>
    </w:div>
    <w:div w:id="1975910642">
      <w:bodyDiv w:val="1"/>
      <w:marLeft w:val="0"/>
      <w:marRight w:val="0"/>
      <w:marTop w:val="0"/>
      <w:marBottom w:val="0"/>
      <w:divBdr>
        <w:top w:val="none" w:sz="0" w:space="0" w:color="auto"/>
        <w:left w:val="none" w:sz="0" w:space="0" w:color="auto"/>
        <w:bottom w:val="none" w:sz="0" w:space="0" w:color="auto"/>
        <w:right w:val="none" w:sz="0" w:space="0" w:color="auto"/>
      </w:divBdr>
    </w:div>
    <w:div w:id="1983342260">
      <w:bodyDiv w:val="1"/>
      <w:marLeft w:val="0"/>
      <w:marRight w:val="0"/>
      <w:marTop w:val="0"/>
      <w:marBottom w:val="0"/>
      <w:divBdr>
        <w:top w:val="none" w:sz="0" w:space="0" w:color="auto"/>
        <w:left w:val="none" w:sz="0" w:space="0" w:color="auto"/>
        <w:bottom w:val="none" w:sz="0" w:space="0" w:color="auto"/>
        <w:right w:val="none" w:sz="0" w:space="0" w:color="auto"/>
      </w:divBdr>
    </w:div>
    <w:div w:id="1984655512">
      <w:bodyDiv w:val="1"/>
      <w:marLeft w:val="0"/>
      <w:marRight w:val="0"/>
      <w:marTop w:val="0"/>
      <w:marBottom w:val="0"/>
      <w:divBdr>
        <w:top w:val="none" w:sz="0" w:space="0" w:color="auto"/>
        <w:left w:val="none" w:sz="0" w:space="0" w:color="auto"/>
        <w:bottom w:val="none" w:sz="0" w:space="0" w:color="auto"/>
        <w:right w:val="none" w:sz="0" w:space="0" w:color="auto"/>
      </w:divBdr>
    </w:div>
    <w:div w:id="1994291784">
      <w:bodyDiv w:val="1"/>
      <w:marLeft w:val="0"/>
      <w:marRight w:val="0"/>
      <w:marTop w:val="0"/>
      <w:marBottom w:val="0"/>
      <w:divBdr>
        <w:top w:val="none" w:sz="0" w:space="0" w:color="auto"/>
        <w:left w:val="none" w:sz="0" w:space="0" w:color="auto"/>
        <w:bottom w:val="none" w:sz="0" w:space="0" w:color="auto"/>
        <w:right w:val="none" w:sz="0" w:space="0" w:color="auto"/>
      </w:divBdr>
    </w:div>
    <w:div w:id="1994721719">
      <w:bodyDiv w:val="1"/>
      <w:marLeft w:val="0"/>
      <w:marRight w:val="0"/>
      <w:marTop w:val="0"/>
      <w:marBottom w:val="0"/>
      <w:divBdr>
        <w:top w:val="none" w:sz="0" w:space="0" w:color="auto"/>
        <w:left w:val="none" w:sz="0" w:space="0" w:color="auto"/>
        <w:bottom w:val="none" w:sz="0" w:space="0" w:color="auto"/>
        <w:right w:val="none" w:sz="0" w:space="0" w:color="auto"/>
      </w:divBdr>
    </w:div>
    <w:div w:id="1998024030">
      <w:bodyDiv w:val="1"/>
      <w:marLeft w:val="0"/>
      <w:marRight w:val="0"/>
      <w:marTop w:val="0"/>
      <w:marBottom w:val="0"/>
      <w:divBdr>
        <w:top w:val="none" w:sz="0" w:space="0" w:color="auto"/>
        <w:left w:val="none" w:sz="0" w:space="0" w:color="auto"/>
        <w:bottom w:val="none" w:sz="0" w:space="0" w:color="auto"/>
        <w:right w:val="none" w:sz="0" w:space="0" w:color="auto"/>
      </w:divBdr>
    </w:div>
    <w:div w:id="2002074753">
      <w:bodyDiv w:val="1"/>
      <w:marLeft w:val="0"/>
      <w:marRight w:val="0"/>
      <w:marTop w:val="0"/>
      <w:marBottom w:val="0"/>
      <w:divBdr>
        <w:top w:val="none" w:sz="0" w:space="0" w:color="auto"/>
        <w:left w:val="none" w:sz="0" w:space="0" w:color="auto"/>
        <w:bottom w:val="none" w:sz="0" w:space="0" w:color="auto"/>
        <w:right w:val="none" w:sz="0" w:space="0" w:color="auto"/>
      </w:divBdr>
    </w:div>
    <w:div w:id="2003313657">
      <w:bodyDiv w:val="1"/>
      <w:marLeft w:val="0"/>
      <w:marRight w:val="0"/>
      <w:marTop w:val="0"/>
      <w:marBottom w:val="0"/>
      <w:divBdr>
        <w:top w:val="none" w:sz="0" w:space="0" w:color="auto"/>
        <w:left w:val="none" w:sz="0" w:space="0" w:color="auto"/>
        <w:bottom w:val="none" w:sz="0" w:space="0" w:color="auto"/>
        <w:right w:val="none" w:sz="0" w:space="0" w:color="auto"/>
      </w:divBdr>
    </w:div>
    <w:div w:id="2010937076">
      <w:bodyDiv w:val="1"/>
      <w:marLeft w:val="0"/>
      <w:marRight w:val="0"/>
      <w:marTop w:val="0"/>
      <w:marBottom w:val="0"/>
      <w:divBdr>
        <w:top w:val="none" w:sz="0" w:space="0" w:color="auto"/>
        <w:left w:val="none" w:sz="0" w:space="0" w:color="auto"/>
        <w:bottom w:val="none" w:sz="0" w:space="0" w:color="auto"/>
        <w:right w:val="none" w:sz="0" w:space="0" w:color="auto"/>
      </w:divBdr>
    </w:div>
    <w:div w:id="2013145930">
      <w:bodyDiv w:val="1"/>
      <w:marLeft w:val="0"/>
      <w:marRight w:val="0"/>
      <w:marTop w:val="0"/>
      <w:marBottom w:val="0"/>
      <w:divBdr>
        <w:top w:val="none" w:sz="0" w:space="0" w:color="auto"/>
        <w:left w:val="none" w:sz="0" w:space="0" w:color="auto"/>
        <w:bottom w:val="none" w:sz="0" w:space="0" w:color="auto"/>
        <w:right w:val="none" w:sz="0" w:space="0" w:color="auto"/>
      </w:divBdr>
    </w:div>
    <w:div w:id="2013993854">
      <w:bodyDiv w:val="1"/>
      <w:marLeft w:val="0"/>
      <w:marRight w:val="0"/>
      <w:marTop w:val="0"/>
      <w:marBottom w:val="0"/>
      <w:divBdr>
        <w:top w:val="none" w:sz="0" w:space="0" w:color="auto"/>
        <w:left w:val="none" w:sz="0" w:space="0" w:color="auto"/>
        <w:bottom w:val="none" w:sz="0" w:space="0" w:color="auto"/>
        <w:right w:val="none" w:sz="0" w:space="0" w:color="auto"/>
      </w:divBdr>
    </w:div>
    <w:div w:id="2016806741">
      <w:bodyDiv w:val="1"/>
      <w:marLeft w:val="0"/>
      <w:marRight w:val="0"/>
      <w:marTop w:val="0"/>
      <w:marBottom w:val="0"/>
      <w:divBdr>
        <w:top w:val="none" w:sz="0" w:space="0" w:color="auto"/>
        <w:left w:val="none" w:sz="0" w:space="0" w:color="auto"/>
        <w:bottom w:val="none" w:sz="0" w:space="0" w:color="auto"/>
        <w:right w:val="none" w:sz="0" w:space="0" w:color="auto"/>
      </w:divBdr>
    </w:div>
    <w:div w:id="2019185948">
      <w:bodyDiv w:val="1"/>
      <w:marLeft w:val="0"/>
      <w:marRight w:val="0"/>
      <w:marTop w:val="0"/>
      <w:marBottom w:val="0"/>
      <w:divBdr>
        <w:top w:val="none" w:sz="0" w:space="0" w:color="auto"/>
        <w:left w:val="none" w:sz="0" w:space="0" w:color="auto"/>
        <w:bottom w:val="none" w:sz="0" w:space="0" w:color="auto"/>
        <w:right w:val="none" w:sz="0" w:space="0" w:color="auto"/>
      </w:divBdr>
    </w:div>
    <w:div w:id="2019574015">
      <w:bodyDiv w:val="1"/>
      <w:marLeft w:val="0"/>
      <w:marRight w:val="0"/>
      <w:marTop w:val="0"/>
      <w:marBottom w:val="0"/>
      <w:divBdr>
        <w:top w:val="none" w:sz="0" w:space="0" w:color="auto"/>
        <w:left w:val="none" w:sz="0" w:space="0" w:color="auto"/>
        <w:bottom w:val="none" w:sz="0" w:space="0" w:color="auto"/>
        <w:right w:val="none" w:sz="0" w:space="0" w:color="auto"/>
      </w:divBdr>
    </w:div>
    <w:div w:id="2019691328">
      <w:bodyDiv w:val="1"/>
      <w:marLeft w:val="0"/>
      <w:marRight w:val="0"/>
      <w:marTop w:val="0"/>
      <w:marBottom w:val="0"/>
      <w:divBdr>
        <w:top w:val="none" w:sz="0" w:space="0" w:color="auto"/>
        <w:left w:val="none" w:sz="0" w:space="0" w:color="auto"/>
        <w:bottom w:val="none" w:sz="0" w:space="0" w:color="auto"/>
        <w:right w:val="none" w:sz="0" w:space="0" w:color="auto"/>
      </w:divBdr>
    </w:div>
    <w:div w:id="2019842921">
      <w:bodyDiv w:val="1"/>
      <w:marLeft w:val="0"/>
      <w:marRight w:val="0"/>
      <w:marTop w:val="0"/>
      <w:marBottom w:val="0"/>
      <w:divBdr>
        <w:top w:val="none" w:sz="0" w:space="0" w:color="auto"/>
        <w:left w:val="none" w:sz="0" w:space="0" w:color="auto"/>
        <w:bottom w:val="none" w:sz="0" w:space="0" w:color="auto"/>
        <w:right w:val="none" w:sz="0" w:space="0" w:color="auto"/>
      </w:divBdr>
    </w:div>
    <w:div w:id="2020429798">
      <w:bodyDiv w:val="1"/>
      <w:marLeft w:val="0"/>
      <w:marRight w:val="0"/>
      <w:marTop w:val="0"/>
      <w:marBottom w:val="0"/>
      <w:divBdr>
        <w:top w:val="none" w:sz="0" w:space="0" w:color="auto"/>
        <w:left w:val="none" w:sz="0" w:space="0" w:color="auto"/>
        <w:bottom w:val="none" w:sz="0" w:space="0" w:color="auto"/>
        <w:right w:val="none" w:sz="0" w:space="0" w:color="auto"/>
      </w:divBdr>
    </w:div>
    <w:div w:id="2022315158">
      <w:bodyDiv w:val="1"/>
      <w:marLeft w:val="0"/>
      <w:marRight w:val="0"/>
      <w:marTop w:val="0"/>
      <w:marBottom w:val="0"/>
      <w:divBdr>
        <w:top w:val="none" w:sz="0" w:space="0" w:color="auto"/>
        <w:left w:val="none" w:sz="0" w:space="0" w:color="auto"/>
        <w:bottom w:val="none" w:sz="0" w:space="0" w:color="auto"/>
        <w:right w:val="none" w:sz="0" w:space="0" w:color="auto"/>
      </w:divBdr>
    </w:div>
    <w:div w:id="2025596840">
      <w:bodyDiv w:val="1"/>
      <w:marLeft w:val="0"/>
      <w:marRight w:val="0"/>
      <w:marTop w:val="0"/>
      <w:marBottom w:val="0"/>
      <w:divBdr>
        <w:top w:val="none" w:sz="0" w:space="0" w:color="auto"/>
        <w:left w:val="none" w:sz="0" w:space="0" w:color="auto"/>
        <w:bottom w:val="none" w:sz="0" w:space="0" w:color="auto"/>
        <w:right w:val="none" w:sz="0" w:space="0" w:color="auto"/>
      </w:divBdr>
    </w:div>
    <w:div w:id="2026208177">
      <w:bodyDiv w:val="1"/>
      <w:marLeft w:val="0"/>
      <w:marRight w:val="0"/>
      <w:marTop w:val="0"/>
      <w:marBottom w:val="0"/>
      <w:divBdr>
        <w:top w:val="none" w:sz="0" w:space="0" w:color="auto"/>
        <w:left w:val="none" w:sz="0" w:space="0" w:color="auto"/>
        <w:bottom w:val="none" w:sz="0" w:space="0" w:color="auto"/>
        <w:right w:val="none" w:sz="0" w:space="0" w:color="auto"/>
      </w:divBdr>
    </w:div>
    <w:div w:id="2027244269">
      <w:bodyDiv w:val="1"/>
      <w:marLeft w:val="0"/>
      <w:marRight w:val="0"/>
      <w:marTop w:val="0"/>
      <w:marBottom w:val="0"/>
      <w:divBdr>
        <w:top w:val="none" w:sz="0" w:space="0" w:color="auto"/>
        <w:left w:val="none" w:sz="0" w:space="0" w:color="auto"/>
        <w:bottom w:val="none" w:sz="0" w:space="0" w:color="auto"/>
        <w:right w:val="none" w:sz="0" w:space="0" w:color="auto"/>
      </w:divBdr>
    </w:div>
    <w:div w:id="2027292490">
      <w:bodyDiv w:val="1"/>
      <w:marLeft w:val="0"/>
      <w:marRight w:val="0"/>
      <w:marTop w:val="0"/>
      <w:marBottom w:val="0"/>
      <w:divBdr>
        <w:top w:val="none" w:sz="0" w:space="0" w:color="auto"/>
        <w:left w:val="none" w:sz="0" w:space="0" w:color="auto"/>
        <w:bottom w:val="none" w:sz="0" w:space="0" w:color="auto"/>
        <w:right w:val="none" w:sz="0" w:space="0" w:color="auto"/>
      </w:divBdr>
    </w:div>
    <w:div w:id="2027706640">
      <w:bodyDiv w:val="1"/>
      <w:marLeft w:val="0"/>
      <w:marRight w:val="0"/>
      <w:marTop w:val="0"/>
      <w:marBottom w:val="0"/>
      <w:divBdr>
        <w:top w:val="none" w:sz="0" w:space="0" w:color="auto"/>
        <w:left w:val="none" w:sz="0" w:space="0" w:color="auto"/>
        <w:bottom w:val="none" w:sz="0" w:space="0" w:color="auto"/>
        <w:right w:val="none" w:sz="0" w:space="0" w:color="auto"/>
      </w:divBdr>
    </w:div>
    <w:div w:id="2032300147">
      <w:bodyDiv w:val="1"/>
      <w:marLeft w:val="0"/>
      <w:marRight w:val="0"/>
      <w:marTop w:val="0"/>
      <w:marBottom w:val="0"/>
      <w:divBdr>
        <w:top w:val="none" w:sz="0" w:space="0" w:color="auto"/>
        <w:left w:val="none" w:sz="0" w:space="0" w:color="auto"/>
        <w:bottom w:val="none" w:sz="0" w:space="0" w:color="auto"/>
        <w:right w:val="none" w:sz="0" w:space="0" w:color="auto"/>
      </w:divBdr>
    </w:div>
    <w:div w:id="2033648295">
      <w:bodyDiv w:val="1"/>
      <w:marLeft w:val="0"/>
      <w:marRight w:val="0"/>
      <w:marTop w:val="0"/>
      <w:marBottom w:val="0"/>
      <w:divBdr>
        <w:top w:val="none" w:sz="0" w:space="0" w:color="auto"/>
        <w:left w:val="none" w:sz="0" w:space="0" w:color="auto"/>
        <w:bottom w:val="none" w:sz="0" w:space="0" w:color="auto"/>
        <w:right w:val="none" w:sz="0" w:space="0" w:color="auto"/>
      </w:divBdr>
    </w:div>
    <w:div w:id="2036230915">
      <w:bodyDiv w:val="1"/>
      <w:marLeft w:val="0"/>
      <w:marRight w:val="0"/>
      <w:marTop w:val="0"/>
      <w:marBottom w:val="0"/>
      <w:divBdr>
        <w:top w:val="none" w:sz="0" w:space="0" w:color="auto"/>
        <w:left w:val="none" w:sz="0" w:space="0" w:color="auto"/>
        <w:bottom w:val="none" w:sz="0" w:space="0" w:color="auto"/>
        <w:right w:val="none" w:sz="0" w:space="0" w:color="auto"/>
      </w:divBdr>
    </w:div>
    <w:div w:id="2036880345">
      <w:bodyDiv w:val="1"/>
      <w:marLeft w:val="0"/>
      <w:marRight w:val="0"/>
      <w:marTop w:val="0"/>
      <w:marBottom w:val="0"/>
      <w:divBdr>
        <w:top w:val="none" w:sz="0" w:space="0" w:color="auto"/>
        <w:left w:val="none" w:sz="0" w:space="0" w:color="auto"/>
        <w:bottom w:val="none" w:sz="0" w:space="0" w:color="auto"/>
        <w:right w:val="none" w:sz="0" w:space="0" w:color="auto"/>
      </w:divBdr>
    </w:div>
    <w:div w:id="2039087274">
      <w:bodyDiv w:val="1"/>
      <w:marLeft w:val="0"/>
      <w:marRight w:val="0"/>
      <w:marTop w:val="0"/>
      <w:marBottom w:val="0"/>
      <w:divBdr>
        <w:top w:val="none" w:sz="0" w:space="0" w:color="auto"/>
        <w:left w:val="none" w:sz="0" w:space="0" w:color="auto"/>
        <w:bottom w:val="none" w:sz="0" w:space="0" w:color="auto"/>
        <w:right w:val="none" w:sz="0" w:space="0" w:color="auto"/>
      </w:divBdr>
    </w:div>
    <w:div w:id="2039155301">
      <w:bodyDiv w:val="1"/>
      <w:marLeft w:val="0"/>
      <w:marRight w:val="0"/>
      <w:marTop w:val="0"/>
      <w:marBottom w:val="0"/>
      <w:divBdr>
        <w:top w:val="none" w:sz="0" w:space="0" w:color="auto"/>
        <w:left w:val="none" w:sz="0" w:space="0" w:color="auto"/>
        <w:bottom w:val="none" w:sz="0" w:space="0" w:color="auto"/>
        <w:right w:val="none" w:sz="0" w:space="0" w:color="auto"/>
      </w:divBdr>
    </w:div>
    <w:div w:id="2044138077">
      <w:bodyDiv w:val="1"/>
      <w:marLeft w:val="0"/>
      <w:marRight w:val="0"/>
      <w:marTop w:val="0"/>
      <w:marBottom w:val="0"/>
      <w:divBdr>
        <w:top w:val="none" w:sz="0" w:space="0" w:color="auto"/>
        <w:left w:val="none" w:sz="0" w:space="0" w:color="auto"/>
        <w:bottom w:val="none" w:sz="0" w:space="0" w:color="auto"/>
        <w:right w:val="none" w:sz="0" w:space="0" w:color="auto"/>
      </w:divBdr>
    </w:div>
    <w:div w:id="2045446314">
      <w:bodyDiv w:val="1"/>
      <w:marLeft w:val="0"/>
      <w:marRight w:val="0"/>
      <w:marTop w:val="0"/>
      <w:marBottom w:val="0"/>
      <w:divBdr>
        <w:top w:val="none" w:sz="0" w:space="0" w:color="auto"/>
        <w:left w:val="none" w:sz="0" w:space="0" w:color="auto"/>
        <w:bottom w:val="none" w:sz="0" w:space="0" w:color="auto"/>
        <w:right w:val="none" w:sz="0" w:space="0" w:color="auto"/>
      </w:divBdr>
    </w:div>
    <w:div w:id="2055961089">
      <w:bodyDiv w:val="1"/>
      <w:marLeft w:val="0"/>
      <w:marRight w:val="0"/>
      <w:marTop w:val="0"/>
      <w:marBottom w:val="0"/>
      <w:divBdr>
        <w:top w:val="none" w:sz="0" w:space="0" w:color="auto"/>
        <w:left w:val="none" w:sz="0" w:space="0" w:color="auto"/>
        <w:bottom w:val="none" w:sz="0" w:space="0" w:color="auto"/>
        <w:right w:val="none" w:sz="0" w:space="0" w:color="auto"/>
      </w:divBdr>
      <w:divsChild>
        <w:div w:id="1837067118">
          <w:marLeft w:val="0"/>
          <w:marRight w:val="0"/>
          <w:marTop w:val="0"/>
          <w:marBottom w:val="0"/>
          <w:divBdr>
            <w:top w:val="none" w:sz="0" w:space="0" w:color="auto"/>
            <w:left w:val="none" w:sz="0" w:space="0" w:color="auto"/>
            <w:bottom w:val="none" w:sz="0" w:space="0" w:color="auto"/>
            <w:right w:val="none" w:sz="0" w:space="0" w:color="auto"/>
          </w:divBdr>
          <w:divsChild>
            <w:div w:id="386296860">
              <w:marLeft w:val="0"/>
              <w:marRight w:val="0"/>
              <w:marTop w:val="0"/>
              <w:marBottom w:val="0"/>
              <w:divBdr>
                <w:top w:val="none" w:sz="0" w:space="0" w:color="auto"/>
                <w:left w:val="none" w:sz="0" w:space="0" w:color="auto"/>
                <w:bottom w:val="none" w:sz="0" w:space="0" w:color="auto"/>
                <w:right w:val="none" w:sz="0" w:space="0" w:color="auto"/>
              </w:divBdr>
            </w:div>
            <w:div w:id="463274558">
              <w:marLeft w:val="0"/>
              <w:marRight w:val="0"/>
              <w:marTop w:val="0"/>
              <w:marBottom w:val="0"/>
              <w:divBdr>
                <w:top w:val="none" w:sz="0" w:space="0" w:color="auto"/>
                <w:left w:val="none" w:sz="0" w:space="0" w:color="auto"/>
                <w:bottom w:val="none" w:sz="0" w:space="0" w:color="auto"/>
                <w:right w:val="none" w:sz="0" w:space="0" w:color="auto"/>
              </w:divBdr>
            </w:div>
            <w:div w:id="502936166">
              <w:marLeft w:val="0"/>
              <w:marRight w:val="0"/>
              <w:marTop w:val="0"/>
              <w:marBottom w:val="0"/>
              <w:divBdr>
                <w:top w:val="none" w:sz="0" w:space="0" w:color="auto"/>
                <w:left w:val="none" w:sz="0" w:space="0" w:color="auto"/>
                <w:bottom w:val="none" w:sz="0" w:space="0" w:color="auto"/>
                <w:right w:val="none" w:sz="0" w:space="0" w:color="auto"/>
              </w:divBdr>
            </w:div>
            <w:div w:id="527064412">
              <w:marLeft w:val="0"/>
              <w:marRight w:val="0"/>
              <w:marTop w:val="0"/>
              <w:marBottom w:val="0"/>
              <w:divBdr>
                <w:top w:val="none" w:sz="0" w:space="0" w:color="auto"/>
                <w:left w:val="none" w:sz="0" w:space="0" w:color="auto"/>
                <w:bottom w:val="none" w:sz="0" w:space="0" w:color="auto"/>
                <w:right w:val="none" w:sz="0" w:space="0" w:color="auto"/>
              </w:divBdr>
            </w:div>
            <w:div w:id="565192356">
              <w:marLeft w:val="0"/>
              <w:marRight w:val="0"/>
              <w:marTop w:val="0"/>
              <w:marBottom w:val="0"/>
              <w:divBdr>
                <w:top w:val="none" w:sz="0" w:space="0" w:color="auto"/>
                <w:left w:val="none" w:sz="0" w:space="0" w:color="auto"/>
                <w:bottom w:val="none" w:sz="0" w:space="0" w:color="auto"/>
                <w:right w:val="none" w:sz="0" w:space="0" w:color="auto"/>
              </w:divBdr>
            </w:div>
            <w:div w:id="639921402">
              <w:marLeft w:val="0"/>
              <w:marRight w:val="0"/>
              <w:marTop w:val="0"/>
              <w:marBottom w:val="0"/>
              <w:divBdr>
                <w:top w:val="none" w:sz="0" w:space="0" w:color="auto"/>
                <w:left w:val="none" w:sz="0" w:space="0" w:color="auto"/>
                <w:bottom w:val="none" w:sz="0" w:space="0" w:color="auto"/>
                <w:right w:val="none" w:sz="0" w:space="0" w:color="auto"/>
              </w:divBdr>
            </w:div>
            <w:div w:id="840895016">
              <w:marLeft w:val="0"/>
              <w:marRight w:val="0"/>
              <w:marTop w:val="0"/>
              <w:marBottom w:val="0"/>
              <w:divBdr>
                <w:top w:val="none" w:sz="0" w:space="0" w:color="auto"/>
                <w:left w:val="none" w:sz="0" w:space="0" w:color="auto"/>
                <w:bottom w:val="none" w:sz="0" w:space="0" w:color="auto"/>
                <w:right w:val="none" w:sz="0" w:space="0" w:color="auto"/>
              </w:divBdr>
            </w:div>
            <w:div w:id="1008942762">
              <w:marLeft w:val="0"/>
              <w:marRight w:val="0"/>
              <w:marTop w:val="0"/>
              <w:marBottom w:val="0"/>
              <w:divBdr>
                <w:top w:val="none" w:sz="0" w:space="0" w:color="auto"/>
                <w:left w:val="none" w:sz="0" w:space="0" w:color="auto"/>
                <w:bottom w:val="none" w:sz="0" w:space="0" w:color="auto"/>
                <w:right w:val="none" w:sz="0" w:space="0" w:color="auto"/>
              </w:divBdr>
            </w:div>
            <w:div w:id="1032073547">
              <w:marLeft w:val="0"/>
              <w:marRight w:val="0"/>
              <w:marTop w:val="0"/>
              <w:marBottom w:val="0"/>
              <w:divBdr>
                <w:top w:val="none" w:sz="0" w:space="0" w:color="auto"/>
                <w:left w:val="none" w:sz="0" w:space="0" w:color="auto"/>
                <w:bottom w:val="none" w:sz="0" w:space="0" w:color="auto"/>
                <w:right w:val="none" w:sz="0" w:space="0" w:color="auto"/>
              </w:divBdr>
            </w:div>
            <w:div w:id="1344093723">
              <w:marLeft w:val="0"/>
              <w:marRight w:val="0"/>
              <w:marTop w:val="0"/>
              <w:marBottom w:val="0"/>
              <w:divBdr>
                <w:top w:val="none" w:sz="0" w:space="0" w:color="auto"/>
                <w:left w:val="none" w:sz="0" w:space="0" w:color="auto"/>
                <w:bottom w:val="none" w:sz="0" w:space="0" w:color="auto"/>
                <w:right w:val="none" w:sz="0" w:space="0" w:color="auto"/>
              </w:divBdr>
            </w:div>
            <w:div w:id="1357345138">
              <w:marLeft w:val="0"/>
              <w:marRight w:val="0"/>
              <w:marTop w:val="0"/>
              <w:marBottom w:val="0"/>
              <w:divBdr>
                <w:top w:val="none" w:sz="0" w:space="0" w:color="auto"/>
                <w:left w:val="none" w:sz="0" w:space="0" w:color="auto"/>
                <w:bottom w:val="none" w:sz="0" w:space="0" w:color="auto"/>
                <w:right w:val="none" w:sz="0" w:space="0" w:color="auto"/>
              </w:divBdr>
            </w:div>
            <w:div w:id="1380057664">
              <w:marLeft w:val="0"/>
              <w:marRight w:val="0"/>
              <w:marTop w:val="0"/>
              <w:marBottom w:val="0"/>
              <w:divBdr>
                <w:top w:val="none" w:sz="0" w:space="0" w:color="auto"/>
                <w:left w:val="none" w:sz="0" w:space="0" w:color="auto"/>
                <w:bottom w:val="none" w:sz="0" w:space="0" w:color="auto"/>
                <w:right w:val="none" w:sz="0" w:space="0" w:color="auto"/>
              </w:divBdr>
            </w:div>
            <w:div w:id="1736396154">
              <w:marLeft w:val="0"/>
              <w:marRight w:val="0"/>
              <w:marTop w:val="0"/>
              <w:marBottom w:val="0"/>
              <w:divBdr>
                <w:top w:val="none" w:sz="0" w:space="0" w:color="auto"/>
                <w:left w:val="none" w:sz="0" w:space="0" w:color="auto"/>
                <w:bottom w:val="none" w:sz="0" w:space="0" w:color="auto"/>
                <w:right w:val="none" w:sz="0" w:space="0" w:color="auto"/>
              </w:divBdr>
            </w:div>
            <w:div w:id="2133985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669977">
      <w:bodyDiv w:val="1"/>
      <w:marLeft w:val="0"/>
      <w:marRight w:val="0"/>
      <w:marTop w:val="0"/>
      <w:marBottom w:val="0"/>
      <w:divBdr>
        <w:top w:val="none" w:sz="0" w:space="0" w:color="auto"/>
        <w:left w:val="none" w:sz="0" w:space="0" w:color="auto"/>
        <w:bottom w:val="none" w:sz="0" w:space="0" w:color="auto"/>
        <w:right w:val="none" w:sz="0" w:space="0" w:color="auto"/>
      </w:divBdr>
    </w:div>
    <w:div w:id="2063675978">
      <w:bodyDiv w:val="1"/>
      <w:marLeft w:val="0"/>
      <w:marRight w:val="0"/>
      <w:marTop w:val="0"/>
      <w:marBottom w:val="0"/>
      <w:divBdr>
        <w:top w:val="none" w:sz="0" w:space="0" w:color="auto"/>
        <w:left w:val="none" w:sz="0" w:space="0" w:color="auto"/>
        <w:bottom w:val="none" w:sz="0" w:space="0" w:color="auto"/>
        <w:right w:val="none" w:sz="0" w:space="0" w:color="auto"/>
      </w:divBdr>
    </w:div>
    <w:div w:id="2064667998">
      <w:bodyDiv w:val="1"/>
      <w:marLeft w:val="0"/>
      <w:marRight w:val="0"/>
      <w:marTop w:val="0"/>
      <w:marBottom w:val="0"/>
      <w:divBdr>
        <w:top w:val="none" w:sz="0" w:space="0" w:color="auto"/>
        <w:left w:val="none" w:sz="0" w:space="0" w:color="auto"/>
        <w:bottom w:val="none" w:sz="0" w:space="0" w:color="auto"/>
        <w:right w:val="none" w:sz="0" w:space="0" w:color="auto"/>
      </w:divBdr>
    </w:div>
    <w:div w:id="2067561496">
      <w:bodyDiv w:val="1"/>
      <w:marLeft w:val="0"/>
      <w:marRight w:val="0"/>
      <w:marTop w:val="0"/>
      <w:marBottom w:val="0"/>
      <w:divBdr>
        <w:top w:val="none" w:sz="0" w:space="0" w:color="auto"/>
        <w:left w:val="none" w:sz="0" w:space="0" w:color="auto"/>
        <w:bottom w:val="none" w:sz="0" w:space="0" w:color="auto"/>
        <w:right w:val="none" w:sz="0" w:space="0" w:color="auto"/>
      </w:divBdr>
    </w:div>
    <w:div w:id="2070029537">
      <w:bodyDiv w:val="1"/>
      <w:marLeft w:val="0"/>
      <w:marRight w:val="0"/>
      <w:marTop w:val="0"/>
      <w:marBottom w:val="0"/>
      <w:divBdr>
        <w:top w:val="none" w:sz="0" w:space="0" w:color="auto"/>
        <w:left w:val="none" w:sz="0" w:space="0" w:color="auto"/>
        <w:bottom w:val="none" w:sz="0" w:space="0" w:color="auto"/>
        <w:right w:val="none" w:sz="0" w:space="0" w:color="auto"/>
      </w:divBdr>
    </w:div>
    <w:div w:id="2071615504">
      <w:bodyDiv w:val="1"/>
      <w:marLeft w:val="0"/>
      <w:marRight w:val="0"/>
      <w:marTop w:val="0"/>
      <w:marBottom w:val="0"/>
      <w:divBdr>
        <w:top w:val="none" w:sz="0" w:space="0" w:color="auto"/>
        <w:left w:val="none" w:sz="0" w:space="0" w:color="auto"/>
        <w:bottom w:val="none" w:sz="0" w:space="0" w:color="auto"/>
        <w:right w:val="none" w:sz="0" w:space="0" w:color="auto"/>
      </w:divBdr>
    </w:div>
    <w:div w:id="2077780701">
      <w:bodyDiv w:val="1"/>
      <w:marLeft w:val="0"/>
      <w:marRight w:val="0"/>
      <w:marTop w:val="0"/>
      <w:marBottom w:val="0"/>
      <w:divBdr>
        <w:top w:val="none" w:sz="0" w:space="0" w:color="auto"/>
        <w:left w:val="none" w:sz="0" w:space="0" w:color="auto"/>
        <w:bottom w:val="none" w:sz="0" w:space="0" w:color="auto"/>
        <w:right w:val="none" w:sz="0" w:space="0" w:color="auto"/>
      </w:divBdr>
    </w:div>
    <w:div w:id="2078479668">
      <w:bodyDiv w:val="1"/>
      <w:marLeft w:val="0"/>
      <w:marRight w:val="0"/>
      <w:marTop w:val="0"/>
      <w:marBottom w:val="0"/>
      <w:divBdr>
        <w:top w:val="none" w:sz="0" w:space="0" w:color="auto"/>
        <w:left w:val="none" w:sz="0" w:space="0" w:color="auto"/>
        <w:bottom w:val="none" w:sz="0" w:space="0" w:color="auto"/>
        <w:right w:val="none" w:sz="0" w:space="0" w:color="auto"/>
      </w:divBdr>
    </w:div>
    <w:div w:id="2081246246">
      <w:bodyDiv w:val="1"/>
      <w:marLeft w:val="0"/>
      <w:marRight w:val="0"/>
      <w:marTop w:val="0"/>
      <w:marBottom w:val="0"/>
      <w:divBdr>
        <w:top w:val="none" w:sz="0" w:space="0" w:color="auto"/>
        <w:left w:val="none" w:sz="0" w:space="0" w:color="auto"/>
        <w:bottom w:val="none" w:sz="0" w:space="0" w:color="auto"/>
        <w:right w:val="none" w:sz="0" w:space="0" w:color="auto"/>
      </w:divBdr>
    </w:div>
    <w:div w:id="2084141920">
      <w:bodyDiv w:val="1"/>
      <w:marLeft w:val="0"/>
      <w:marRight w:val="0"/>
      <w:marTop w:val="0"/>
      <w:marBottom w:val="0"/>
      <w:divBdr>
        <w:top w:val="none" w:sz="0" w:space="0" w:color="auto"/>
        <w:left w:val="none" w:sz="0" w:space="0" w:color="auto"/>
        <w:bottom w:val="none" w:sz="0" w:space="0" w:color="auto"/>
        <w:right w:val="none" w:sz="0" w:space="0" w:color="auto"/>
      </w:divBdr>
    </w:div>
    <w:div w:id="2085301875">
      <w:bodyDiv w:val="1"/>
      <w:marLeft w:val="0"/>
      <w:marRight w:val="0"/>
      <w:marTop w:val="0"/>
      <w:marBottom w:val="0"/>
      <w:divBdr>
        <w:top w:val="none" w:sz="0" w:space="0" w:color="auto"/>
        <w:left w:val="none" w:sz="0" w:space="0" w:color="auto"/>
        <w:bottom w:val="none" w:sz="0" w:space="0" w:color="auto"/>
        <w:right w:val="none" w:sz="0" w:space="0" w:color="auto"/>
      </w:divBdr>
    </w:div>
    <w:div w:id="2085448723">
      <w:bodyDiv w:val="1"/>
      <w:marLeft w:val="0"/>
      <w:marRight w:val="0"/>
      <w:marTop w:val="0"/>
      <w:marBottom w:val="0"/>
      <w:divBdr>
        <w:top w:val="none" w:sz="0" w:space="0" w:color="auto"/>
        <w:left w:val="none" w:sz="0" w:space="0" w:color="auto"/>
        <w:bottom w:val="none" w:sz="0" w:space="0" w:color="auto"/>
        <w:right w:val="none" w:sz="0" w:space="0" w:color="auto"/>
      </w:divBdr>
    </w:div>
    <w:div w:id="2092775354">
      <w:bodyDiv w:val="1"/>
      <w:marLeft w:val="0"/>
      <w:marRight w:val="0"/>
      <w:marTop w:val="0"/>
      <w:marBottom w:val="0"/>
      <w:divBdr>
        <w:top w:val="none" w:sz="0" w:space="0" w:color="auto"/>
        <w:left w:val="none" w:sz="0" w:space="0" w:color="auto"/>
        <w:bottom w:val="none" w:sz="0" w:space="0" w:color="auto"/>
        <w:right w:val="none" w:sz="0" w:space="0" w:color="auto"/>
      </w:divBdr>
    </w:div>
    <w:div w:id="2095473306">
      <w:bodyDiv w:val="1"/>
      <w:marLeft w:val="0"/>
      <w:marRight w:val="0"/>
      <w:marTop w:val="0"/>
      <w:marBottom w:val="0"/>
      <w:divBdr>
        <w:top w:val="none" w:sz="0" w:space="0" w:color="auto"/>
        <w:left w:val="none" w:sz="0" w:space="0" w:color="auto"/>
        <w:bottom w:val="none" w:sz="0" w:space="0" w:color="auto"/>
        <w:right w:val="none" w:sz="0" w:space="0" w:color="auto"/>
      </w:divBdr>
    </w:div>
    <w:div w:id="2095668063">
      <w:bodyDiv w:val="1"/>
      <w:marLeft w:val="0"/>
      <w:marRight w:val="0"/>
      <w:marTop w:val="0"/>
      <w:marBottom w:val="0"/>
      <w:divBdr>
        <w:top w:val="none" w:sz="0" w:space="0" w:color="auto"/>
        <w:left w:val="none" w:sz="0" w:space="0" w:color="auto"/>
        <w:bottom w:val="none" w:sz="0" w:space="0" w:color="auto"/>
        <w:right w:val="none" w:sz="0" w:space="0" w:color="auto"/>
      </w:divBdr>
    </w:div>
    <w:div w:id="2098399931">
      <w:bodyDiv w:val="1"/>
      <w:marLeft w:val="0"/>
      <w:marRight w:val="0"/>
      <w:marTop w:val="0"/>
      <w:marBottom w:val="0"/>
      <w:divBdr>
        <w:top w:val="none" w:sz="0" w:space="0" w:color="auto"/>
        <w:left w:val="none" w:sz="0" w:space="0" w:color="auto"/>
        <w:bottom w:val="none" w:sz="0" w:space="0" w:color="auto"/>
        <w:right w:val="none" w:sz="0" w:space="0" w:color="auto"/>
      </w:divBdr>
    </w:div>
    <w:div w:id="2099252011">
      <w:bodyDiv w:val="1"/>
      <w:marLeft w:val="0"/>
      <w:marRight w:val="0"/>
      <w:marTop w:val="0"/>
      <w:marBottom w:val="0"/>
      <w:divBdr>
        <w:top w:val="none" w:sz="0" w:space="0" w:color="auto"/>
        <w:left w:val="none" w:sz="0" w:space="0" w:color="auto"/>
        <w:bottom w:val="none" w:sz="0" w:space="0" w:color="auto"/>
        <w:right w:val="none" w:sz="0" w:space="0" w:color="auto"/>
      </w:divBdr>
    </w:div>
    <w:div w:id="2100246223">
      <w:bodyDiv w:val="1"/>
      <w:marLeft w:val="0"/>
      <w:marRight w:val="0"/>
      <w:marTop w:val="0"/>
      <w:marBottom w:val="0"/>
      <w:divBdr>
        <w:top w:val="none" w:sz="0" w:space="0" w:color="auto"/>
        <w:left w:val="none" w:sz="0" w:space="0" w:color="auto"/>
        <w:bottom w:val="none" w:sz="0" w:space="0" w:color="auto"/>
        <w:right w:val="none" w:sz="0" w:space="0" w:color="auto"/>
      </w:divBdr>
    </w:div>
    <w:div w:id="2104690979">
      <w:bodyDiv w:val="1"/>
      <w:marLeft w:val="0"/>
      <w:marRight w:val="0"/>
      <w:marTop w:val="0"/>
      <w:marBottom w:val="0"/>
      <w:divBdr>
        <w:top w:val="none" w:sz="0" w:space="0" w:color="auto"/>
        <w:left w:val="none" w:sz="0" w:space="0" w:color="auto"/>
        <w:bottom w:val="none" w:sz="0" w:space="0" w:color="auto"/>
        <w:right w:val="none" w:sz="0" w:space="0" w:color="auto"/>
      </w:divBdr>
    </w:div>
    <w:div w:id="2109111812">
      <w:bodyDiv w:val="1"/>
      <w:marLeft w:val="0"/>
      <w:marRight w:val="0"/>
      <w:marTop w:val="0"/>
      <w:marBottom w:val="0"/>
      <w:divBdr>
        <w:top w:val="none" w:sz="0" w:space="0" w:color="auto"/>
        <w:left w:val="none" w:sz="0" w:space="0" w:color="auto"/>
        <w:bottom w:val="none" w:sz="0" w:space="0" w:color="auto"/>
        <w:right w:val="none" w:sz="0" w:space="0" w:color="auto"/>
      </w:divBdr>
    </w:div>
    <w:div w:id="2111701422">
      <w:bodyDiv w:val="1"/>
      <w:marLeft w:val="0"/>
      <w:marRight w:val="0"/>
      <w:marTop w:val="0"/>
      <w:marBottom w:val="0"/>
      <w:divBdr>
        <w:top w:val="none" w:sz="0" w:space="0" w:color="auto"/>
        <w:left w:val="none" w:sz="0" w:space="0" w:color="auto"/>
        <w:bottom w:val="none" w:sz="0" w:space="0" w:color="auto"/>
        <w:right w:val="none" w:sz="0" w:space="0" w:color="auto"/>
      </w:divBdr>
    </w:div>
    <w:div w:id="2112360559">
      <w:bodyDiv w:val="1"/>
      <w:marLeft w:val="0"/>
      <w:marRight w:val="0"/>
      <w:marTop w:val="0"/>
      <w:marBottom w:val="0"/>
      <w:divBdr>
        <w:top w:val="none" w:sz="0" w:space="0" w:color="auto"/>
        <w:left w:val="none" w:sz="0" w:space="0" w:color="auto"/>
        <w:bottom w:val="none" w:sz="0" w:space="0" w:color="auto"/>
        <w:right w:val="none" w:sz="0" w:space="0" w:color="auto"/>
      </w:divBdr>
    </w:div>
    <w:div w:id="2115902494">
      <w:bodyDiv w:val="1"/>
      <w:marLeft w:val="0"/>
      <w:marRight w:val="0"/>
      <w:marTop w:val="0"/>
      <w:marBottom w:val="0"/>
      <w:divBdr>
        <w:top w:val="none" w:sz="0" w:space="0" w:color="auto"/>
        <w:left w:val="none" w:sz="0" w:space="0" w:color="auto"/>
        <w:bottom w:val="none" w:sz="0" w:space="0" w:color="auto"/>
        <w:right w:val="none" w:sz="0" w:space="0" w:color="auto"/>
      </w:divBdr>
    </w:div>
    <w:div w:id="2117362847">
      <w:bodyDiv w:val="1"/>
      <w:marLeft w:val="0"/>
      <w:marRight w:val="0"/>
      <w:marTop w:val="0"/>
      <w:marBottom w:val="0"/>
      <w:divBdr>
        <w:top w:val="none" w:sz="0" w:space="0" w:color="auto"/>
        <w:left w:val="none" w:sz="0" w:space="0" w:color="auto"/>
        <w:bottom w:val="none" w:sz="0" w:space="0" w:color="auto"/>
        <w:right w:val="none" w:sz="0" w:space="0" w:color="auto"/>
      </w:divBdr>
    </w:div>
    <w:div w:id="2118332735">
      <w:bodyDiv w:val="1"/>
      <w:marLeft w:val="0"/>
      <w:marRight w:val="0"/>
      <w:marTop w:val="0"/>
      <w:marBottom w:val="0"/>
      <w:divBdr>
        <w:top w:val="none" w:sz="0" w:space="0" w:color="auto"/>
        <w:left w:val="none" w:sz="0" w:space="0" w:color="auto"/>
        <w:bottom w:val="none" w:sz="0" w:space="0" w:color="auto"/>
        <w:right w:val="none" w:sz="0" w:space="0" w:color="auto"/>
      </w:divBdr>
    </w:div>
    <w:div w:id="2119062419">
      <w:bodyDiv w:val="1"/>
      <w:marLeft w:val="0"/>
      <w:marRight w:val="0"/>
      <w:marTop w:val="0"/>
      <w:marBottom w:val="0"/>
      <w:divBdr>
        <w:top w:val="none" w:sz="0" w:space="0" w:color="auto"/>
        <w:left w:val="none" w:sz="0" w:space="0" w:color="auto"/>
        <w:bottom w:val="none" w:sz="0" w:space="0" w:color="auto"/>
        <w:right w:val="none" w:sz="0" w:space="0" w:color="auto"/>
      </w:divBdr>
    </w:div>
    <w:div w:id="2119178521">
      <w:bodyDiv w:val="1"/>
      <w:marLeft w:val="0"/>
      <w:marRight w:val="0"/>
      <w:marTop w:val="0"/>
      <w:marBottom w:val="0"/>
      <w:divBdr>
        <w:top w:val="none" w:sz="0" w:space="0" w:color="auto"/>
        <w:left w:val="none" w:sz="0" w:space="0" w:color="auto"/>
        <w:bottom w:val="none" w:sz="0" w:space="0" w:color="auto"/>
        <w:right w:val="none" w:sz="0" w:space="0" w:color="auto"/>
      </w:divBdr>
    </w:div>
    <w:div w:id="2119635415">
      <w:bodyDiv w:val="1"/>
      <w:marLeft w:val="0"/>
      <w:marRight w:val="0"/>
      <w:marTop w:val="0"/>
      <w:marBottom w:val="0"/>
      <w:divBdr>
        <w:top w:val="none" w:sz="0" w:space="0" w:color="auto"/>
        <w:left w:val="none" w:sz="0" w:space="0" w:color="auto"/>
        <w:bottom w:val="none" w:sz="0" w:space="0" w:color="auto"/>
        <w:right w:val="none" w:sz="0" w:space="0" w:color="auto"/>
      </w:divBdr>
    </w:div>
    <w:div w:id="2119907389">
      <w:bodyDiv w:val="1"/>
      <w:marLeft w:val="0"/>
      <w:marRight w:val="0"/>
      <w:marTop w:val="0"/>
      <w:marBottom w:val="0"/>
      <w:divBdr>
        <w:top w:val="none" w:sz="0" w:space="0" w:color="auto"/>
        <w:left w:val="none" w:sz="0" w:space="0" w:color="auto"/>
        <w:bottom w:val="none" w:sz="0" w:space="0" w:color="auto"/>
        <w:right w:val="none" w:sz="0" w:space="0" w:color="auto"/>
      </w:divBdr>
    </w:div>
    <w:div w:id="2124107108">
      <w:bodyDiv w:val="1"/>
      <w:marLeft w:val="0"/>
      <w:marRight w:val="0"/>
      <w:marTop w:val="0"/>
      <w:marBottom w:val="0"/>
      <w:divBdr>
        <w:top w:val="none" w:sz="0" w:space="0" w:color="auto"/>
        <w:left w:val="none" w:sz="0" w:space="0" w:color="auto"/>
        <w:bottom w:val="none" w:sz="0" w:space="0" w:color="auto"/>
        <w:right w:val="none" w:sz="0" w:space="0" w:color="auto"/>
      </w:divBdr>
    </w:div>
    <w:div w:id="2127700253">
      <w:bodyDiv w:val="1"/>
      <w:marLeft w:val="0"/>
      <w:marRight w:val="0"/>
      <w:marTop w:val="0"/>
      <w:marBottom w:val="0"/>
      <w:divBdr>
        <w:top w:val="none" w:sz="0" w:space="0" w:color="auto"/>
        <w:left w:val="none" w:sz="0" w:space="0" w:color="auto"/>
        <w:bottom w:val="none" w:sz="0" w:space="0" w:color="auto"/>
        <w:right w:val="none" w:sz="0" w:space="0" w:color="auto"/>
      </w:divBdr>
    </w:div>
    <w:div w:id="2130393354">
      <w:bodyDiv w:val="1"/>
      <w:marLeft w:val="0"/>
      <w:marRight w:val="0"/>
      <w:marTop w:val="0"/>
      <w:marBottom w:val="0"/>
      <w:divBdr>
        <w:top w:val="none" w:sz="0" w:space="0" w:color="auto"/>
        <w:left w:val="none" w:sz="0" w:space="0" w:color="auto"/>
        <w:bottom w:val="none" w:sz="0" w:space="0" w:color="auto"/>
        <w:right w:val="none" w:sz="0" w:space="0" w:color="auto"/>
      </w:divBdr>
    </w:div>
    <w:div w:id="2133284579">
      <w:bodyDiv w:val="1"/>
      <w:marLeft w:val="0"/>
      <w:marRight w:val="0"/>
      <w:marTop w:val="0"/>
      <w:marBottom w:val="0"/>
      <w:divBdr>
        <w:top w:val="none" w:sz="0" w:space="0" w:color="auto"/>
        <w:left w:val="none" w:sz="0" w:space="0" w:color="auto"/>
        <w:bottom w:val="none" w:sz="0" w:space="0" w:color="auto"/>
        <w:right w:val="none" w:sz="0" w:space="0" w:color="auto"/>
      </w:divBdr>
    </w:div>
    <w:div w:id="2134322210">
      <w:bodyDiv w:val="1"/>
      <w:marLeft w:val="0"/>
      <w:marRight w:val="0"/>
      <w:marTop w:val="0"/>
      <w:marBottom w:val="0"/>
      <w:divBdr>
        <w:top w:val="none" w:sz="0" w:space="0" w:color="auto"/>
        <w:left w:val="none" w:sz="0" w:space="0" w:color="auto"/>
        <w:bottom w:val="none" w:sz="0" w:space="0" w:color="auto"/>
        <w:right w:val="none" w:sz="0" w:space="0" w:color="auto"/>
      </w:divBdr>
    </w:div>
    <w:div w:id="2134590412">
      <w:bodyDiv w:val="1"/>
      <w:marLeft w:val="0"/>
      <w:marRight w:val="0"/>
      <w:marTop w:val="0"/>
      <w:marBottom w:val="0"/>
      <w:divBdr>
        <w:top w:val="none" w:sz="0" w:space="0" w:color="auto"/>
        <w:left w:val="none" w:sz="0" w:space="0" w:color="auto"/>
        <w:bottom w:val="none" w:sz="0" w:space="0" w:color="auto"/>
        <w:right w:val="none" w:sz="0" w:space="0" w:color="auto"/>
      </w:divBdr>
    </w:div>
    <w:div w:id="2134596177">
      <w:bodyDiv w:val="1"/>
      <w:marLeft w:val="0"/>
      <w:marRight w:val="0"/>
      <w:marTop w:val="0"/>
      <w:marBottom w:val="0"/>
      <w:divBdr>
        <w:top w:val="none" w:sz="0" w:space="0" w:color="auto"/>
        <w:left w:val="none" w:sz="0" w:space="0" w:color="auto"/>
        <w:bottom w:val="none" w:sz="0" w:space="0" w:color="auto"/>
        <w:right w:val="none" w:sz="0" w:space="0" w:color="auto"/>
      </w:divBdr>
    </w:div>
    <w:div w:id="2136750760">
      <w:bodyDiv w:val="1"/>
      <w:marLeft w:val="0"/>
      <w:marRight w:val="0"/>
      <w:marTop w:val="0"/>
      <w:marBottom w:val="0"/>
      <w:divBdr>
        <w:top w:val="none" w:sz="0" w:space="0" w:color="auto"/>
        <w:left w:val="none" w:sz="0" w:space="0" w:color="auto"/>
        <w:bottom w:val="none" w:sz="0" w:space="0" w:color="auto"/>
        <w:right w:val="none" w:sz="0" w:space="0" w:color="auto"/>
      </w:divBdr>
    </w:div>
    <w:div w:id="2142065369">
      <w:bodyDiv w:val="1"/>
      <w:marLeft w:val="0"/>
      <w:marRight w:val="0"/>
      <w:marTop w:val="0"/>
      <w:marBottom w:val="0"/>
      <w:divBdr>
        <w:top w:val="none" w:sz="0" w:space="0" w:color="auto"/>
        <w:left w:val="none" w:sz="0" w:space="0" w:color="auto"/>
        <w:bottom w:val="none" w:sz="0" w:space="0" w:color="auto"/>
        <w:right w:val="none" w:sz="0" w:space="0" w:color="auto"/>
      </w:divBdr>
    </w:div>
    <w:div w:id="2142989720">
      <w:bodyDiv w:val="1"/>
      <w:marLeft w:val="0"/>
      <w:marRight w:val="0"/>
      <w:marTop w:val="0"/>
      <w:marBottom w:val="0"/>
      <w:divBdr>
        <w:top w:val="none" w:sz="0" w:space="0" w:color="auto"/>
        <w:left w:val="none" w:sz="0" w:space="0" w:color="auto"/>
        <w:bottom w:val="none" w:sz="0" w:space="0" w:color="auto"/>
        <w:right w:val="none" w:sz="0" w:space="0" w:color="auto"/>
      </w:divBdr>
    </w:div>
    <w:div w:id="2144688753">
      <w:bodyDiv w:val="1"/>
      <w:marLeft w:val="0"/>
      <w:marRight w:val="0"/>
      <w:marTop w:val="0"/>
      <w:marBottom w:val="0"/>
      <w:divBdr>
        <w:top w:val="none" w:sz="0" w:space="0" w:color="auto"/>
        <w:left w:val="none" w:sz="0" w:space="0" w:color="auto"/>
        <w:bottom w:val="none" w:sz="0" w:space="0" w:color="auto"/>
        <w:right w:val="none" w:sz="0" w:space="0" w:color="auto"/>
      </w:divBdr>
    </w:div>
    <w:div w:id="214565868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2.jpeg"/><Relationship Id="rId21" Type="http://schemas.openxmlformats.org/officeDocument/2006/relationships/image" Target="media/image7.jpeg"/><Relationship Id="rId42" Type="http://schemas.openxmlformats.org/officeDocument/2006/relationships/hyperlink" Target="https://developer.nvidia.com/transfer-learning-toolkit" TargetMode="External"/><Relationship Id="rId47" Type="http://schemas.openxmlformats.org/officeDocument/2006/relationships/image" Target="media/image32.png"/><Relationship Id="rId63" Type="http://schemas.openxmlformats.org/officeDocument/2006/relationships/image" Target="media/image47.png"/><Relationship Id="rId68" Type="http://schemas.microsoft.com/office/2007/relationships/hdphoto" Target="media/hdphoto2.wdp"/><Relationship Id="rId84" Type="http://schemas.microsoft.com/office/2007/relationships/hdphoto" Target="media/hdphoto10.wdp"/><Relationship Id="rId89" Type="http://schemas.openxmlformats.org/officeDocument/2006/relationships/fontTable" Target="fontTable.xml"/><Relationship Id="rId16" Type="http://schemas.openxmlformats.org/officeDocument/2006/relationships/comments" Target="comments.xml"/><Relationship Id="rId11" Type="http://schemas.openxmlformats.org/officeDocument/2006/relationships/image" Target="media/image1.png"/><Relationship Id="rId32" Type="http://schemas.openxmlformats.org/officeDocument/2006/relationships/image" Target="media/image18.jpeg"/><Relationship Id="rId37" Type="http://schemas.openxmlformats.org/officeDocument/2006/relationships/image" Target="media/image23.png"/><Relationship Id="rId53" Type="http://schemas.openxmlformats.org/officeDocument/2006/relationships/image" Target="media/image37.png"/><Relationship Id="rId58" Type="http://schemas.openxmlformats.org/officeDocument/2006/relationships/image" Target="media/image42.png"/><Relationship Id="rId74" Type="http://schemas.microsoft.com/office/2007/relationships/hdphoto" Target="media/hdphoto5.wdp"/><Relationship Id="rId79" Type="http://schemas.openxmlformats.org/officeDocument/2006/relationships/image" Target="media/image56.png"/><Relationship Id="rId5" Type="http://schemas.openxmlformats.org/officeDocument/2006/relationships/numbering" Target="numbering.xml"/><Relationship Id="rId90" Type="http://schemas.microsoft.com/office/2011/relationships/people" Target="people.xml"/><Relationship Id="rId14" Type="http://schemas.openxmlformats.org/officeDocument/2006/relationships/image" Target="media/image4.png"/><Relationship Id="rId22" Type="http://schemas.openxmlformats.org/officeDocument/2006/relationships/image" Target="media/image8.jpe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image" Target="media/image51.png"/><Relationship Id="rId77" Type="http://schemas.openxmlformats.org/officeDocument/2006/relationships/image" Target="media/image55.png"/><Relationship Id="rId8" Type="http://schemas.openxmlformats.org/officeDocument/2006/relationships/webSettings" Target="webSettings.xml"/><Relationship Id="rId51" Type="http://schemas.openxmlformats.org/officeDocument/2006/relationships/image" Target="media/image36.png"/><Relationship Id="rId72" Type="http://schemas.microsoft.com/office/2007/relationships/hdphoto" Target="media/hdphoto4.wdp"/><Relationship Id="rId80" Type="http://schemas.microsoft.com/office/2007/relationships/hdphoto" Target="media/hdphoto8.wdp"/><Relationship Id="rId85" Type="http://schemas.openxmlformats.org/officeDocument/2006/relationships/image" Target="media/image59.png"/><Relationship Id="rId3" Type="http://schemas.openxmlformats.org/officeDocument/2006/relationships/customXml" Target="../customXml/item3.xml"/><Relationship Id="rId12" Type="http://schemas.openxmlformats.org/officeDocument/2006/relationships/image" Target="media/image2.png"/><Relationship Id="rId17" Type="http://schemas.microsoft.com/office/2011/relationships/commentsExtended" Target="commentsExtended.xml"/><Relationship Id="rId25" Type="http://schemas.openxmlformats.org/officeDocument/2006/relationships/image" Target="media/image11.jpe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1.png"/><Relationship Id="rId59" Type="http://schemas.openxmlformats.org/officeDocument/2006/relationships/image" Target="media/image43.png"/><Relationship Id="rId67" Type="http://schemas.openxmlformats.org/officeDocument/2006/relationships/image" Target="media/image50.pn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38.png"/><Relationship Id="rId62" Type="http://schemas.openxmlformats.org/officeDocument/2006/relationships/image" Target="media/image46.png"/><Relationship Id="rId70" Type="http://schemas.microsoft.com/office/2007/relationships/hdphoto" Target="media/hdphoto3.wdp"/><Relationship Id="rId75" Type="http://schemas.openxmlformats.org/officeDocument/2006/relationships/image" Target="media/image54.png"/><Relationship Id="rId83" Type="http://schemas.openxmlformats.org/officeDocument/2006/relationships/image" Target="media/image58.png"/><Relationship Id="rId88" Type="http://schemas.openxmlformats.org/officeDocument/2006/relationships/footer" Target="footer1.xm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9.jpeg"/><Relationship Id="rId28" Type="http://schemas.openxmlformats.org/officeDocument/2006/relationships/image" Target="media/image14.jpeg"/><Relationship Id="rId36" Type="http://schemas.openxmlformats.org/officeDocument/2006/relationships/image" Target="media/image22.png"/><Relationship Id="rId49" Type="http://schemas.openxmlformats.org/officeDocument/2006/relationships/image" Target="media/image34.png"/><Relationship Id="rId57" Type="http://schemas.openxmlformats.org/officeDocument/2006/relationships/image" Target="media/image41.png"/><Relationship Id="rId10" Type="http://schemas.openxmlformats.org/officeDocument/2006/relationships/endnotes" Target="endnotes.xml"/><Relationship Id="rId31" Type="http://schemas.openxmlformats.org/officeDocument/2006/relationships/image" Target="media/image17.jpeg"/><Relationship Id="rId44" Type="http://schemas.openxmlformats.org/officeDocument/2006/relationships/image" Target="media/image29.jpeg"/><Relationship Id="rId52" Type="http://schemas.openxmlformats.org/officeDocument/2006/relationships/hyperlink" Target="https://github.com/UnaiUrgoiti/Smart-Mobility-PFG" TargetMode="External"/><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3.png"/><Relationship Id="rId78" Type="http://schemas.microsoft.com/office/2007/relationships/hdphoto" Target="media/hdphoto7.wdp"/><Relationship Id="rId81" Type="http://schemas.openxmlformats.org/officeDocument/2006/relationships/image" Target="media/image57.png"/><Relationship Id="rId86" Type="http://schemas.microsoft.com/office/2007/relationships/hdphoto" Target="media/hdphoto11.wdp"/><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microsoft.com/office/2016/09/relationships/commentsIds" Target="commentsIds.xml"/><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5.png"/><Relationship Id="rId55" Type="http://schemas.openxmlformats.org/officeDocument/2006/relationships/image" Target="media/image39.png"/><Relationship Id="rId76" Type="http://schemas.microsoft.com/office/2007/relationships/hdphoto" Target="media/hdphoto6.wdp"/><Relationship Id="rId7" Type="http://schemas.openxmlformats.org/officeDocument/2006/relationships/settings" Target="settings.xml"/><Relationship Id="rId71" Type="http://schemas.openxmlformats.org/officeDocument/2006/relationships/image" Target="media/image52.png"/><Relationship Id="rId2" Type="http://schemas.openxmlformats.org/officeDocument/2006/relationships/customXml" Target="../customXml/item2.xml"/><Relationship Id="rId29" Type="http://schemas.openxmlformats.org/officeDocument/2006/relationships/image" Target="media/image15.jpe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0.jpeg"/><Relationship Id="rId66" Type="http://schemas.microsoft.com/office/2007/relationships/hdphoto" Target="media/hdphoto1.wdp"/><Relationship Id="rId87" Type="http://schemas.openxmlformats.org/officeDocument/2006/relationships/header" Target="header1.xml"/><Relationship Id="rId61" Type="http://schemas.openxmlformats.org/officeDocument/2006/relationships/image" Target="media/image45.png"/><Relationship Id="rId82" Type="http://schemas.microsoft.com/office/2007/relationships/hdphoto" Target="media/hdphoto9.wdp"/><Relationship Id="rId19" Type="http://schemas.microsoft.com/office/2018/08/relationships/commentsExtensible" Target="commentsExtensi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cortazar\Datos%20de%20programa\Microsoft\Plantillas\pfc_memoria1.dot"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_activity xmlns="daf9d189-1b9b-4574-b100-364b61a65556"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o" ma:contentTypeID="0x01010035BB29EEE656AF4AAB2DE71B12C96F09" ma:contentTypeVersion="5" ma:contentTypeDescription="Crear nuevo documento." ma:contentTypeScope="" ma:versionID="d9594fd531e03a6281036735998c65c3">
  <xsd:schema xmlns:xsd="http://www.w3.org/2001/XMLSchema" xmlns:xs="http://www.w3.org/2001/XMLSchema" xmlns:p="http://schemas.microsoft.com/office/2006/metadata/properties" xmlns:ns3="daf9d189-1b9b-4574-b100-364b61a65556" targetNamespace="http://schemas.microsoft.com/office/2006/metadata/properties" ma:root="true" ma:fieldsID="289d01df50b4b0e252f3046f77bcbbf1" ns3:_="">
    <xsd:import namespace="daf9d189-1b9b-4574-b100-364b61a65556"/>
    <xsd:element name="properties">
      <xsd:complexType>
        <xsd:sequence>
          <xsd:element name="documentManagement">
            <xsd:complexType>
              <xsd:all>
                <xsd:element ref="ns3:MediaServiceMetadata" minOccurs="0"/>
                <xsd:element ref="ns3:MediaServiceFastMetadata" minOccurs="0"/>
                <xsd:element ref="ns3:MediaServiceSearchProperties" minOccurs="0"/>
                <xsd:element ref="ns3:MediaServiceObjectDetectorVersions" minOccurs="0"/>
                <xsd:element ref="ns3: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af9d189-1b9b-4574-b100-364b61a6555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_activity" ma:index="12" nillable="true" ma:displayName="_activity" ma:hidden="true" ma:internalName="_activity">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IEEE2006OfficeOnline.xsl" StyleName="IEEE" Version="2006">
  <b:Source>
    <b:Tag>Gob22</b:Tag>
    <b:SourceType>Report</b:SourceType>
    <b:Guid>{20A21FB1-5E1C-4399-B13F-0F7F3EE12729}</b:Guid>
    <b:Title>Barometro de la bicicleta</b:Title>
    <b:Year>2022</b:Year>
    <b:Author>
      <b:Author>
        <b:Corporate>Gobierno de España, Ministerio de Transportes y movilidad Sostenible</b:Corporate>
      </b:Author>
    </b:Author>
    <b:RefOrder>2</b:RefOrder>
  </b:Source>
  <b:Source>
    <b:Tag>Deu24</b:Tag>
    <b:SourceType>Book</b:SourceType>
    <b:Guid>{AE5E8F7C-4722-43B8-AF1E-25988E82AD48}</b:Guid>
    <b:Title>Breve descripción de los objetivos de investigación</b:Title>
    <b:Year>2024</b:Year>
    <b:Author>
      <b:Author>
        <b:Corporate>Deustotech Smart-Mobility Research Team </b:Corporate>
      </b:Author>
    </b:Author>
    <b:RefOrder>1</b:RefOrder>
  </b:Source>
  <b:Source>
    <b:Tag>MSa</b:Tag>
    <b:SourceType>BookSection</b:SourceType>
    <b:Guid>{31DEA203-8342-47B8-8D29-29EE71B1FDC7}</b:Guid>
    <b:Author>
      <b:Author>
        <b:NameList>
          <b:Person>
            <b:Last>Satyanarayanan</b:Last>
            <b:First>M.</b:First>
          </b:Person>
        </b:NameList>
      </b:Author>
    </b:Author>
    <b:Title>‘‘The emergence of edge computing,’’</b:Title>
    <b:Year>Jan 2017</b:Year>
    <b:BookTitle>Computer, vol 50</b:BookTitle>
    <b:Pages>30-39</b:Pages>
    <b:RefOrder>4</b:RefOrder>
  </b:Source>
  <b:Source>
    <b:Tag>Shi16</b:Tag>
    <b:SourceType>Book</b:SourceType>
    <b:Guid>{4B2E1095-4E80-4EA7-B8EF-6E49B6DBBE4E}</b:Guid>
    <b:Author>
      <b:Author>
        <b:NameList>
          <b:Person>
            <b:Last>Shi</b:Last>
            <b:First>W.</b:First>
          </b:Person>
        </b:NameList>
      </b:Author>
    </b:Author>
    <b:Title>Edge Computing: Vision and Challenges</b:Title>
    <b:Year>Oct. 2016</b:Year>
    <b:Publisher>IEEE INTERNET OF THINGS JOURNAL, VOL. 3, NO. 5</b:Publisher>
    <b:RefOrder>5</b:RefOrder>
  </b:Source>
  <b:Source>
    <b:Tag>Rie13</b:Tag>
    <b:SourceType>ArticleInAPeriodical</b:SourceType>
    <b:Guid>{A5BB5E16-6582-4506-A894-FDBD8B889411}</b:Guid>
    <b:LCID>en-US</b:LCID>
    <b:Author>
      <b:Author>
        <b:NameList>
          <b:Person>
            <b:Last>Rieman</b:Last>
            <b:First>Dr</b:First>
            <b:Middle>Mark Van</b:Middle>
          </b:Person>
        </b:NameList>
      </b:Author>
      <b:Editor>
        <b:NameList>
          <b:Person>
            <b:Last>van Riejman</b:Last>
            <b:First>M.</b:First>
          </b:Person>
        </b:NameList>
      </b:Editor>
    </b:Author>
    <b:Title>Self-Driving Cars Will Create 2 Petabytes of Data,What are the oportunities for the car Industry?</b:Title>
    <b:Year>2013</b:Year>
    <b:YearAccessed>2024</b:YearAccessed>
    <b:MonthAccessed>04</b:MonthAccessed>
    <b:DayAccessed>30</b:DayAccessed>
    <b:URL>https://datafloq.com/read/self-driving-cars-create-2-petabytes-data-annually/</b:URL>
    <b:RefOrder>8</b:RefOrder>
  </b:Source>
  <b:Source>
    <b:Tag>Man13</b:Tag>
    <b:SourceType>BookSection</b:SourceType>
    <b:Guid>{33E03F5F-9B68-4768-9C19-241775AB6CF4}</b:Guid>
    <b:Author>
      <b:Author>
        <b:Corporate>Mandeep Kaur, Manish Mahajan</b:Corporate>
      </b:Author>
    </b:Author>
    <b:Title>Using encryption Algorithms to Enhance the data security in Cloud Computing</b:Title>
    <b:Year>Jan 2013</b:Year>
    <b:BookTitle>International journal of communication and Computer technology, vol 1</b:BookTitle>
    <b:RefOrder>6</b:RefOrder>
  </b:Source>
  <b:Source>
    <b:Tag>Shi</b:Tag>
    <b:SourceType>BookSection</b:SourceType>
    <b:Guid>{CAD57722-A2B7-4ADD-BF41-79350F23D4BE}</b:Guid>
    <b:Author>
      <b:Author>
        <b:NameList>
          <b:Person>
            <b:Last>S</b:Last>
            <b:First>Shilpashree.</b:First>
          </b:Person>
        </b:NameList>
      </b:Author>
    </b:Author>
    <b:Title>Cloud computing an overview</b:Title>
    <b:BookTitle>International Journal of Engineering &amp; Technology, 7 (4) (2018) 2743-2746</b:BookTitle>
    <b:RefOrder>7</b:RefOrder>
  </b:Source>
  <b:Source>
    <b:Tag>Fog24</b:Tag>
    <b:SourceType>Report</b:SourceType>
    <b:Guid>{AC9B8D13-D31F-49F6-A596-89C0BDD2CFAE}</b:Guid>
    <b:Title>Fog Computing and the Internet of Things: Extend the Cloud to Where the Things are, White Paper</b:Title>
    <b:YearAccessed>2024</b:YearAccessed>
    <b:MonthAccessed>5</b:MonthAccessed>
    <b:DayAccessed>1</b:DayAccessed>
    <b:URL>https://www.cisco.com/c/dam/en_us/solutions/trends/iot/docs/</b:URL>
    <b:Year>2015</b:Year>
    <b:Author>
      <b:Author>
        <b:Corporate>Cisco</b:Corporate>
      </b:Author>
    </b:Author>
    <b:Publisher>Accesed on Abr. 1 2024, Available: https://www.cisco.com/c/dam/en_us/solutions/trends/iot/docs/</b:Publisher>
    <b:RefOrder>10</b:RefOrder>
  </b:Source>
  <b:Source>
    <b:Tag>Tra</b:Tag>
    <b:SourceType>Report</b:SourceType>
    <b:Guid>{15E8E3A4-388E-40B4-8B50-166070D81230}</b:Guid>
    <b:Author>
      <b:Author>
        <b:Corporate>Transformainsights</b:Corporate>
      </b:Author>
    </b:Author>
    <b:Title>Current IoT Forecast Highlights</b:Title>
    <b:Year>2023</b:Year>
    <b:City>Available: https://transformainsights.com/research/forecast/highlights</b:City>
    <b:RefOrder>11</b:RefOrder>
  </b:Source>
  <b:Source>
    <b:Tag>Age23</b:Tag>
    <b:SourceType>Report</b:SourceType>
    <b:Guid>{97DF7792-6694-4C02-BBAB-AAAD8CC970B2}</b:Guid>
    <b:Author>
      <b:Author>
        <b:NameList>
          <b:Person>
            <b:Last>A. gerondimos</b:Last>
            <b:First>L.</b:First>
            <b:Middle>Margaras, M. Amine, N. Ayres</b:Middle>
          </b:Person>
        </b:NameList>
      </b:Author>
    </b:Author>
    <b:Title>IoT: Communication protocols and security threats</b:Title>
    <b:Year>2023</b:Year>
    <b:RefOrder>9</b:RefOrder>
  </b:Source>
  <b:Source>
    <b:Tag>MAh18</b:Tag>
    <b:SourceType>JournalArticle</b:SourceType>
    <b:Guid>{CDE0C9BE-A144-4BDD-9999-D0EC052D4212}</b:Guid>
    <b:Author>
      <b:Author>
        <b:NameList>
          <b:Person>
            <b:Last>M. Ahmad Khan</b:Last>
            <b:First>K.</b:First>
            <b:Middle>Salah</b:Middle>
          </b:Person>
        </b:NameList>
      </b:Author>
    </b:Author>
    <b:Title>IoT security: Review, blockchain solutions, and open challenges</b:Title>
    <b:Year>May 2018</b:Year>
    <b:RefOrder>14</b:RefOrder>
  </b:Source>
  <b:Source>
    <b:Tag>Dor17</b:Tag>
    <b:SourceType>JournalArticle</b:SourceType>
    <b:Guid>{B94B4273-94E0-4FFF-B0B0-9CEE3DE57D71}</b:Guid>
    <b:Author>
      <b:Author>
        <b:NameList>
          <b:Person>
            <b:Last>Dorri</b:Last>
            <b:First>Ali</b:First>
            <b:Middle>&amp; Kanhere, Salil &amp; Jurdak, Raja</b:Middle>
          </b:Person>
        </b:NameList>
      </b:Author>
    </b:Author>
    <b:Title>Toward an Optimized BlockChain for IoT</b:Title>
    <b:Year>2017</b:Year>
    <b:Publisher>10.1145/3054977.305500 3</b:Publisher>
    <b:RefOrder>15</b:RefOrder>
  </b:Source>
  <b:Source>
    <b:Tag>DGu21</b:Tag>
    <b:SourceType>JournalArticle</b:SourceType>
    <b:Guid>{F419E22D-4B2A-470D-97AB-B8208E9614AB}</b:Guid>
    <b:Title>Smart Sensors for Industrial Internet of Things: Challenges, Solutions, and Aplications</b:Title>
    <b:Year>2021</b:Year>
    <b:Author>
      <b:Author>
        <b:NameList>
          <b:Person>
            <b:Last>D. Gupta</b:Last>
            <b:First>V.</b:First>
            <b:Middle>de Albuquerque, A. Kahanna,p. Lala Mehta</b:Middle>
          </b:Person>
        </b:NameList>
      </b:Author>
    </b:Author>
    <b:RefOrder>12</b:RefOrder>
  </b:Source>
  <b:Source>
    <b:Tag>ASh18</b:Tag>
    <b:SourceType>JournalArticle</b:SourceType>
    <b:Guid>{11C557A4-738A-42FB-8EAF-B1A778085EB1}</b:Guid>
    <b:Author>
      <b:Author>
        <b:NameList>
          <b:Person>
            <b:Last>Shandaliya</b:Last>
            <b:First>A.</b:First>
          </b:Person>
        </b:NameList>
      </b:Author>
    </b:Author>
    <b:Title>Role and Applications of IoT in Online Transactions using</b:Title>
    <b:Year>2018</b:Year>
    <b:RefOrder>13</b:RefOrder>
  </b:Source>
  <b:Source>
    <b:Tag>Bhu</b:Tag>
    <b:SourceType>ConferenceProceedings</b:SourceType>
    <b:Guid>{076FE741-7489-40B6-8B36-896C305957E1}</b:Guid>
    <b:Author>
      <b:Author>
        <b:NameList>
          <b:Person>
            <b:Last>Bhushan</b:Last>
            <b:First>S.</b:First>
            <b:Middle>Soni and B.</b:Middle>
          </b:Person>
        </b:NameList>
      </b:Author>
    </b:Author>
    <b:Title>A Comprehensive survey on Blockchain: Working, security analysis, privacy threats and potential applications</b:Title>
    <b:City>Kannur, India, 2019, pp. 922-926, doi: 10.1109/ICICICT46008.2019.8993210.</b:City>
    <b:Publisher>2019 2nd International Conference on Intelligent Computing, Instrumentation and Control Technologies (ICICICT)</b:Publisher>
    <b:ConferenceName>2019 2nd International Conference on Intelligent Computing, Instrumentation and Control Technologies (ICICICT)</b:ConferenceName>
    <b:RefOrder>16</b:RefOrder>
  </b:Source>
  <b:Source>
    <b:Tag>Wor18</b:Tag>
    <b:SourceType>Report</b:SourceType>
    <b:Guid>{8F07BC35-D143-4BC1-9AB8-DAE930E10427}</b:Guid>
    <b:Title>Global status report on road safety 2018</b:Title>
    <b:Year>2018</b:Year>
    <b:City>Geneva</b:City>
    <b:Author>
      <b:Author>
        <b:NameList>
          <b:Person>
            <b:Last>Organization</b:Last>
            <b:First>World</b:First>
            <b:Middle>Health</b:Middle>
          </b:Person>
        </b:NameList>
      </b:Author>
    </b:Author>
    <b:RefOrder>17</b:RefOrder>
  </b:Source>
  <b:Source>
    <b:Tag>Bar23</b:Tag>
    <b:SourceType>JournalArticle</b:SourceType>
    <b:Guid>{5BA68144-5793-4867-9E8D-BEEA1C51D187}</b:Guid>
    <b:Title>The Halting problem: Video analysis of self-driving cars in traffic</b:Title>
    <b:Year>2023</b:Year>
    <b:Author>
      <b:Author>
        <b:NameList>
          <b:Person>
            <b:Last>Barry Brown</b:Last>
            <b:First>Mathias</b:First>
            <b:Middle>Brown</b:Middle>
          </b:Person>
        </b:NameList>
      </b:Author>
    </b:Author>
    <b:JournalName>ACM Digital Library</b:JournalName>
    <b:RefOrder>18</b:RefOrder>
  </b:Source>
  <b:Source>
    <b:Tag>Ras14</b:Tag>
    <b:SourceType>Report</b:SourceType>
    <b:Guid>{7E0C62B6-EBCF-44B0-ABA8-36F033DB2984}</b:Guid>
    <b:Title>Lidar Point Cloud Compression, Processing and Learning for Autonomous Driving</b:Title>
    <b:Year>2014</b:Year>
    <b:Author>
      <b:Author>
        <b:NameList>
          <b:Person>
            <b:Last>Abbasi</b:Last>
            <b:First>Rashid</b:First>
          </b:Person>
          <b:Person>
            <b:Last>Bashir</b:Last>
            <b:First>Ali</b:First>
            <b:Middle>Kashif</b:Middle>
          </b:Person>
          <b:Person>
            <b:Last>Alyamani</b:Last>
            <b:First>Hasan</b:First>
            <b:Middle>J.</b:Middle>
          </b:Person>
          <b:Person>
            <b:Last>Amin</b:Last>
            <b:First>Farhan</b:First>
          </b:Person>
          <b:Person>
            <b:Last>Doh</b:Last>
            <b:First>Jaehyeok</b:First>
          </b:Person>
          <b:Person>
            <b:Last>Chen</b:Last>
            <b:First>Jianwen</b:First>
          </b:Person>
        </b:NameList>
      </b:Author>
    </b:Author>
    <b:RefOrder>22</b:RefOrder>
  </b:Source>
  <b:Source>
    <b:Tag>ACh15</b:Tag>
    <b:SourceType>ConferenceProceedings</b:SourceType>
    <b:Guid>{1142E80E-6E9D-4D5F-9987-FB8A80873B5F}</b:Guid>
    <b:Author>
      <b:Author>
        <b:NameList>
          <b:Person>
            <b:Last>al.</b:Last>
            <b:First>A.</b:First>
            <b:Middle>Christensen et</b:Middle>
          </b:Person>
        </b:NameList>
      </b:Author>
    </b:Author>
    <b:Title>Key considerations in the development of</b:Title>
    <b:Year>2015</b:Year>
    <b:ConferenceName>24’th Enhanced safety vehicles</b:ConferenceName>
    <b:City>Gothemburg, Sweden</b:City>
    <b:RefOrder>44</b:RefOrder>
  </b:Source>
  <b:Source>
    <b:Tag>Cri21</b:Tag>
    <b:SourceType>JournalArticle</b:SourceType>
    <b:Guid>{EC6378DE-677A-4AA5-BAFB-42C18D40B954}</b:Guid>
    <b:Title>Edge computing for autonomous vehicles. A scoping review.</b:Title>
    <b:Year>2021</b:Year>
    <b:Author>
      <b:Author>
        <b:NameList>
          <b:Person>
            <b:Last>Cristian Sandu</b:Last>
            <b:First>Ioan</b:First>
            <b:Middle>Susnea</b:Middle>
          </b:Person>
        </b:NameList>
      </b:Author>
    </b:Author>
    <b:RefOrder>19</b:RefOrder>
  </b:Source>
  <b:Source>
    <b:Tag>Eur21</b:Tag>
    <b:SourceType>Report</b:SourceType>
    <b:Guid>{DE04BAF5-FFDC-4C81-B61B-668046D3633D}</b:Guid>
    <b:Title>Road Safety Thematic Report, Personal Mobility Devides</b:Title>
    <b:Year>2021</b:Year>
    <b:Author>
      <b:Author>
        <b:Corporate>European Road Safety Observatory</b:Corporate>
      </b:Author>
    </b:Author>
    <b:RefOrder>3</b:RefOrder>
  </b:Source>
  <b:Source>
    <b:Tag>Tes</b:Tag>
    <b:SourceType>Report</b:SourceType>
    <b:Guid>{2392D91D-A4AE-4FC6-A96C-C16C2A4BFB34}</b:Guid>
    <b:Author>
      <b:Author>
        <b:Corporate>Tesla </b:Corporate>
      </b:Author>
    </b:Author>
    <b:Title>Autopilot and Full Self-Driving CapabilityDescription</b:Title>
    <b:Publisher>extracted from: https://www.tesla.com/support/autopilot</b:Publisher>
    <b:RefOrder>20</b:RefOrder>
  </b:Source>
  <b:Source>
    <b:Tag>And24</b:Tag>
    <b:SourceType>ElectronicSource</b:SourceType>
    <b:Guid>{D11A1C87-83AA-4124-A232-C09E7A458AB7}</b:Guid>
    <b:Title>Tesla’s Autopilot and Full Self-Driving linked to hundreds of crashes, dozens of deaths</b:Title>
    <b:Year>2024</b:Year>
    <b:Publisher>The Verge </b:Publisher>
    <b:Author>
      <b:Author>
        <b:NameList>
          <b:Person>
            <b:Last>Hawkin</b:Last>
            <b:First>Andrew</b:First>
            <b:Middle>J.</b:Middle>
          </b:Person>
        </b:NameList>
      </b:Author>
    </b:Author>
    <b:RefOrder>21</b:RefOrder>
  </b:Source>
  <b:Source>
    <b:Tag>Pro23</b:Tag>
    <b:SourceType>ElectronicSource</b:SourceType>
    <b:Guid>{DC8B71E9-8DE8-4FD3-9F9B-E29C6E49DDCB}</b:Guid>
    <b:Author>
      <b:Author>
        <b:Corporate>Proto-Electronics</b:Corporate>
      </b:Author>
    </b:Author>
    <b:Title>Cómo afrontar el impacto en el PCB de la escasez de componentes</b:Title>
    <b:Year>2023</b:Year>
    <b:RefOrder>40</b:RefOrder>
  </b:Source>
  <b:Source>
    <b:Tag>Gim22</b:Tag>
    <b:SourceType>ElectronicSource</b:SourceType>
    <b:Guid>{409FE157-594B-4427-B60C-71F5FCBEA25D}</b:Guid>
    <b:Author>
      <b:Author>
        <b:NameList>
          <b:Person>
            <b:Last>Gimenez</b:Last>
            <b:First>Marimar</b:First>
          </b:Person>
        </b:NameList>
      </b:Author>
    </b:Author>
    <b:Title>La guerra de Ucrania golpea más aún a la industria de los chips</b:Title>
    <b:Publisher>CincoDias</b:Publisher>
    <b:Year>2022</b:Year>
    <b:URL>https://cincodias.elpais.com/cincodias/2022/02/25/companias/1645815300_372265.html#</b:URL>
    <b:RefOrder>41</b:RefOrder>
  </b:Source>
  <b:Source>
    <b:Tag>tal</b:Tag>
    <b:SourceType>DocumentFromInternetSite</b:SourceType>
    <b:Guid>{3021F116-93F1-444E-A990-EDAB6F0FFB00}</b:Guid>
    <b:Title>Salario medio para Ingeniero Electronico en España, 2024</b:Title>
    <b:Author>
      <b:Author>
        <b:NameList>
          <b:Person>
            <b:Last>talent.com</b:Last>
          </b:Person>
        </b:NameList>
      </b:Author>
    </b:Author>
    <b:URL>https://es.talent.com/salary?job=ingeniero+electronico</b:URL>
    <b:RefOrder>43</b:RefOrder>
  </b:Source>
  <b:Source>
    <b:Tag>Uni</b:Tag>
    <b:SourceType>Report</b:SourceType>
    <b:Guid>{D5007D0F-5C99-4B61-A46F-3F6FA0E510FC}</b:Guid>
    <b:Title>The 17 Goals</b:Title>
    <b:Author>
      <b:Author>
        <b:Corporate>United Nations</b:Corporate>
      </b:Author>
    </b:Author>
    <b:RefOrder>45</b:RefOrder>
  </b:Source>
  <b:Source>
    <b:Tag>Geo24</b:Tag>
    <b:SourceType>ElectronicSource</b:SourceType>
    <b:Guid>{3E81BC47-5163-4DBB-874E-218A9DE8CD4F}</b:Guid>
    <b:Title>What Is GPS and how do global positioning systems work?</b:Title>
    <b:Year>March 2024</b:Year>
    <b:Author>
      <b:Author>
        <b:NameList>
          <b:Person>
            <b:Last>GeoTab</b:Last>
          </b:Person>
        </b:NameList>
      </b:Author>
    </b:Author>
    <b:RefOrder>24</b:RefOrder>
  </b:Source>
  <b:Source>
    <b:Tag>Chi22</b:Tag>
    <b:SourceType>ElectronicSource</b:SourceType>
    <b:Guid>{1BD482CE-C9D1-4C75-97F9-58971B8EDCC2}</b:Guid>
    <b:Author>
      <b:Author>
        <b:NameList>
          <b:Person>
            <b:Last>BasuMallick</b:Last>
            <b:First>Chiradeep</b:First>
          </b:Person>
        </b:NameList>
      </b:Author>
    </b:Author>
    <b:Title>What Is GPS (Global Positioning System)? Meaning, Types, Working, Examples, and Applications</b:Title>
    <b:Year>2022</b:Year>
    <b:RefOrder>25</b:RefOrder>
  </b:Source>
  <b:Source>
    <b:Tag>Nan22</b:Tag>
    <b:SourceType>JournalArticle</b:SourceType>
    <b:Guid>{02A32970-99CA-42BB-BBA1-32C69CB02108}</b:Guid>
    <b:Title>A Progress Review on Solid-State LiDAR andNanophotonics-Based LiDAR Sensors</b:Title>
    <b:Year>2022</b:Year>
    <b:Author>
      <b:Author>
        <b:NameList>
          <b:Person>
            <b:Last>Nanxi Li</b:Last>
            <b:First>Jin</b:First>
            <b:Middle>Xue</b:Middle>
          </b:Person>
        </b:NameList>
      </b:Author>
    </b:Author>
    <b:JournalName>lpr-journal</b:JournalName>
    <b:RefOrder>23</b:RefOrder>
  </b:Source>
  <b:Source>
    <b:Tag>Kub24</b:Tag>
    <b:SourceType>InternetSite</b:SourceType>
    <b:Guid>{026C91AE-5B9A-4841-BE7E-203F10EA3DD9}</b:Guid>
    <b:Title>Overview</b:Title>
    <b:Author>
      <b:Author>
        <b:Corporate>Kubernetes</b:Corporate>
      </b:Author>
    </b:Author>
    <b:YearAccessed>2024</b:YearAccessed>
    <b:MonthAccessed>05</b:MonthAccessed>
    <b:DayAccessed>06</b:DayAccessed>
    <b:URL>https://kubernetes.io/docs/concepts/overview/</b:URL>
    <b:RefOrder>26</b:RefOrder>
  </b:Source>
  <b:Source>
    <b:Tag>Dig24</b:Tag>
    <b:SourceType>InternetSite</b:SourceType>
    <b:Guid>{11C885A5-0BC1-4AE3-8D86-48294DA23717}</b:Guid>
    <b:Author>
      <b:Author>
        <b:Corporate>DigitalOcean</b:Corporate>
      </b:Author>
    </b:Author>
    <b:Title>Kubernetes Pricing</b:Title>
    <b:YearAccessed>2024</b:YearAccessed>
    <b:MonthAccessed>05</b:MonthAccessed>
    <b:DayAccessed>06</b:DayAccessed>
    <b:URL>https://www.digitalocean.com/pricing/kubernetes</b:URL>
    <b:RefOrder>28</b:RefOrder>
  </b:Source>
  <b:Source>
    <b:Tag>Goo24</b:Tag>
    <b:SourceType>InternetSite</b:SourceType>
    <b:Guid>{FE0887A3-E2CD-4FBA-97BA-BF355BE66DBE}</b:Guid>
    <b:Author>
      <b:Author>
        <b:Corporate>Google Cloud</b:Corporate>
      </b:Author>
    </b:Author>
    <b:Title>Kubernetes pricing</b:Title>
    <b:YearAccessed>2024</b:YearAccessed>
    <b:MonthAccessed>05</b:MonthAccessed>
    <b:DayAccessed>06</b:DayAccessed>
    <b:URL>https://cloud.google.com/kubernetes-engine/pricing?hl=es#:~:text=Engine%20(GKE).-,Standard%20edition,%240.10%20per%20cluster%20per%20hour.</b:URL>
    <b:RefOrder>27</b:RefOrder>
  </b:Source>
  <b:Source>
    <b:Tag>Doc24</b:Tag>
    <b:SourceType>InternetSite</b:SourceType>
    <b:Guid>{306BA242-BE01-4F34-9E35-B1AC12E58402}</b:Guid>
    <b:Author>
      <b:Author>
        <b:Corporate>Docker</b:Corporate>
      </b:Author>
    </b:Author>
    <b:Title>Docker Overview</b:Title>
    <b:YearAccessed>2024</b:YearAccessed>
    <b:MonthAccessed>05</b:MonthAccessed>
    <b:DayAccessed>06</b:DayAccessed>
    <b:URL>https://docs.docker.com/get-started/overview/</b:URL>
    <b:RefOrder>29</b:RefOrder>
  </b:Source>
  <b:Source>
    <b:Tag>Jos</b:Tag>
    <b:SourceType>InternetSite</b:SourceType>
    <b:Guid>{0D9DFD7A-0D17-44AC-BDD7-1FFB48A5B13E}</b:Guid>
    <b:Author>
      <b:Author>
        <b:NameList>
          <b:Person>
            <b:Last>Campbell</b:Last>
            <b:First>Josh</b:First>
          </b:Person>
        </b:NameList>
      </b:Author>
    </b:Author>
    <b:Title>Comparación entre Kubernetes y Docker</b:Title>
    <b:URL>https://www.atlassian.com/es/microservices/microservices-architecture/kubernetes-vs-docker#:~:text=Docker%20es%20una%20plataforma%20de,tiempos%20de%20ejecución%20de%20contenedores.</b:URL>
    <b:RefOrder>30</b:RefOrder>
  </b:Source>
  <b:Source>
    <b:Tag>Nod24</b:Tag>
    <b:SourceType>InternetSite</b:SourceType>
    <b:Guid>{AA162065-BA1F-461A-BA72-20535DA5C8FA}</b:Guid>
    <b:Author>
      <b:Author>
        <b:Corporate>Node-Red</b:Corporate>
      </b:Author>
    </b:Author>
    <b:Title>Node-Red Low-code programming for event-driven applications</b:Title>
    <b:YearAccessed>2024</b:YearAccessed>
    <b:MonthAccessed>05</b:MonthAccessed>
    <b:DayAccessed>07</b:DayAccessed>
    <b:URL>https://nodered.org</b:URL>
    <b:RefOrder>31</b:RefOrder>
  </b:Source>
  <b:Source>
    <b:Tag>Mar</b:Tag>
    <b:SourceType>ElectronicSource</b:SourceType>
    <b:Guid>{9ED95D75-5363-4AFF-8BD9-01EDBB93FC09}</b:Guid>
    <b:Author>
      <b:Author>
        <b:NameList>
          <b:Person>
            <b:Last>Martinez</b:Last>
            <b:First>Jerson</b:First>
          </b:Person>
        </b:NameList>
      </b:Author>
    </b:Author>
    <b:Title>Qué es InfluxDB y primeros pasos</b:Title>
    <b:URL>https://openwebinars.net/blog/que-es-influxdb-y-primeros-pasos/</b:URL>
    <b:RefOrder>32</b:RefOrder>
  </b:Source>
  <b:Source>
    <b:Tag>Ecl24</b:Tag>
    <b:SourceType>DocumentFromInternetSite</b:SourceType>
    <b:Guid>{FF45AFF6-483F-4C74-999D-03992255B695}</b:Guid>
    <b:Title>Eclipse Mosquitto™</b:Title>
    <b:Author>
      <b:Author>
        <b:Corporate>Eclipse Foundation</b:Corporate>
      </b:Author>
    </b:Author>
    <b:YearAccessed>2024</b:YearAccessed>
    <b:MonthAccessed>05</b:MonthAccessed>
    <b:DayAccessed>07</b:DayAccessed>
    <b:URL>https://mosquitto.org</b:URL>
    <b:RefOrder>33</b:RefOrder>
  </b:Source>
  <b:Source>
    <b:Tag>Apa24</b:Tag>
    <b:SourceType>DocumentFromInternetSite</b:SourceType>
    <b:Guid>{1F657ED4-15AE-478B-A5CA-F4BB33463102}</b:Guid>
    <b:Author>
      <b:Author>
        <b:Corporate>Apache Foundation</b:Corporate>
      </b:Author>
    </b:Author>
    <b:Title>Apache Kafka</b:Title>
    <b:YearAccessed>2024</b:YearAccessed>
    <b:MonthAccessed>05</b:MonthAccessed>
    <b:DayAccessed>07</b:DayAccessed>
    <b:URL>https://kafka.apache.org</b:URL>
    <b:RefOrder>34</b:RefOrder>
  </b:Source>
  <b:Source>
    <b:Tag>Sol24</b:Tag>
    <b:SourceType>DocumentFromInternetSite</b:SourceType>
    <b:Guid>{946502C1-9436-4130-A284-70568929E95C}</b:Guid>
    <b:Author>
      <b:Author>
        <b:Corporate>Solidworks</b:Corporate>
      </b:Author>
    </b:Author>
    <b:Title>SOLIDWORKS Licensing</b:Title>
    <b:YearAccessed>2024</b:YearAccessed>
    <b:MonthAccessed>05</b:MonthAccessed>
    <b:DayAccessed>07</b:DayAccessed>
    <b:URL>https://www.solidworks.com/how-to-buy/solidworks-licensing</b:URL>
    <b:RefOrder>42</b:RefOrder>
  </b:Source>
  <b:Source>
    <b:Tag>NVI24</b:Tag>
    <b:SourceType>InternetSite</b:SourceType>
    <b:Guid>{C8EDE1D8-86A2-4555-8C8C-C293431A1F66}</b:Guid>
    <b:Title>NVIDIA DeepStream SDK</b:Title>
    <b:YearAccessed>2024</b:YearAccessed>
    <b:MonthAccessed>05</b:MonthAccessed>
    <b:DayAccessed>07</b:DayAccessed>
    <b:URL>https://developer.nvidia.com/deepstream-sdk</b:URL>
    <b:Author>
      <b:Author>
        <b:Corporate>NVIDIA</b:Corporate>
      </b:Author>
    </b:Author>
    <b:RefOrder>35</b:RefOrder>
  </b:Source>
  <b:Source>
    <b:Tag>NVI</b:Tag>
    <b:SourceType>InternetSite</b:SourceType>
    <b:Guid>{C29C20EE-3B09-428B-99BA-1C093109FFBF}</b:Guid>
    <b:Author>
      <b:Author>
        <b:Corporate>NVIDIA</b:Corporate>
      </b:Author>
    </b:Author>
    <b:Title>TAO Toolkit Overview</b:Title>
    <b:URL>https://docs.nvidia.com/tao/tao-toolkit/text/overview.html</b:URL>
    <b:RefOrder>36</b:RefOrder>
  </b:Source>
  <b:Source>
    <b:Tag>NVI241</b:Tag>
    <b:SourceType>InternetSite</b:SourceType>
    <b:Guid>{41DAE7D1-1EFA-452B-B7B9-60A8BE5B9BD0}</b:Guid>
    <b:Author>
      <b:Author>
        <b:NameList>
          <b:Person>
            <b:Last>NVIDIA</b:Last>
          </b:Person>
        </b:NameList>
      </b:Author>
    </b:Author>
    <b:Title>DashCamnNet</b:Title>
    <b:YearAccessed>2024</b:YearAccessed>
    <b:MonthAccessed>05</b:MonthAccessed>
    <b:DayAccessed>07</b:DayAccessed>
    <b:URL>https://docs.nvidia.com/tao/tao-toolkit/text/model_zoo/cv_models/dashcamnet.html</b:URL>
    <b:RefOrder>46</b:RefOrder>
  </b:Source>
  <b:Source>
    <b:Tag>Una</b:Tag>
    <b:SourceType>Misc</b:SourceType>
    <b:Guid>{25CFC3B2-FEBA-4B94-8AE4-A98C50E9A505}</b:Guid>
    <b:Title>GitHub repository. Smart-Mobility.</b:Title>
    <b:Author>
      <b:Author>
        <b:NameList>
          <b:Person>
            <b:Last>Urgoiti</b:Last>
            <b:First>Unai</b:First>
          </b:Person>
        </b:NameList>
      </b:Author>
    </b:Author>
    <b:RefOrder>37</b:RefOrder>
  </b:Source>
  <b:Source>
    <b:Tag>Lig01</b:Tag>
    <b:SourceType>DocumentFromInternetSite</b:SourceType>
    <b:Guid>{CB152C82-0A0C-4D89-AE5B-48ED6857B766}</b:Guid>
    <b:Author>
      <b:Author>
        <b:Corporate>Lightware</b:Corporate>
      </b:Author>
    </b:Author>
    <b:Title>SF45/B Product Guide</b:Title>
    <b:YearAccessed>01</b:YearAccessed>
    <b:MonthAccessed>06</b:MonthAccessed>
    <b:DayAccessed>2024</b:DayAccessed>
    <b:URL>https://support.lightware.co.za/sf45b/#/introduction</b:URL>
    <b:RefOrder>38</b:RefOrder>
  </b:Source>
  <b:Source>
    <b:Tag>Por24</b:Tag>
    <b:SourceType>InternetSite</b:SourceType>
    <b:Guid>{F4B18C8C-CEA0-4958-BC44-257A8E051ED6}</b:Guid>
    <b:Author>
      <b:Author>
        <b:NameList>
          <b:Person>
            <b:Last>Portainer</b:Last>
          </b:Person>
        </b:NameList>
      </b:Author>
    </b:Author>
    <b:Title>Start Page.</b:Title>
    <b:YearAccessed>2024</b:YearAccessed>
    <b:MonthAccessed>06</b:MonthAccessed>
    <b:DayAccessed>11</b:DayAccessed>
    <b:URL>https://www.portainer.io</b:URL>
    <b:RefOrder>39</b:RefOrder>
  </b:Source>
</b:Sources>
</file>

<file path=customXml/itemProps1.xml><?xml version="1.0" encoding="utf-8"?>
<ds:datastoreItem xmlns:ds="http://schemas.openxmlformats.org/officeDocument/2006/customXml" ds:itemID="{C4773573-BB6C-485F-9559-DB33707311E4}">
  <ds:schemaRefs>
    <ds:schemaRef ds:uri="http://schemas.microsoft.com/sharepoint/v3/contenttype/forms"/>
  </ds:schemaRefs>
</ds:datastoreItem>
</file>

<file path=customXml/itemProps2.xml><?xml version="1.0" encoding="utf-8"?>
<ds:datastoreItem xmlns:ds="http://schemas.openxmlformats.org/officeDocument/2006/customXml" ds:itemID="{56D7A012-CA4E-4A1C-A775-08A14F323B46}">
  <ds:schemaRefs>
    <ds:schemaRef ds:uri="http://schemas.microsoft.com/office/2006/metadata/properties"/>
    <ds:schemaRef ds:uri="http://schemas.microsoft.com/office/infopath/2007/PartnerControls"/>
    <ds:schemaRef ds:uri="daf9d189-1b9b-4574-b100-364b61a65556"/>
  </ds:schemaRefs>
</ds:datastoreItem>
</file>

<file path=customXml/itemProps3.xml><?xml version="1.0" encoding="utf-8"?>
<ds:datastoreItem xmlns:ds="http://schemas.openxmlformats.org/officeDocument/2006/customXml" ds:itemID="{9F70A956-0901-4979-8EFC-0A07DF7C9B2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af9d189-1b9b-4574-b100-364b61a6555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644B9565-C7B4-4C56-88F0-212FB2D6C4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pfc_memoria1.dot</Template>
  <TotalTime>196</TotalTime>
  <Pages>86</Pages>
  <Words>18820</Words>
  <Characters>103515</Characters>
  <Application>Microsoft Office Word</Application>
  <DocSecurity>0</DocSecurity>
  <Lines>862</Lines>
  <Paragraphs>244</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Plantilla de RCG para la tesis</vt:lpstr>
      <vt:lpstr>Plantilla de RCG para la tesis</vt:lpstr>
    </vt:vector>
  </TitlesOfParts>
  <Company>Universidad de Deusto</Company>
  <LinksUpToDate>false</LinksUpToDate>
  <CharactersWithSpaces>122091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Plantilla de RCG para la tesis</dc:title>
  <dc:subject/>
  <dc:creator>cortazar</dc:creator>
  <cp:keywords/>
  <dc:description/>
  <cp:lastModifiedBy>Unai Urgoiti López de Luzuriaga</cp:lastModifiedBy>
  <cp:revision>3</cp:revision>
  <cp:lastPrinted>2024-05-07T12:45:00Z</cp:lastPrinted>
  <dcterms:created xsi:type="dcterms:W3CDTF">2024-06-15T21:06:00Z</dcterms:created>
  <dcterms:modified xsi:type="dcterms:W3CDTF">2024-06-16T00:21:00Z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0x01010035BB29EEE656AF4AAB2DE71B12C96F09</vt:lpwstr>
  </property>
</Properties>
</file>